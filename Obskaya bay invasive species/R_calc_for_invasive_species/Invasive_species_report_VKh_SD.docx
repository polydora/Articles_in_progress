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bookmarkStart w:id="0" w:name="key-terms"/>
      <w:r>
        <w:t>Key terms</w:t>
      </w:r>
    </w:p>
    <w:p>
      <w:r>
        <w:rPr>
          <w:b/>
          <w:bCs/>
        </w:rPr>
        <w:t>Plankton</w:t>
      </w:r>
      <w:r>
        <w:t xml:space="preserve"> - pelagic animals that are unable to propel themselves against a current.</w:t>
      </w:r>
    </w:p>
    <w:p>
      <w:pPr>
        <w:pStyle w:val="15"/>
      </w:pPr>
      <w:r>
        <w:rPr>
          <w:b/>
          <w:bCs/>
        </w:rPr>
        <w:t>Benthos</w:t>
      </w:r>
      <w:r>
        <w:t xml:space="preserve"> - organisms that live on, in, or near the bottom of a sea, river or lake.</w:t>
      </w:r>
    </w:p>
    <w:p>
      <w:pPr>
        <w:pStyle w:val="15"/>
      </w:pPr>
      <w:r>
        <w:rPr>
          <w:b/>
          <w:bCs/>
        </w:rPr>
        <w:t>Non-indigenous species</w:t>
      </w:r>
      <w:r>
        <w:t xml:space="preserve"> (NIS) - species introduced outside their natural past or present range, which might survive and subsequently reproduce in new area.</w:t>
      </w:r>
    </w:p>
    <w:p>
      <w:pPr>
        <w:pStyle w:val="15"/>
      </w:pPr>
      <w:r>
        <w:rPr>
          <w:b/>
          <w:bCs/>
        </w:rPr>
        <w:t>Potentially Non-indigenous species</w:t>
      </w:r>
      <w:r>
        <w:t xml:space="preserve"> (PNIS) - species which were refered as </w:t>
      </w:r>
      <w:r>
        <w:rPr>
          <w:i/>
          <w:iCs/>
        </w:rPr>
        <w:t>NIS</w:t>
      </w:r>
      <w:r>
        <w:t xml:space="preserve"> in previus investigations in any area of world.</w:t>
      </w:r>
    </w:p>
    <w:p>
      <w:pPr>
        <w:pStyle w:val="15"/>
      </w:pPr>
      <w:r>
        <w:rPr>
          <w:b/>
          <w:bCs/>
        </w:rPr>
        <w:t>Salinity</w:t>
      </w:r>
      <w:r>
        <w:t xml:space="preserve"> - mount of salt dissolved in a body of water. It is measured in unit of PSU (Practical Salinity Unit), which is a unit based on the properties of sea water conductivity. It is equivalent to per thousand or promille or to g/kg.</w:t>
      </w:r>
    </w:p>
    <w:p>
      <w:pPr>
        <w:pStyle w:val="15"/>
      </w:pPr>
      <w:r>
        <w:rPr>
          <w:b/>
          <w:bCs/>
        </w:rPr>
        <w:t>Sea surface temperature</w:t>
      </w:r>
      <w:r>
        <w:t xml:space="preserve"> (SST) - the water temperature close to the water body surface.</w:t>
      </w:r>
    </w:p>
    <w:p>
      <w:pPr>
        <w:pStyle w:val="15"/>
      </w:pPr>
      <w:r>
        <w:rPr>
          <w:b/>
          <w:bCs/>
        </w:rPr>
        <w:t>Geographic information system</w:t>
      </w:r>
      <w:r>
        <w:t xml:space="preserve"> (GIS) - is a type of database containing geographic data (that is, descriptions of phenomena for which location is relevant)</w:t>
      </w:r>
    </w:p>
    <w:p>
      <w:pPr>
        <w:pStyle w:val="15"/>
      </w:pPr>
      <w:r>
        <w:rPr>
          <w:b/>
          <w:bCs/>
        </w:rPr>
        <w:t>Ballast water</w:t>
      </w:r>
      <w:r>
        <w:t xml:space="preserve"> is taken into the hull of ship to maintain its stability when a ship is not loaded or is only partially loaded.</w:t>
      </w:r>
    </w:p>
    <w:p>
      <w:pPr>
        <w:pStyle w:val="15"/>
      </w:pPr>
      <w:r>
        <w:rPr>
          <w:b/>
          <w:bCs/>
        </w:rPr>
        <w:t>Ecosystems</w:t>
      </w:r>
      <w:r>
        <w:t xml:space="preserve"> is a dynamic complex of plant, animal, and microorganism communities and the nonliving environment interacting as a functional unit. Humans are an integral part of ecosystems. Ecosystems vary enormously in size; a temporary pond in a tree hollow and an ocean basin can both be ecosystems</w:t>
      </w:r>
    </w:p>
    <w:p>
      <w:pPr>
        <w:pStyle w:val="15"/>
      </w:pPr>
      <w:r>
        <w:rPr>
          <w:b/>
          <w:bCs/>
        </w:rPr>
        <w:t>Fouling, or biofouling,</w:t>
      </w:r>
      <w:r>
        <w:t xml:space="preserve"> means the accumulation of aquatic organisms such as micro-organisms, plants, and animals on surfaces of structures immersed in or exposed to the aquatic environment.</w:t>
      </w:r>
    </w:p>
    <w:p>
      <w:pPr>
        <w:pStyle w:val="15"/>
      </w:pPr>
      <w:r>
        <w:rPr>
          <w:b/>
          <w:bCs/>
        </w:rPr>
        <w:t>Indigenous</w:t>
      </w:r>
      <w:r>
        <w:t xml:space="preserve">, of </w:t>
      </w:r>
      <w:r>
        <w:rPr>
          <w:b/>
          <w:bCs/>
        </w:rPr>
        <w:t>Native</w:t>
      </w:r>
      <w:r>
        <w:t>, species is an organism, normally observed for a long time in this area and where it is embedded in the local ecosystem and its vital activity is constrained by the interaction with other organisms, and these interactions are the product of coevolution.</w:t>
      </w:r>
    </w:p>
    <w:p>
      <w:pPr>
        <w:pStyle w:val="15"/>
      </w:pPr>
      <w:r>
        <w:rPr>
          <w:b/>
          <w:bCs/>
        </w:rPr>
        <w:t>Native area</w:t>
      </w:r>
      <w:r>
        <w:t xml:space="preserve"> is an area, where organism is normally observed for a long time, and where it is embedded in the local ecosystem.</w:t>
      </w:r>
    </w:p>
    <w:p>
      <w:pPr>
        <w:pStyle w:val="15"/>
      </w:pPr>
      <w:r>
        <w:rPr>
          <w:b/>
          <w:bCs/>
        </w:rPr>
        <w:t>Phytoplankton</w:t>
      </w:r>
      <w:r>
        <w:t xml:space="preserve"> – small, mostly unicellular, algae forming a vegetable part of plankton</w:t>
      </w:r>
    </w:p>
    <w:p>
      <w:pPr>
        <w:pStyle w:val="15"/>
      </w:pPr>
      <w:r>
        <w:rPr>
          <w:b/>
          <w:bCs/>
        </w:rPr>
        <w:t>Zooplankton</w:t>
      </w:r>
      <w:r>
        <w:t xml:space="preserve"> – animal part of plankton.</w:t>
      </w:r>
    </w:p>
    <w:bookmarkEnd w:id="0"/>
    <w:p>
      <w:pPr>
        <w:pStyle w:val="3"/>
      </w:pPr>
      <w:bookmarkStart w:id="1" w:name="X1e9fe435fb9fd5084a882ccb6703fa5f8d25669"/>
      <w:r>
        <w:t>Потенциальные пути заноса чужеродных видов</w:t>
      </w:r>
    </w:p>
    <w:p>
      <w:r>
        <w:t>In the last half of the 20th century, a primary mode of organism transfer in marine systems has been their transportation in the ballast water of ships (Smith et al., 1999). The main source of ballast water, and therefore NIS, are ports, where ballast is taken, when a ship is not loaded or is not fully loaded (Smith et al., 1999; Drake, Lodge, 2004).</w:t>
      </w:r>
    </w:p>
    <w:p>
      <w:pPr>
        <w:pStyle w:val="15"/>
      </w:pPr>
      <w:r>
        <w:t>Planktonic organisms are transferred in ballast water. Benthic organisms which have long-living planktonic larvae may also be transferred in ballast water (Chu et al., 1997; Deagle et al., 2003). However, there is another way of transportation of benthic organisms – it is biofouling on hulls of ships (Sylvester et al., 2011).</w:t>
      </w:r>
    </w:p>
    <w:p>
      <w:pPr>
        <w:pStyle w:val="15"/>
      </w:pPr>
      <w:r>
        <w:t>The main prerequisite for successful organism transfer and establishment is similarity of environmental conditions (first of all salinity and temperature) in ports of departure and destination (Smith et al., 1999). Taking this into account, we can analyze potential source ports of NIS for our study area.</w:t>
      </w:r>
    </w:p>
    <w:p>
      <w:pPr>
        <w:pStyle w:val="15"/>
      </w:pPr>
      <w:r>
        <w:t xml:space="preserve">The most active traffic on the Northern Sea Route (NSR)as a whole and in the Ob Estuary in particular falls on August and September (Fig. +++, +++ and +++; </w:t>
      </w:r>
      <w:r>
        <w:fldChar w:fldCharType="begin"/>
      </w:r>
      <w:r>
        <w:instrText xml:space="preserve"> HYPERLINK "https://arctic-lio.com/category/maps/" \h </w:instrText>
      </w:r>
      <w:r>
        <w:fldChar w:fldCharType="separate"/>
      </w:r>
      <w:r>
        <w:rPr>
          <w:rStyle w:val="52"/>
        </w:rPr>
        <w:t>https://arctic-lio.com/category/maps/</w:t>
      </w:r>
      <w:r>
        <w:rPr>
          <w:rStyle w:val="52"/>
        </w:rPr>
        <w:fldChar w:fldCharType="end"/>
      </w:r>
      <w:r>
        <w:t>), when ice extent in the Arctic Ocean is the lowest. The analysis of traffic of the long-distance of LNG tankers from Sabetta has shown that there were 43, 32 and 40 voyages in July, August and September 2021. Other vessels were mostly cargo ships, which operate the most probably on the local routes (inside the Arctic region) and could hardly carry any potential NIS.</w:t>
      </w:r>
    </w:p>
    <w:p>
      <w:r>
        <w:drawing>
          <wp:inline distT="0" distB="0" distL="114300" distR="114300">
            <wp:extent cx="5423535" cy="3686810"/>
            <wp:effectExtent l="0" t="0" r="0" b="0"/>
            <wp:docPr id="1" name="Picture" descr="Fig. … Routes of vessels moving to and from terminals (existing and under construction) Ob Estuary in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 Routes of vessels moving to and from terminals (existing and under construction) Ob Estuary in July 2021."/>
                    <pic:cNvPicPr>
                      <a:picLocks noChangeAspect="1" noChangeArrowheads="1"/>
                    </pic:cNvPicPr>
                  </pic:nvPicPr>
                  <pic:blipFill>
                    <a:blip r:embed="rId10"/>
                    <a:stretch>
                      <a:fillRect/>
                    </a:stretch>
                  </pic:blipFill>
                  <pic:spPr>
                    <a:xfrm>
                      <a:off x="0" y="0"/>
                      <a:ext cx="5423769" cy="3686827"/>
                    </a:xfrm>
                    <a:prstGeom prst="rect">
                      <a:avLst/>
                    </a:prstGeom>
                    <a:noFill/>
                    <a:ln w="9525">
                      <a:noFill/>
                    </a:ln>
                  </pic:spPr>
                </pic:pic>
              </a:graphicData>
            </a:graphic>
          </wp:inline>
        </w:drawing>
      </w:r>
    </w:p>
    <w:p>
      <w:r>
        <w:t>Fig. … Routes of vessels moving to and from terminals (existing and under construction) Ob Estuary in July 2021.</w:t>
      </w:r>
    </w:p>
    <w:p>
      <w:r>
        <w:drawing>
          <wp:inline distT="0" distB="0" distL="114300" distR="114300">
            <wp:extent cx="5402580" cy="4246245"/>
            <wp:effectExtent l="0" t="0" r="0" b="0"/>
            <wp:docPr id="2" name="Picture" descr="Fig. … Routes of vessels moving to and from terminals (existing and under construction) Ob Estuary in 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 Routes of vessels moving to and from terminals (existing and under construction) Ob Estuary in August 2021."/>
                    <pic:cNvPicPr>
                      <a:picLocks noChangeAspect="1" noChangeArrowheads="1"/>
                    </pic:cNvPicPr>
                  </pic:nvPicPr>
                  <pic:blipFill>
                    <a:blip r:embed="rId11"/>
                    <a:stretch>
                      <a:fillRect/>
                    </a:stretch>
                  </pic:blipFill>
                  <pic:spPr>
                    <a:xfrm>
                      <a:off x="0" y="0"/>
                      <a:ext cx="5402893" cy="4246323"/>
                    </a:xfrm>
                    <a:prstGeom prst="rect">
                      <a:avLst/>
                    </a:prstGeom>
                    <a:noFill/>
                    <a:ln w="9525">
                      <a:noFill/>
                    </a:ln>
                  </pic:spPr>
                </pic:pic>
              </a:graphicData>
            </a:graphic>
          </wp:inline>
        </w:drawing>
      </w:r>
    </w:p>
    <w:p>
      <w:r>
        <w:t>Fig. … Routes of vessels moving to and from terminals (existing and under construction) Ob Estuary in August 2021.</w:t>
      </w:r>
    </w:p>
    <w:p>
      <w:r>
        <w:drawing>
          <wp:inline distT="0" distB="0" distL="114300" distR="114300">
            <wp:extent cx="5444490" cy="2672080"/>
            <wp:effectExtent l="0" t="0" r="0" b="0"/>
            <wp:docPr id="3" name="Picture" descr="Fig. … Routes of vessels moving to and from terminals (existing and under construction) Ob Estuary in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 Routes of vessels moving to and from terminals (existing and under construction) Ob Estuary in September 2021."/>
                    <pic:cNvPicPr>
                      <a:picLocks noChangeAspect="1" noChangeArrowheads="1"/>
                    </pic:cNvPicPr>
                  </pic:nvPicPr>
                  <pic:blipFill>
                    <a:blip r:embed="rId12"/>
                    <a:stretch>
                      <a:fillRect/>
                    </a:stretch>
                  </pic:blipFill>
                  <pic:spPr>
                    <a:xfrm>
                      <a:off x="0" y="0"/>
                      <a:ext cx="5444646" cy="2672219"/>
                    </a:xfrm>
                    <a:prstGeom prst="rect">
                      <a:avLst/>
                    </a:prstGeom>
                    <a:noFill/>
                    <a:ln w="9525">
                      <a:noFill/>
                    </a:ln>
                  </pic:spPr>
                </pic:pic>
              </a:graphicData>
            </a:graphic>
          </wp:inline>
        </w:drawing>
      </w:r>
    </w:p>
    <w:p>
      <w:r>
        <w:t>Fig. … Routes of vessels moving to and from terminals (existing and under construction) Ob Estuary in September 2021.</w:t>
      </w:r>
    </w:p>
    <w:p>
      <w:pPr>
        <w:pStyle w:val="15"/>
      </w:pPr>
      <w:r>
        <w:t>More than half of the export shipments in July and August 2021 went eastward – to China, Japan and South Korea (8 shipments out of 14), and 6 vessels went to Europe – to the Netherlands, Spain, Portugal and France (</w:t>
      </w:r>
      <w:r>
        <w:fldChar w:fldCharType="begin"/>
      </w:r>
      <w:r>
        <w:instrText xml:space="preserve"> HYPERLINK "https://arctic-lio.com/" \h </w:instrText>
      </w:r>
      <w:r>
        <w:fldChar w:fldCharType="separate"/>
      </w:r>
      <w:r>
        <w:rPr>
          <w:rStyle w:val="52"/>
        </w:rPr>
        <w:t>https://arctic-lio.com/</w:t>
      </w:r>
      <w:r>
        <w:rPr>
          <w:rStyle w:val="52"/>
        </w:rPr>
        <w:fldChar w:fldCharType="end"/>
      </w:r>
      <w:r>
        <w:t>). In 2020 main destination of LNG and gas condensate were European ports: Belgium (62 voyages), France (58), Netherlands (26), Spain (30), UK (22). There were 25 voyages in China.</w:t>
      </w:r>
    </w:p>
    <w:p>
      <w:pPr>
        <w:pStyle w:val="15"/>
      </w:pPr>
      <w:r>
        <w:t>The most likely rout for NIS transfer is the western one, because all destination ports in Asia are situated further south than European ones. The most probable candidate are Netherlands as the most northward location. Therefore, we should concentrate on organisms, which are documented as numerous and spreading their range in the northern Europe. We should keep in mind the increase of voyage number during the last three years and very probable preservation of this trend in future, which means increase of NIS load in the area of interest.</w:t>
      </w:r>
    </w:p>
    <w:bookmarkEnd w:id="1"/>
    <w:p>
      <w:pPr>
        <w:pStyle w:val="3"/>
      </w:pPr>
      <w:bookmarkStart w:id="2" w:name="источники-информации-и-их-анализ"/>
      <w:r>
        <w:t>Источники информации и их анализ</w:t>
      </w:r>
    </w:p>
    <w:p>
      <w:r>
        <w:t xml:space="preserve">Information on native species of benthos and zooplankton was taken from (+++++ </w:t>
      </w:r>
      <w:r>
        <w:rPr>
          <w:b/>
          <w:bCs/>
        </w:rPr>
        <w:t>ref. for previous report</w:t>
      </w:r>
      <w:r>
        <w:t>). Native species involved in the analysis included those forms that were determined to species level (or in cases of presumed cryptic species, to genus). We considered only those species which were found and abundant in benthic and plankton surveys in the estuarine portion of the water area (at stations south of 73 degrees N). Pure marine species, represented mainly in the northern part of the water area, were not included in the consideration.</w:t>
      </w:r>
    </w:p>
    <w:p>
      <w:pPr>
        <w:pStyle w:val="15"/>
      </w:pPr>
      <w:r>
        <w:t xml:space="preserve">The </w:t>
      </w:r>
      <w:r>
        <w:rPr>
          <w:i/>
          <w:iCs/>
        </w:rPr>
        <w:t>Invasive Species in Russia</w:t>
      </w:r>
      <w:r>
        <w:t xml:space="preserve"> database (</w:t>
      </w:r>
      <w:r>
        <w:fldChar w:fldCharType="begin"/>
      </w:r>
      <w:r>
        <w:instrText xml:space="preserve"> HYPERLINK "http://www.sevin.ru/top100worst/index.html" \h </w:instrText>
      </w:r>
      <w:r>
        <w:fldChar w:fldCharType="separate"/>
      </w:r>
      <w:r>
        <w:rPr>
          <w:rStyle w:val="52"/>
        </w:rPr>
        <w:t>http://www.sevin.ru/top100worst/index.html</w:t>
      </w:r>
      <w:r>
        <w:rPr>
          <w:rStyle w:val="52"/>
        </w:rPr>
        <w:fldChar w:fldCharType="end"/>
      </w:r>
      <w:r>
        <w:t>) was used to identify PNIS among benthic forms. Additionally, species mentioned as potential invasive species in Arctic waters (Goldshmit et al. 2020) were included in the analysis.</w:t>
      </w:r>
    </w:p>
    <w:p>
      <w:pPr>
        <w:pStyle w:val="15"/>
      </w:pPr>
      <w:r>
        <w:t>To identify PNIS among planktonic forms +++++</w:t>
      </w:r>
    </w:p>
    <w:p>
      <w:pPr>
        <w:pStyle w:val="4"/>
      </w:pPr>
      <w:bookmarkStart w:id="3" w:name="X7b1d2e3b1650ed6fc2eff963102de3917ef8801"/>
      <w:r>
        <w:t>Analysis of geographic distribution of hydrobionts</w:t>
      </w:r>
    </w:p>
    <w:p>
      <w:r>
        <w:t>In the summarized list of benthic and planktonic species (164 вида), each of them was labeled as “Native” or “PNIS”. Next, for each species, the Global Biodiversity Information Facility database (</w:t>
      </w:r>
      <w:r>
        <w:fldChar w:fldCharType="begin"/>
      </w:r>
      <w:r>
        <w:instrText xml:space="preserve"> HYPERLINK "https://www.gbif.org/" \h </w:instrText>
      </w:r>
      <w:r>
        <w:fldChar w:fldCharType="separate"/>
      </w:r>
      <w:r>
        <w:rPr>
          <w:rStyle w:val="52"/>
        </w:rPr>
        <w:t>https://www.gbif.org/</w:t>
      </w:r>
      <w:r>
        <w:rPr>
          <w:rStyle w:val="52"/>
        </w:rPr>
        <w:fldChar w:fldCharType="end"/>
      </w:r>
      <w:r>
        <w:t>) was queried to find the geographic localities where the species was occured. Only unique combinations of latitude and longitude were considered. A Geographic Dataset (GDS) was generated from these queries ( 266251 unique localities were included).</w:t>
      </w:r>
    </w:p>
    <w:p>
      <w:pPr>
        <w:pStyle w:val="15"/>
      </w:pPr>
      <w:r>
        <w:t>The GDS was used to analyze the latitudinal distribution of species. This analysis compared the latitudinal range limits of native species and PNIS. This analysis is designed to screen out those PNIS whose distribution centers are far from the geographic boundaries of the analyzed water area. The following values were calculated from the GDS and considered as biogeographic characteristics of the species.</w:t>
      </w:r>
    </w:p>
    <w:p>
      <w:pPr>
        <w:pStyle w:val="15"/>
      </w:pPr>
      <m:oMath>
        <m:r>
          <m:rPr/>
          <w:rPr>
            <w:rFonts w:ascii="Cambria Math" w:hAnsi="Cambria Math"/>
          </w:rPr>
          <m:t>Media</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lat</m:t>
            </m:r>
            <m:ctrlPr>
              <w:rPr>
                <w:rFonts w:ascii="Cambria Math" w:hAnsi="Cambria Math"/>
              </w:rPr>
            </m:ctrlPr>
          </m:sub>
        </m:sSub>
      </m:oMath>
      <w:r>
        <w:t xml:space="preserve"> - the median of latitude values. It is assumed that this value characterizes the “core” of the latitudinal range.</w:t>
      </w:r>
    </w:p>
    <w:p>
      <w:pPr>
        <w:pStyle w:val="15"/>
      </w:pPr>
      <m:oMath>
        <m:r>
          <m:rPr/>
          <w:rPr>
            <w:rFonts w:ascii="Cambria Math" w:hAnsi="Cambria Math"/>
          </w:rPr>
          <m:t>Uppe</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lat</m:t>
            </m:r>
            <m:ctrlPr>
              <w:rPr>
                <w:rFonts w:ascii="Cambria Math" w:hAnsi="Cambria Math"/>
              </w:rPr>
            </m:ctrlPr>
          </m:sub>
        </m:sSub>
      </m:oMath>
      <w:r>
        <w:t xml:space="preserve"> - Maximum value of latitude, at which the species was occured</w:t>
      </w:r>
    </w:p>
    <w:p>
      <w:pPr>
        <w:pStyle w:val="15"/>
      </w:pP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low</m:t>
            </m:r>
            <m:ctrlPr>
              <w:rPr>
                <w:rFonts w:ascii="Cambria Math" w:hAnsi="Cambria Math"/>
              </w:rPr>
            </m:ctrlPr>
          </m:sub>
        </m:sSub>
      </m:oMath>
      <w:r>
        <w:t xml:space="preserve"> - value of 2.5% quantile of latitude</w:t>
      </w:r>
    </w:p>
    <w:p>
      <w:pPr>
        <w:pStyle w:val="15"/>
      </w:pP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up</m:t>
            </m:r>
            <m:ctrlPr>
              <w:rPr>
                <w:rFonts w:ascii="Cambria Math" w:hAnsi="Cambria Math"/>
              </w:rPr>
            </m:ctrlPr>
          </m:sub>
        </m:sSub>
      </m:oMath>
      <w:r>
        <w:t xml:space="preserve"> - value of 97.5% of the quantile of latitude</w:t>
      </w:r>
    </w:p>
    <w:p>
      <w:pPr>
        <w:pStyle w:val="15"/>
      </w:pPr>
      <m:oMath>
        <m:r>
          <m:rPr/>
          <w:rPr>
            <w:rFonts w:ascii="Cambria Math" w:hAnsi="Cambria Math"/>
          </w:rPr>
          <m:t>Pro</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polar</m:t>
            </m:r>
            <m:ctrlPr>
              <w:rPr>
                <w:rFonts w:ascii="Cambria Math" w:hAnsi="Cambria Math"/>
              </w:rPr>
            </m:ctrlPr>
          </m:sub>
        </m:sSub>
      </m:oMath>
      <w:r>
        <w:t xml:space="preserve"> - the ratio of the number of localities with latitude above the Arctic Circle to the total number of encounters. It is assumed that the higher this value, the more likely this species is found in the Polar region.</w:t>
      </w:r>
    </w:p>
    <w:p>
      <w:pPr>
        <w:pStyle w:val="15"/>
      </w:pPr>
      <m:oMath>
        <m:r>
          <m:rPr/>
          <w:rPr>
            <w:rFonts w:ascii="Cambria Math" w:hAnsi="Cambria Math"/>
          </w:rPr>
          <m:t>Skewness</m:t>
        </m:r>
      </m:oMath>
      <w:r>
        <w:t xml:space="preserve"> - the value of asymmetry in the distribution of latitude values. It is assumed that the more asymmetric the distribution, the more pronounced is the tendency of displacement of the species from the range.</w:t>
      </w:r>
    </w:p>
    <w:p>
      <w:pPr>
        <w:pStyle w:val="15"/>
      </w:pPr>
      <m:oMath>
        <m:r>
          <m:rPr/>
          <w:rPr>
            <w:rFonts w:ascii="Cambria Math" w:hAnsi="Cambria Math"/>
          </w:rPr>
          <m:t>Asymmetry</m:t>
        </m:r>
      </m:oMath>
      <w:r>
        <w:t xml:space="preserve"> - value similar to the previous one. It is the ratio of the distance from the median of latitude to Q_low to the distance from the median to Q_up. The logathmic transformation was applied to make the values distributed in range between 0 and 1 more pronounced.</w:t>
      </w:r>
    </w:p>
    <w:p>
      <w:pPr>
        <w:pStyle w:val="15"/>
      </w:pPr>
      <m:oMathPara>
        <m:oMathParaPr>
          <m:jc m:val="center"/>
        </m:oMathParaPr>
        <m:oMath>
          <m:r>
            <m:rPr/>
            <w:rPr>
              <w:rFonts w:ascii="Cambria Math" w:hAnsi="Cambria Math"/>
            </w:rPr>
            <m:t>Asymmetry</m:t>
          </m:r>
          <m:r>
            <m:rPr>
              <m:sty m:val="p"/>
            </m:rPr>
            <w:rPr>
              <w:rFonts w:ascii="Cambria Math" w:hAnsi="Cambria Math"/>
            </w:rPr>
            <m:t>=ln(</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up</m:t>
                  </m:r>
                  <m:ctrlPr>
                    <w:rPr>
                      <w:rFonts w:ascii="Cambria Math" w:hAnsi="Cambria Math"/>
                    </w:rPr>
                  </m:ctrlPr>
                </m:sub>
              </m:sSub>
              <m:r>
                <m:rPr>
                  <m:sty m:val="p"/>
                </m:rPr>
                <w:rPr>
                  <w:rFonts w:ascii="Cambria Math" w:hAnsi="Cambria Math"/>
                </w:rPr>
                <m:t>−</m:t>
              </m:r>
              <m:r>
                <m:rPr/>
                <w:rPr>
                  <w:rFonts w:ascii="Cambria Math" w:hAnsi="Cambria Math"/>
                </w:rPr>
                <m:t>M</m:t>
              </m:r>
              <m:r>
                <m:rPr>
                  <m:sty m:val="p"/>
                </m:rPr>
                <w:rPr>
                  <w:rFonts w:ascii="Cambria Math" w:hAnsi="Cambria Math"/>
                </w:rPr>
                <m:t>|</m:t>
              </m:r>
              <m:ctrlPr>
                <w:rPr>
                  <w:rFonts w:ascii="Cambria Math" w:hAnsi="Cambria Math"/>
                </w:rPr>
              </m:ctrlPr>
            </m:num>
            <m:den>
              <m:r>
                <m:rPr>
                  <m:sty m:val="p"/>
                </m:rPr>
                <w:rPr>
                  <w:rFonts w:ascii="Cambria Math" w:hAnsi="Cambria Math"/>
                </w:rPr>
                <m:t>|</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low</m:t>
                  </m:r>
                  <m:ctrlPr>
                    <w:rPr>
                      <w:rFonts w:ascii="Cambria Math" w:hAnsi="Cambria Math"/>
                    </w:rPr>
                  </m:ctrlPr>
                </m:sub>
              </m:sSub>
              <m:r>
                <m:rPr>
                  <m:sty m:val="p"/>
                </m:rPr>
                <w:rPr>
                  <w:rFonts w:ascii="Cambria Math" w:hAnsi="Cambria Math"/>
                </w:rPr>
                <m:t>−</m:t>
              </m:r>
              <m:r>
                <m:rPr/>
                <w:rPr>
                  <w:rFonts w:ascii="Cambria Math" w:hAnsi="Cambria Math"/>
                </w:rPr>
                <m:t>M</m:t>
              </m:r>
              <m:r>
                <m:rPr>
                  <m:sty m:val="p"/>
                </m:rPr>
                <w:rPr>
                  <w:rFonts w:ascii="Cambria Math" w:hAnsi="Cambria Math"/>
                </w:rPr>
                <m:t>|</m:t>
              </m:r>
              <m:ctrlPr>
                <w:rPr>
                  <w:rFonts w:ascii="Cambria Math" w:hAnsi="Cambria Math"/>
                </w:rPr>
              </m:ctrlPr>
            </m:den>
          </m:f>
          <m:r>
            <m:rPr>
              <m:sty m:val="p"/>
            </m:rPr>
            <w:rPr>
              <w:rFonts w:ascii="Cambria Math" w:hAnsi="Cambria Math"/>
            </w:rPr>
            <m:t>)</m:t>
          </m:r>
        </m:oMath>
      </m:oMathPara>
    </w:p>
    <w:p>
      <w:r>
        <w:t>The matrix of these variables was used in principal component analysis (PCA). The score of PC1 was used for a general assessment of latitudal species distribution.</w:t>
      </w:r>
    </w:p>
    <w:bookmarkEnd w:id="3"/>
    <w:p>
      <w:pPr>
        <w:pStyle w:val="4"/>
      </w:pPr>
      <w:bookmarkStart w:id="4" w:name="assessment-of-environmental-parameters"/>
      <w:r>
        <w:t>Assessment of environmental parameters</w:t>
      </w:r>
    </w:p>
    <w:p>
      <w:r>
        <w:t>For all species included in the analysis (Native and PNIS), salinity and temperature values at their occurence (GBIF) points were estimated. Bio-ORACLE GIS (</w:t>
      </w:r>
      <w:r>
        <w:fldChar w:fldCharType="begin"/>
      </w:r>
      <w:r>
        <w:instrText xml:space="preserve"> HYPERLINK "https://bio-oracle.org/" \h </w:instrText>
      </w:r>
      <w:r>
        <w:fldChar w:fldCharType="separate"/>
      </w:r>
      <w:r>
        <w:rPr>
          <w:rStyle w:val="52"/>
        </w:rPr>
        <w:t>https://bio-oracle.org/</w:t>
      </w:r>
      <w:r>
        <w:rPr>
          <w:rStyle w:val="52"/>
        </w:rPr>
        <w:fldChar w:fldCharType="end"/>
      </w:r>
      <w:r>
        <w:t>; Tyberghein et al. 2021; Assis et al. 2017) was used to estimate hydrological parameters in marine areas. Sea water salinity (mean at mean depth) and sea water temperature (mean at mean depth) were extracted from this GIS for each occurence point. Because some of the geographic locations of the species occurence were in freshwater areas, temperature data were additionally searched using EarthEnv GIS (</w:t>
      </w:r>
      <w:r>
        <w:fldChar w:fldCharType="begin"/>
      </w:r>
      <w:r>
        <w:instrText xml:space="preserve"> HYPERLINK "http://www.earthenv.org/streams" \h </w:instrText>
      </w:r>
      <w:r>
        <w:fldChar w:fldCharType="separate"/>
      </w:r>
      <w:r>
        <w:rPr>
          <w:rStyle w:val="52"/>
        </w:rPr>
        <w:t>http://www.earthenv.org/streams</w:t>
      </w:r>
      <w:r>
        <w:rPr>
          <w:rStyle w:val="52"/>
        </w:rPr>
        <w:fldChar w:fldCharType="end"/>
      </w:r>
      <w:r>
        <w:t>; Domisch et al., 2015). For the locations whose parameters were estimated using the EarthEnv GIS, the salinity value was assumed to be zero.</w:t>
      </w:r>
    </w:p>
    <w:bookmarkEnd w:id="4"/>
    <w:p>
      <w:pPr>
        <w:pStyle w:val="4"/>
      </w:pPr>
      <w:bookmarkStart w:id="5" w:name="statistic-analysis"/>
      <w:r>
        <w:t>Statistic analysis</w:t>
      </w:r>
    </w:p>
    <w:p>
      <w:r>
        <w:t>All data processing was performed with functions of R statistical programming language (R Core Team, 20++).</w:t>
      </w:r>
    </w:p>
    <w:p>
      <w:pPr>
        <w:pStyle w:val="15"/>
      </w:pPr>
      <w:r>
        <w:t>The queries for GBIF were performed with package “spocc” (Scott Chamberlain, 2021). The verification of taxonomic characteristics of species was processed with the package “worms” (Holstein, 2018) retriving the information from WoRMS data base (</w:t>
      </w:r>
      <w:r>
        <w:fldChar w:fldCharType="begin"/>
      </w:r>
      <w:r>
        <w:instrText xml:space="preserve"> HYPERLINK "https://www.marinespecies.org/" \h </w:instrText>
      </w:r>
      <w:r>
        <w:fldChar w:fldCharType="separate"/>
      </w:r>
      <w:r>
        <w:rPr>
          <w:rStyle w:val="52"/>
        </w:rPr>
        <w:t>https://www.marinespecies.org/</w:t>
      </w:r>
      <w:r>
        <w:rPr>
          <w:rStyle w:val="52"/>
        </w:rPr>
        <w:fldChar w:fldCharType="end"/>
      </w:r>
      <w:r>
        <w:t>).</w:t>
      </w:r>
    </w:p>
    <w:p>
      <w:pPr>
        <w:pStyle w:val="15"/>
      </w:pPr>
      <w:r>
        <w:t>Principal component analysis was performed with the package “vegan” (Oksanen et al. 2020)</w:t>
      </w:r>
    </w:p>
    <w:bookmarkEnd w:id="2"/>
    <w:bookmarkEnd w:id="5"/>
    <w:p>
      <w:pPr>
        <w:pStyle w:val="2"/>
      </w:pPr>
      <w:bookmarkStart w:id="6" w:name="assessment-results"/>
      <w:r>
        <w:t>Assessment Results</w:t>
      </w:r>
    </w:p>
    <w:p>
      <w:pPr>
        <w:pStyle w:val="3"/>
      </w:pPr>
      <w:bookmarkStart w:id="7" w:name="Xddb7bfba7bc16f711c7be85b1965c3581e5d80c"/>
      <w:r>
        <w:t>Short introduction to hydrological conditions in the Ob estuary</w:t>
      </w:r>
    </w:p>
    <w:p>
      <w:r>
        <w:t xml:space="preserve">The hydrological model </w:t>
      </w:r>
      <w:ins w:id="0" w:author="Sergey Dudov" w:date="2022-01-21T17:35:00Z">
        <w:commentRangeStart w:id="0"/>
        <w:r>
          <w:rPr/>
          <w:t>INMOM</w:t>
        </w:r>
      </w:ins>
      <w:del w:id="1" w:author="Sergey Dudov" w:date="2022-01-21T17:35:00Z">
        <w:r>
          <w:rPr/>
          <w:delText>(</w:delText>
        </w:r>
      </w:del>
      <w:del w:id="2" w:author="Sergey Dudov" w:date="2022-01-21T17:35:00Z">
        <w:r>
          <w:rPr>
            <w:b/>
            <w:bCs/>
          </w:rPr>
          <w:delText>Model Name</w:delText>
        </w:r>
        <w:commentRangeEnd w:id="0"/>
      </w:del>
      <w:r>
        <w:rPr>
          <w:rStyle w:val="26"/>
        </w:rPr>
        <w:commentReference w:id="0"/>
      </w:r>
      <w:del w:id="3" w:author="Sergey Dudov" w:date="2022-01-21T17:35:00Z">
        <w:r>
          <w:rPr/>
          <w:delText>)</w:delText>
        </w:r>
      </w:del>
      <w:r>
        <w:t xml:space="preserve"> was a source of information to describe hydrological conditions in the Ob estuary. The model made it possible to consider values of two key hydrological parameters (water temperature and salinity) in areas located in the vicinity of the currently operating port, “Sabetta”, and the port under design, Terminal “Utrenny” (Fig ++).</w:t>
      </w:r>
    </w:p>
    <w:p>
      <w:r>
        <w:drawing>
          <wp:inline distT="0" distB="0" distL="114300" distR="114300">
            <wp:extent cx="3891915" cy="3891915"/>
            <wp:effectExtent l="0" t="0" r="9525" b="9525"/>
            <wp:docPr id="4" name="Picture" descr="Figure ++. Area of ports and position of hydrological data assessment lova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ure ++. Area of ports and position of hydrological data assessment lovalities"/>
                    <pic:cNvPicPr>
                      <a:picLocks noChangeAspect="1" noChangeArrowheads="1"/>
                    </pic:cNvPicPr>
                  </pic:nvPicPr>
                  <pic:blipFill>
                    <a:blip r:embed="rId13"/>
                    <a:stretch>
                      <a:fillRect/>
                    </a:stretch>
                  </pic:blipFill>
                  <pic:spPr>
                    <a:xfrm>
                      <a:off x="0" y="0"/>
                      <a:ext cx="3891915" cy="3891915"/>
                    </a:xfrm>
                    <a:prstGeom prst="rect">
                      <a:avLst/>
                    </a:prstGeom>
                    <a:noFill/>
                    <a:ln w="9525">
                      <a:noFill/>
                    </a:ln>
                  </pic:spPr>
                </pic:pic>
              </a:graphicData>
            </a:graphic>
          </wp:inline>
        </w:drawing>
      </w:r>
    </w:p>
    <w:p>
      <w:r>
        <w:t>Figure ++. Area of ports and position of hydrological data assessment lovalities</w:t>
      </w:r>
    </w:p>
    <w:p>
      <w:pPr>
        <w:pStyle w:val="15"/>
      </w:pPr>
      <w:r>
        <w:t>Temperature and salinity in the area experience seasonal fluctuations (Fig. ++). The highest salinity is observed in spring, when the saline water tongue goes far upstream.</w:t>
      </w:r>
    </w:p>
    <w:p>
      <w:pPr>
        <w:pStyle w:val="15"/>
      </w:pPr>
      <w:r>
        <w:t>Water temperature values increase as the distance from the mouth of the Gulf of Ob upstream increases (Fig. ++).</w:t>
      </w:r>
    </w:p>
    <w:p>
      <w:r>
        <w:drawing>
          <wp:inline distT="0" distB="0" distL="114300" distR="114300">
            <wp:extent cx="6108700" cy="6108700"/>
            <wp:effectExtent l="0" t="0" r="0" b="0"/>
            <wp:docPr id="5" name="Picture" descr="Figure ++. Salinity in Ob estuary in four s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Figure ++. Salinity in Ob estuary in four seasons"/>
                    <pic:cNvPicPr>
                      <a:picLocks noChangeAspect="1" noChangeArrowheads="1"/>
                    </pic:cNvPicPr>
                  </pic:nvPicPr>
                  <pic:blipFill>
                    <a:blip r:embed="rId14"/>
                    <a:stretch>
                      <a:fillRect/>
                    </a:stretch>
                  </pic:blipFill>
                  <pic:spPr>
                    <a:xfrm>
                      <a:off x="0" y="0"/>
                      <a:ext cx="6108700" cy="6108700"/>
                    </a:xfrm>
                    <a:prstGeom prst="rect">
                      <a:avLst/>
                    </a:prstGeom>
                    <a:noFill/>
                    <a:ln w="9525">
                      <a:noFill/>
                    </a:ln>
                  </pic:spPr>
                </pic:pic>
              </a:graphicData>
            </a:graphic>
          </wp:inline>
        </w:drawing>
      </w:r>
    </w:p>
    <w:p>
      <w:r>
        <w:t>Figure ++. Salinity in Ob estuary in four seasons</w:t>
      </w:r>
    </w:p>
    <w:p>
      <w:r>
        <w:drawing>
          <wp:inline distT="0" distB="0" distL="114300" distR="114300">
            <wp:extent cx="6108700" cy="6108700"/>
            <wp:effectExtent l="0" t="0" r="0" b="0"/>
            <wp:docPr id="6" name="Picture" descr="Figure ++. Surface temperature in Ob estuary in four sea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igure ++. Surface temperature in Ob estuary in four seasons"/>
                    <pic:cNvPicPr>
                      <a:picLocks noChangeAspect="1" noChangeArrowheads="1"/>
                    </pic:cNvPicPr>
                  </pic:nvPicPr>
                  <pic:blipFill>
                    <a:blip r:embed="rId15"/>
                    <a:stretch>
                      <a:fillRect/>
                    </a:stretch>
                  </pic:blipFill>
                  <pic:spPr>
                    <a:xfrm>
                      <a:off x="0" y="0"/>
                      <a:ext cx="6108700" cy="6108700"/>
                    </a:xfrm>
                    <a:prstGeom prst="rect">
                      <a:avLst/>
                    </a:prstGeom>
                    <a:noFill/>
                    <a:ln w="9525">
                      <a:noFill/>
                    </a:ln>
                  </pic:spPr>
                </pic:pic>
              </a:graphicData>
            </a:graphic>
          </wp:inline>
        </w:drawing>
      </w:r>
    </w:p>
    <w:p>
      <w:r>
        <w:t>Figure ++. Surface temperature in Ob estuary in four seasons</w:t>
      </w:r>
    </w:p>
    <w:p>
      <w:pPr>
        <w:pStyle w:val="15"/>
      </w:pPr>
      <w:r>
        <w:t>Model predictions were made for 796 points located in the areas adjacent to the ports (Fig. ++). For these points, salinity and water temperature values were calculated for each day of the calendar year for five depth levels (0, 5, 10, 15, and 20 meters). In the further analysis, the average value of salinity and temperature calculated for each point was taken.</w:t>
      </w:r>
    </w:p>
    <w:p>
      <w:pPr>
        <w:pStyle w:val="15"/>
      </w:pPr>
      <w:r>
        <w:t>T-S diagrams (Fig. ++) show that cold, saline water is present in the port area in winter and spring. Salinity during this period varies within 0, 13 ppm and temperature within -0.5, 1.6 degrees.</w:t>
      </w:r>
    </w:p>
    <w:p>
      <w:r>
        <w:drawing>
          <wp:inline distT="0" distB="0" distL="114300" distR="114300">
            <wp:extent cx="6108700" cy="6108700"/>
            <wp:effectExtent l="0" t="0" r="0" b="0"/>
            <wp:docPr id="7" name="Picture" descr="Figure ++. T-S diagram reflecting limits of salinity and tempereature variation in the area of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Figure ++. T-S diagram reflecting limits of salinity and tempereature variation in the area of ports."/>
                    <pic:cNvPicPr>
                      <a:picLocks noChangeAspect="1" noChangeArrowheads="1"/>
                    </pic:cNvPicPr>
                  </pic:nvPicPr>
                  <pic:blipFill>
                    <a:blip r:embed="rId16"/>
                    <a:stretch>
                      <a:fillRect/>
                    </a:stretch>
                  </pic:blipFill>
                  <pic:spPr>
                    <a:xfrm>
                      <a:off x="0" y="0"/>
                      <a:ext cx="6108700" cy="6108700"/>
                    </a:xfrm>
                    <a:prstGeom prst="rect">
                      <a:avLst/>
                    </a:prstGeom>
                    <a:noFill/>
                    <a:ln w="9525">
                      <a:noFill/>
                    </a:ln>
                  </pic:spPr>
                </pic:pic>
              </a:graphicData>
            </a:graphic>
          </wp:inline>
        </w:drawing>
      </w:r>
    </w:p>
    <w:p>
      <w:r>
        <w:t>Figure ++. T-S diagram reflecting limits of salinity and tempereature variation in the area of ports.</w:t>
      </w:r>
    </w:p>
    <w:p>
      <w:pPr>
        <w:pStyle w:val="15"/>
      </w:pPr>
      <w:r>
        <w:t>During the summer and fall salinity is low but there is considerable warming of the water in these seasons. During these periods salinity varies within 0.1, 4 promille and temperature: -0.1, 8.6 degrees.</w:t>
      </w:r>
    </w:p>
    <w:p>
      <w:pPr>
        <w:pStyle w:val="15"/>
      </w:pPr>
      <w:r>
        <w:t>To describe the boundaries of the “ecological license” of the biotope (the term explanation see in Ozerskii, 2011) that could potentially be inhabited by NIS, the salinity and temperature limits in the water area adjacent to the port areas were calculated as values of 0.5% and 99.5% quantiles of each of the parameters. In the Figure ++, these limits are indicated by rectangles.</w:t>
      </w:r>
    </w:p>
    <w:p>
      <w:pPr>
        <w:pStyle w:val="15"/>
      </w:pPr>
      <w:r>
        <w:t xml:space="preserve">The boundary of ecological license is the hydrological conditions that can be inhabited by PNIS. The port area seems to be the most likely areas for NIS invasion (++++ </w:t>
      </w:r>
      <w:r>
        <w:rPr>
          <w:b/>
          <w:bCs/>
        </w:rPr>
        <w:t>reference</w:t>
      </w:r>
      <w:r>
        <w:t>). However, according to climate change projections (</w:t>
      </w:r>
      <w:r>
        <w:fldChar w:fldCharType="begin"/>
      </w:r>
      <w:r>
        <w:instrText xml:space="preserve"> HYPERLINK "https://interactive-atlas.ipcc.ch/" \h </w:instrText>
      </w:r>
      <w:r>
        <w:fldChar w:fldCharType="separate"/>
      </w:r>
      <w:r>
        <w:rPr>
          <w:rStyle w:val="52"/>
        </w:rPr>
        <w:t>https://interactive-atlas.ipcc.ch/</w:t>
      </w:r>
      <w:r>
        <w:rPr>
          <w:rStyle w:val="52"/>
        </w:rPr>
        <w:fldChar w:fldCharType="end"/>
      </w:r>
      <w:r>
        <w:t xml:space="preserve">), ocean surface temperatures will gradually increase in the Russian Arctic region (about 2 degrees per century. </w:t>
      </w:r>
      <w:r>
        <w:rPr>
          <w:b/>
          <w:bCs/>
        </w:rPr>
        <w:t>Проверить</w:t>
      </w:r>
      <w:r>
        <w:t>). Hence, the boundaries of the ecological license along the temperature axis will shift towards higher temperatures, which will expand the possibility of NIS invasion in the future.</w:t>
      </w:r>
    </w:p>
    <w:p>
      <w:pPr>
        <w:pStyle w:val="15"/>
      </w:pPr>
      <w:r>
        <w:rPr>
          <w:b/>
          <w:bCs/>
        </w:rPr>
        <w:t>Conclusion</w:t>
      </w:r>
    </w:p>
    <w:p>
      <w:pPr>
        <w:pStyle w:val="15"/>
      </w:pPr>
      <w:r>
        <w:t>The warmest water mass is present in the water area during the autumn period. Thus this is a season that should be considered as the most dangerous in terms of the probability of introducing species from temperate latitudes.</w:t>
      </w:r>
    </w:p>
    <w:p>
      <w:pPr>
        <w:pStyle w:val="15"/>
      </w:pPr>
      <w:r>
        <w:t>It should be emphasized that any antropgenic temperature increase will increase the likelihood of NIS invasion.</w:t>
      </w:r>
    </w:p>
    <w:bookmarkEnd w:id="7"/>
    <w:p>
      <w:pPr>
        <w:pStyle w:val="3"/>
      </w:pPr>
      <w:bookmarkStart w:id="8" w:name="X89c6f2f49798fbef90cd533ea29182cbbfc60db"/>
      <w:r>
        <w:t>Biogeographical analysis of potential NIS</w:t>
      </w:r>
    </w:p>
    <w:p>
      <w:r>
        <w:t>Using available datasets we found rather large amount PNIS between benthic animals but only few one between zooplankton (Table ++). However controversy situation was found between native forms.</w:t>
      </w:r>
    </w:p>
    <w:p>
      <w:r>
        <w:t>Table ++. Number of native and potentialy Non-indigenous speciesinvolved in the biogeografical analysis for benthic and planktonic animals.</w:t>
      </w:r>
    </w:p>
    <w:tbl>
      <w:tblPr>
        <w:tblStyle w:val="12"/>
        <w:tblW w:w="0" w:type="pct"/>
        <w:jc w:val="center"/>
        <w:tblLayout w:type="autofit"/>
        <w:tblCellMar>
          <w:top w:w="0" w:type="dxa"/>
          <w:left w:w="108" w:type="dxa"/>
          <w:bottom w:w="0" w:type="dxa"/>
          <w:right w:w="108" w:type="dxa"/>
        </w:tblCellMar>
      </w:tblPr>
      <w:tblGrid>
        <w:gridCol w:w="910"/>
        <w:gridCol w:w="729"/>
        <w:gridCol w:w="609"/>
      </w:tblGrid>
      <w:tr>
        <w:trPr>
          <w:jc w:val="center"/>
        </w:trPr>
        <w:tc>
          <w:tcPr>
            <w:tcW w:w="0" w:type="auto"/>
          </w:tcPr>
          <w:p>
            <w:pPr>
              <w:jc w:val="left"/>
              <w:rPr>
                <w:sz w:val="16"/>
                <w:szCs w:val="16"/>
              </w:rPr>
            </w:pPr>
            <w:r>
              <w:rPr>
                <w:sz w:val="16"/>
                <w:szCs w:val="16"/>
              </w:rPr>
              <w:t>Group</w:t>
            </w:r>
          </w:p>
        </w:tc>
        <w:tc>
          <w:tcPr>
            <w:tcW w:w="0" w:type="auto"/>
          </w:tcPr>
          <w:p>
            <w:pPr>
              <w:jc w:val="right"/>
              <w:rPr>
                <w:sz w:val="16"/>
                <w:szCs w:val="16"/>
              </w:rPr>
            </w:pPr>
            <w:r>
              <w:rPr>
                <w:sz w:val="16"/>
                <w:szCs w:val="16"/>
              </w:rPr>
              <w:t>Native</w:t>
            </w:r>
          </w:p>
        </w:tc>
        <w:tc>
          <w:tcPr>
            <w:tcW w:w="0" w:type="auto"/>
          </w:tcPr>
          <w:p>
            <w:pPr>
              <w:jc w:val="right"/>
              <w:rPr>
                <w:sz w:val="16"/>
                <w:szCs w:val="16"/>
              </w:rPr>
            </w:pPr>
            <w:r>
              <w:rPr>
                <w:sz w:val="16"/>
                <w:szCs w:val="16"/>
              </w:rPr>
              <w:t>PNIS</w:t>
            </w:r>
          </w:p>
        </w:tc>
      </w:tr>
      <w:tr>
        <w:trPr>
          <w:jc w:val="center"/>
        </w:trPr>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13</w:t>
            </w:r>
          </w:p>
        </w:tc>
        <w:tc>
          <w:tcPr>
            <w:tcW w:w="0" w:type="auto"/>
          </w:tcPr>
          <w:p>
            <w:pPr>
              <w:jc w:val="right"/>
              <w:rPr>
                <w:sz w:val="16"/>
                <w:szCs w:val="16"/>
              </w:rPr>
            </w:pPr>
            <w:r>
              <w:rPr>
                <w:sz w:val="16"/>
                <w:szCs w:val="16"/>
              </w:rPr>
              <w:t>49</w:t>
            </w:r>
          </w:p>
        </w:tc>
      </w:tr>
      <w:tr>
        <w:tblPrEx>
          <w:tblCellMar>
            <w:top w:w="0" w:type="dxa"/>
            <w:left w:w="108" w:type="dxa"/>
            <w:bottom w:w="0" w:type="dxa"/>
            <w:right w:w="108" w:type="dxa"/>
          </w:tblCellMar>
        </w:tblPrEx>
        <w:trPr>
          <w:jc w:val="center"/>
        </w:trPr>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95</w:t>
            </w:r>
          </w:p>
        </w:tc>
        <w:tc>
          <w:tcPr>
            <w:tcW w:w="0" w:type="auto"/>
          </w:tcPr>
          <w:p>
            <w:pPr>
              <w:jc w:val="right"/>
              <w:rPr>
                <w:sz w:val="16"/>
                <w:szCs w:val="16"/>
              </w:rPr>
            </w:pPr>
            <w:r>
              <w:rPr>
                <w:sz w:val="16"/>
                <w:szCs w:val="16"/>
              </w:rPr>
              <w:t>7</w:t>
            </w:r>
          </w:p>
        </w:tc>
      </w:tr>
    </w:tbl>
    <w:p>
      <w:pPr>
        <w:pStyle w:val="15"/>
      </w:pPr>
      <w:r>
        <w:t>The first principal component describing 81.8% of the total variation in species biogeographic characteristics shows a high negative correlation with the southern species distribution boundary (</w:t>
      </w: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low</m:t>
            </m:r>
            <m:ctrlPr>
              <w:rPr>
                <w:rFonts w:ascii="Cambria Math" w:hAnsi="Cambria Math"/>
              </w:rPr>
            </m:ctrlPr>
          </m:sub>
        </m:sSub>
      </m:oMath>
      <w:r>
        <w:t>), median latitude (</w:t>
      </w:r>
      <m:oMath>
        <m:r>
          <m:rPr/>
          <w:rPr>
            <w:rFonts w:ascii="Cambria Math" w:hAnsi="Cambria Math"/>
          </w:rPr>
          <m:t>Media</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lat</m:t>
            </m:r>
            <m:ctrlPr>
              <w:rPr>
                <w:rFonts w:ascii="Cambria Math" w:hAnsi="Cambria Math"/>
              </w:rPr>
            </m:ctrlPr>
          </m:sub>
        </m:sSub>
      </m:oMath>
      <w:r>
        <w:t>) and northern species distribution boundary (</w:t>
      </w: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up</m:t>
            </m:r>
            <m:ctrlPr>
              <w:rPr>
                <w:rFonts w:ascii="Cambria Math" w:hAnsi="Cambria Math"/>
              </w:rPr>
            </m:ctrlPr>
          </m:sub>
        </m:sSub>
      </m:oMath>
      <w:r>
        <w:t>). Thus, PC1 values can be interpreted as a latitudinal gradient in species distribution. Smaller values of PC1 correspond to higher latitudes.</w:t>
      </w:r>
    </w:p>
    <w:p>
      <w:pPr>
        <w:pStyle w:val="15"/>
      </w:pPr>
      <w:r>
        <w:t>It can be observed that native forms of benthos have a slightly more northern distribution than native planktonic forms. The latitudinal core of distribution of potential NIS involved in the analysis is shifted southerly in both benthic and planktonic potential invaders.</w:t>
      </w:r>
    </w:p>
    <w:p>
      <w:pPr>
        <w:pStyle w:val="15"/>
      </w:pPr>
      <w:r>
        <w:drawing>
          <wp:inline distT="0" distB="0" distL="114300" distR="114300">
            <wp:extent cx="6108700" cy="61087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7"/>
                    <a:stretch>
                      <a:fillRect/>
                    </a:stretch>
                  </pic:blipFill>
                  <pic:spPr>
                    <a:xfrm>
                      <a:off x="0" y="0"/>
                      <a:ext cx="6108700" cy="6108700"/>
                    </a:xfrm>
                    <a:prstGeom prst="rect">
                      <a:avLst/>
                    </a:prstGeom>
                    <a:noFill/>
                    <a:ln w="9525">
                      <a:noFill/>
                    </a:ln>
                  </pic:spPr>
                </pic:pic>
              </a:graphicData>
            </a:graphic>
          </wp:inline>
        </w:drawing>
      </w:r>
    </w:p>
    <w:p>
      <w:pPr>
        <w:pStyle w:val="15"/>
      </w:pPr>
      <w:r>
        <w:t>If we consider the value of the 95% quantile of PC1 as the southern boundary of native species distribution (vertical lines in Fig. ++), then among benthic species 49 falls into number of species whose ranges are close to native species, but among planktonic only 7 species distributed closely to with native zooplankton species. Biogeographic characteristics of potential NIS are given in Table ++.</w:t>
      </w:r>
    </w:p>
    <w:p>
      <w:pPr>
        <w:pStyle w:val="15"/>
      </w:pPr>
      <w:r>
        <w:t>For all species included in the analysis (both Native and PNIS), salinity and temperature values at their occurence localities, taken from the GBIF database, were estimated. Bio-ORACLE GIS (Tyberghein et al. 2021; Assis et al. 2017) was used to estimate hydrological parameters in marine areas. Sea water salinity (mean at mean depth) and sea water temperature (mean at mean depth) were extracted from this GIS for each encounter point. Because some of the geographic locations of species were in freshwater areas, temperature data were additionally searched using EarthEnv GIS (Domisch et al., 2015). The key season of potential NIS invasion is autumn (see above), so the average temperature value during the autumn period was taken to estimate the temperature at a given location. For locations whose parameters were estimated using EarthEnv GIS, the salinity value was assumed to be zero.</w:t>
      </w:r>
    </w:p>
    <w:p>
      <w:pPr>
        <w:pStyle w:val="15"/>
      </w:pPr>
      <w:r>
        <w:t>The area of maximum concentration of points corresponding to native species of benthos organisms agrees very well with the boundaries of the ecological license of the Ob estuary. Salinity values in the range of 0-10 ppm and 0-10 degrees can be considered as conditional niche boundaries for native benthos species. In the case of native plankton species some points also presented inside these boundaries. However, the maximum concentration of points, although falling within the cold-water range (less than 10 degrees), falls within ranges of the normal oceanic salinity.</w:t>
      </w:r>
    </w:p>
    <w:p>
      <w:r>
        <w:drawing>
          <wp:inline distT="0" distB="0" distL="114300" distR="114300">
            <wp:extent cx="6108700" cy="6108700"/>
            <wp:effectExtent l="0" t="0" r="0" b="0"/>
            <wp:docPr id="9" name="Picture" descr="Figur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Figure ++. +++++"/>
                    <pic:cNvPicPr>
                      <a:picLocks noChangeAspect="1" noChangeArrowheads="1"/>
                    </pic:cNvPicPr>
                  </pic:nvPicPr>
                  <pic:blipFill>
                    <a:blip r:embed="rId18"/>
                    <a:stretch>
                      <a:fillRect/>
                    </a:stretch>
                  </pic:blipFill>
                  <pic:spPr>
                    <a:xfrm>
                      <a:off x="0" y="0"/>
                      <a:ext cx="6108700" cy="6108700"/>
                    </a:xfrm>
                    <a:prstGeom prst="rect">
                      <a:avLst/>
                    </a:prstGeom>
                    <a:noFill/>
                    <a:ln w="9525">
                      <a:noFill/>
                    </a:ln>
                  </pic:spPr>
                </pic:pic>
              </a:graphicData>
            </a:graphic>
          </wp:inline>
        </w:drawing>
      </w:r>
    </w:p>
    <w:p>
      <w:r>
        <w:t>Figure ++. +++++</w:t>
      </w:r>
    </w:p>
    <w:p>
      <w:pPr>
        <w:pStyle w:val="15"/>
      </w:pPr>
      <w:r>
        <w:t xml:space="preserve">To quantify the probability of PNIS colonization in the conditions of the Gulf of Ob, we introduced the value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inv</m:t>
            </m:r>
            <m:ctrlPr>
              <w:rPr>
                <w:rFonts w:ascii="Cambria Math" w:hAnsi="Cambria Math"/>
              </w:rPr>
            </m:ctrlPr>
          </m:sub>
        </m:sSub>
      </m:oMath>
      <w:r>
        <w:t>. To calculate this estimate, we calculated the number of locations obtained from the GBIF database for which the salinity-temperature conditions approximately corresponded to the ecological license of the Gulf of Ob (Salinity:0-10 ppm, Temperature 0-10 degrees). This value was divided by the total number of locations (for this species in the GBIF database) for which salinity and temperature were assessed. Values of these values are given in Table ++.</w:t>
      </w:r>
    </w:p>
    <w:p>
      <w:r>
        <w:t>Table ++. Potencial NIS for the Ob estuary ecosystem. Biogeographical characteristics: Q_low - 2.5% quantile of latitude, Median_lat - median of latitude, Q_up - 97.5% quantile of latitude. N_occ_in_env - number of references in GBIF with environmental parameters close to those in the Ob estuary. N_occ_total - total number of references in GBIF with salinity and temperature assessed.</w:t>
      </w:r>
    </w:p>
    <w:tbl>
      <w:tblPr>
        <w:tblStyle w:val="12"/>
        <w:tblW w:w="0" w:type="pct"/>
        <w:tblInd w:w="0" w:type="dxa"/>
        <w:tblLayout w:type="autofit"/>
        <w:tblCellMar>
          <w:top w:w="0" w:type="dxa"/>
          <w:left w:w="108" w:type="dxa"/>
          <w:bottom w:w="0" w:type="dxa"/>
          <w:right w:w="108" w:type="dxa"/>
        </w:tblCellMar>
      </w:tblPr>
      <w:tblGrid>
        <w:gridCol w:w="733"/>
        <w:gridCol w:w="2566"/>
        <w:gridCol w:w="910"/>
        <w:gridCol w:w="716"/>
        <w:gridCol w:w="1092"/>
        <w:gridCol w:w="645"/>
        <w:gridCol w:w="1342"/>
        <w:gridCol w:w="1167"/>
        <w:gridCol w:w="682"/>
      </w:tblGrid>
      <w:tr>
        <w:tblPrEx>
          <w:tblCellMar>
            <w:top w:w="0" w:type="dxa"/>
            <w:left w:w="108" w:type="dxa"/>
            <w:bottom w:w="0" w:type="dxa"/>
            <w:right w:w="108" w:type="dxa"/>
          </w:tblCellMar>
        </w:tblPrEx>
        <w:tc>
          <w:tcPr>
            <w:tcW w:w="0" w:type="auto"/>
          </w:tcPr>
          <w:p>
            <w:pPr>
              <w:jc w:val="left"/>
              <w:rPr>
                <w:sz w:val="16"/>
                <w:szCs w:val="16"/>
              </w:rPr>
            </w:pPr>
            <w:r>
              <w:rPr>
                <w:sz w:val="16"/>
                <w:szCs w:val="16"/>
              </w:rPr>
              <w:t>Status</w:t>
            </w:r>
          </w:p>
        </w:tc>
        <w:tc>
          <w:tcPr>
            <w:tcW w:w="0" w:type="auto"/>
          </w:tcPr>
          <w:p>
            <w:pPr>
              <w:jc w:val="left"/>
              <w:rPr>
                <w:sz w:val="16"/>
                <w:szCs w:val="16"/>
              </w:rPr>
            </w:pPr>
            <w:r>
              <w:rPr>
                <w:sz w:val="16"/>
                <w:szCs w:val="16"/>
              </w:rPr>
              <w:t>species</w:t>
            </w:r>
          </w:p>
        </w:tc>
        <w:tc>
          <w:tcPr>
            <w:tcW w:w="0" w:type="auto"/>
          </w:tcPr>
          <w:p>
            <w:pPr>
              <w:jc w:val="left"/>
              <w:rPr>
                <w:sz w:val="16"/>
                <w:szCs w:val="16"/>
              </w:rPr>
            </w:pPr>
            <w:r>
              <w:rPr>
                <w:sz w:val="16"/>
                <w:szCs w:val="16"/>
              </w:rPr>
              <w:t>Group</w:t>
            </w:r>
          </w:p>
        </w:tc>
        <w:tc>
          <w:tcPr>
            <w:tcW w:w="0" w:type="auto"/>
          </w:tcPr>
          <w:p>
            <w:pPr>
              <w:jc w:val="right"/>
              <w:rPr>
                <w:sz w:val="16"/>
                <w:szCs w:val="16"/>
              </w:rPr>
            </w:pPr>
            <w:r>
              <w:rPr>
                <w:sz w:val="16"/>
                <w:szCs w:val="16"/>
              </w:rPr>
              <w:t>Q_low</w:t>
            </w:r>
          </w:p>
        </w:tc>
        <w:tc>
          <w:tcPr>
            <w:tcW w:w="0" w:type="auto"/>
          </w:tcPr>
          <w:p>
            <w:pPr>
              <w:jc w:val="right"/>
              <w:rPr>
                <w:sz w:val="16"/>
                <w:szCs w:val="16"/>
              </w:rPr>
            </w:pPr>
            <w:r>
              <w:rPr>
                <w:sz w:val="16"/>
                <w:szCs w:val="16"/>
              </w:rPr>
              <w:t>Median_lat</w:t>
            </w:r>
          </w:p>
        </w:tc>
        <w:tc>
          <w:tcPr>
            <w:tcW w:w="0" w:type="auto"/>
          </w:tcPr>
          <w:p>
            <w:pPr>
              <w:jc w:val="right"/>
              <w:rPr>
                <w:sz w:val="16"/>
                <w:szCs w:val="16"/>
              </w:rPr>
            </w:pPr>
            <w:r>
              <w:rPr>
                <w:sz w:val="16"/>
                <w:szCs w:val="16"/>
              </w:rPr>
              <w:t>Q_up</w:t>
            </w:r>
          </w:p>
        </w:tc>
        <w:tc>
          <w:tcPr>
            <w:tcW w:w="0" w:type="auto"/>
          </w:tcPr>
          <w:p>
            <w:pPr>
              <w:jc w:val="right"/>
              <w:rPr>
                <w:sz w:val="16"/>
                <w:szCs w:val="16"/>
              </w:rPr>
            </w:pPr>
            <w:r>
              <w:rPr>
                <w:sz w:val="16"/>
                <w:szCs w:val="16"/>
              </w:rPr>
              <w:t>N_occ_in_env</w:t>
            </w:r>
          </w:p>
        </w:tc>
        <w:tc>
          <w:tcPr>
            <w:tcW w:w="0" w:type="auto"/>
          </w:tcPr>
          <w:p>
            <w:pPr>
              <w:jc w:val="right"/>
              <w:rPr>
                <w:sz w:val="16"/>
                <w:szCs w:val="16"/>
              </w:rPr>
            </w:pPr>
            <w:r>
              <w:rPr>
                <w:sz w:val="16"/>
                <w:szCs w:val="16"/>
              </w:rPr>
              <w:t>N_occ_total</w:t>
            </w:r>
          </w:p>
        </w:tc>
        <w:tc>
          <w:tcPr>
            <w:tcW w:w="0" w:type="auto"/>
          </w:tcPr>
          <w:p>
            <w:pPr>
              <w:jc w:val="right"/>
              <w:rPr>
                <w:sz w:val="16"/>
                <w:szCs w:val="16"/>
              </w:rPr>
            </w:pPr>
            <w:r>
              <w:rPr>
                <w:sz w:val="16"/>
                <w:szCs w:val="16"/>
              </w:rPr>
              <w:t>P_inv</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Bosmina kessleri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Monoporeia affinis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56.0</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8461</w:t>
            </w:r>
          </w:p>
        </w:tc>
        <w:tc>
          <w:tcPr>
            <w:tcW w:w="0" w:type="auto"/>
          </w:tcPr>
          <w:p>
            <w:pPr>
              <w:jc w:val="right"/>
              <w:rPr>
                <w:sz w:val="16"/>
                <w:szCs w:val="16"/>
              </w:rPr>
            </w:pPr>
            <w:r>
              <w:rPr>
                <w:sz w:val="16"/>
                <w:szCs w:val="16"/>
              </w:rPr>
              <w:t>8461</w:t>
            </w:r>
          </w:p>
        </w:tc>
        <w:tc>
          <w:tcPr>
            <w:tcW w:w="0" w:type="auto"/>
          </w:tcPr>
          <w:p>
            <w:pPr>
              <w:jc w:val="right"/>
              <w:rPr>
                <w:sz w:val="16"/>
                <w:szCs w:val="16"/>
              </w:rPr>
            </w:pPr>
            <w:r>
              <w:rPr>
                <w:sz w:val="16"/>
                <w:szCs w:val="16"/>
              </w:rPr>
              <w:t>0.983</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Saduria entomon</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55.8</w:t>
            </w:r>
          </w:p>
        </w:tc>
        <w:tc>
          <w:tcPr>
            <w:tcW w:w="0" w:type="auto"/>
          </w:tcPr>
          <w:p>
            <w:pPr>
              <w:jc w:val="right"/>
              <w:rPr>
                <w:sz w:val="16"/>
                <w:szCs w:val="16"/>
              </w:rPr>
            </w:pPr>
            <w:r>
              <w:rPr>
                <w:sz w:val="16"/>
                <w:szCs w:val="16"/>
              </w:rPr>
              <w:t>60.4</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6351</w:t>
            </w:r>
          </w:p>
        </w:tc>
        <w:tc>
          <w:tcPr>
            <w:tcW w:w="0" w:type="auto"/>
          </w:tcPr>
          <w:p>
            <w:pPr>
              <w:jc w:val="right"/>
              <w:rPr>
                <w:sz w:val="16"/>
                <w:szCs w:val="16"/>
              </w:rPr>
            </w:pPr>
            <w:r>
              <w:rPr>
                <w:sz w:val="16"/>
                <w:szCs w:val="16"/>
              </w:rPr>
              <w:t>6351</w:t>
            </w:r>
          </w:p>
        </w:tc>
        <w:tc>
          <w:tcPr>
            <w:tcW w:w="0" w:type="auto"/>
          </w:tcPr>
          <w:p>
            <w:pPr>
              <w:jc w:val="right"/>
              <w:rPr>
                <w:sz w:val="16"/>
                <w:szCs w:val="16"/>
              </w:rPr>
            </w:pPr>
            <w:r>
              <w:rPr>
                <w:sz w:val="16"/>
                <w:szCs w:val="16"/>
              </w:rPr>
              <w:t>0.954</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Halicryptus spinulosus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55.2</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3315</w:t>
            </w:r>
          </w:p>
        </w:tc>
        <w:tc>
          <w:tcPr>
            <w:tcW w:w="0" w:type="auto"/>
          </w:tcPr>
          <w:p>
            <w:pPr>
              <w:jc w:val="right"/>
              <w:rPr>
                <w:sz w:val="16"/>
                <w:szCs w:val="16"/>
              </w:rPr>
            </w:pPr>
            <w:r>
              <w:rPr>
                <w:sz w:val="16"/>
                <w:szCs w:val="16"/>
              </w:rPr>
              <w:t>3315</w:t>
            </w:r>
          </w:p>
        </w:tc>
        <w:tc>
          <w:tcPr>
            <w:tcW w:w="0" w:type="auto"/>
          </w:tcPr>
          <w:p>
            <w:pPr>
              <w:jc w:val="right"/>
              <w:rPr>
                <w:sz w:val="16"/>
                <w:szCs w:val="16"/>
              </w:rPr>
            </w:pPr>
            <w:r>
              <w:rPr>
                <w:sz w:val="16"/>
                <w:szCs w:val="16"/>
              </w:rPr>
              <w:t>0.950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Marenzelleria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39.2</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64.6</w:t>
            </w:r>
          </w:p>
        </w:tc>
        <w:tc>
          <w:tcPr>
            <w:tcW w:w="0" w:type="auto"/>
          </w:tcPr>
          <w:p>
            <w:pPr>
              <w:jc w:val="right"/>
              <w:rPr>
                <w:sz w:val="16"/>
                <w:szCs w:val="16"/>
              </w:rPr>
            </w:pPr>
            <w:r>
              <w:rPr>
                <w:sz w:val="16"/>
                <w:szCs w:val="16"/>
              </w:rPr>
              <w:t>7087</w:t>
            </w:r>
          </w:p>
        </w:tc>
        <w:tc>
          <w:tcPr>
            <w:tcW w:w="0" w:type="auto"/>
          </w:tcPr>
          <w:p>
            <w:pPr>
              <w:jc w:val="right"/>
              <w:rPr>
                <w:sz w:val="16"/>
                <w:szCs w:val="16"/>
              </w:rPr>
            </w:pPr>
            <w:r>
              <w:rPr>
                <w:sz w:val="16"/>
                <w:szCs w:val="16"/>
              </w:rPr>
              <w:t>7087</w:t>
            </w:r>
          </w:p>
        </w:tc>
        <w:tc>
          <w:tcPr>
            <w:tcW w:w="0" w:type="auto"/>
          </w:tcPr>
          <w:p>
            <w:pPr>
              <w:jc w:val="right"/>
              <w:rPr>
                <w:sz w:val="16"/>
                <w:szCs w:val="16"/>
              </w:rPr>
            </w:pPr>
            <w:r>
              <w:rPr>
                <w:sz w:val="16"/>
                <w:szCs w:val="16"/>
              </w:rPr>
              <w:t>0.940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Mysis relicta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45.1</w:t>
            </w:r>
          </w:p>
        </w:tc>
        <w:tc>
          <w:tcPr>
            <w:tcW w:w="0" w:type="auto"/>
          </w:tcPr>
          <w:p>
            <w:pPr>
              <w:jc w:val="right"/>
              <w:rPr>
                <w:sz w:val="16"/>
                <w:szCs w:val="16"/>
              </w:rPr>
            </w:pPr>
            <w:r>
              <w:rPr>
                <w:sz w:val="16"/>
                <w:szCs w:val="16"/>
              </w:rPr>
              <w:t>62.9</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666</w:t>
            </w:r>
          </w:p>
        </w:tc>
        <w:tc>
          <w:tcPr>
            <w:tcW w:w="0" w:type="auto"/>
          </w:tcPr>
          <w:p>
            <w:pPr>
              <w:jc w:val="right"/>
              <w:rPr>
                <w:sz w:val="16"/>
                <w:szCs w:val="16"/>
              </w:rPr>
            </w:pPr>
            <w:r>
              <w:rPr>
                <w:sz w:val="16"/>
                <w:szCs w:val="16"/>
              </w:rPr>
              <w:t>666</w:t>
            </w:r>
          </w:p>
        </w:tc>
        <w:tc>
          <w:tcPr>
            <w:tcW w:w="0" w:type="auto"/>
          </w:tcPr>
          <w:p>
            <w:pPr>
              <w:jc w:val="right"/>
              <w:rPr>
                <w:sz w:val="16"/>
                <w:szCs w:val="16"/>
              </w:rPr>
            </w:pPr>
            <w:r>
              <w:rPr>
                <w:sz w:val="16"/>
                <w:szCs w:val="16"/>
              </w:rPr>
              <w:t>0.811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Pontoporeia femorata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54.8</w:t>
            </w:r>
          </w:p>
        </w:tc>
        <w:tc>
          <w:tcPr>
            <w:tcW w:w="0" w:type="auto"/>
          </w:tcPr>
          <w:p>
            <w:pPr>
              <w:jc w:val="right"/>
              <w:rPr>
                <w:sz w:val="16"/>
                <w:szCs w:val="16"/>
              </w:rPr>
            </w:pPr>
            <w:r>
              <w:rPr>
                <w:sz w:val="16"/>
                <w:szCs w:val="16"/>
              </w:rPr>
              <w:t>58.7</w:t>
            </w:r>
          </w:p>
        </w:tc>
        <w:tc>
          <w:tcPr>
            <w:tcW w:w="0" w:type="auto"/>
          </w:tcPr>
          <w:p>
            <w:pPr>
              <w:jc w:val="right"/>
              <w:rPr>
                <w:sz w:val="16"/>
                <w:szCs w:val="16"/>
              </w:rPr>
            </w:pPr>
            <w:r>
              <w:rPr>
                <w:sz w:val="16"/>
                <w:szCs w:val="16"/>
              </w:rPr>
              <w:t>72.0</w:t>
            </w:r>
          </w:p>
        </w:tc>
        <w:tc>
          <w:tcPr>
            <w:tcW w:w="0" w:type="auto"/>
          </w:tcPr>
          <w:p>
            <w:pPr>
              <w:jc w:val="right"/>
              <w:rPr>
                <w:sz w:val="16"/>
                <w:szCs w:val="16"/>
              </w:rPr>
            </w:pPr>
            <w:r>
              <w:rPr>
                <w:sz w:val="16"/>
                <w:szCs w:val="16"/>
              </w:rPr>
              <w:t>1739</w:t>
            </w:r>
          </w:p>
        </w:tc>
        <w:tc>
          <w:tcPr>
            <w:tcW w:w="0" w:type="auto"/>
          </w:tcPr>
          <w:p>
            <w:pPr>
              <w:jc w:val="right"/>
              <w:rPr>
                <w:sz w:val="16"/>
                <w:szCs w:val="16"/>
              </w:rPr>
            </w:pPr>
            <w:r>
              <w:rPr>
                <w:sz w:val="16"/>
                <w:szCs w:val="16"/>
              </w:rPr>
              <w:t>1739</w:t>
            </w:r>
          </w:p>
        </w:tc>
        <w:tc>
          <w:tcPr>
            <w:tcW w:w="0" w:type="auto"/>
          </w:tcPr>
          <w:p>
            <w:pPr>
              <w:jc w:val="right"/>
              <w:rPr>
                <w:sz w:val="16"/>
                <w:szCs w:val="16"/>
              </w:rPr>
            </w:pPr>
            <w:r>
              <w:rPr>
                <w:sz w:val="16"/>
                <w:szCs w:val="16"/>
              </w:rPr>
              <w:t>0.811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Bosmina coregoni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53.7</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324</w:t>
            </w:r>
          </w:p>
        </w:tc>
        <w:tc>
          <w:tcPr>
            <w:tcW w:w="0" w:type="auto"/>
          </w:tcPr>
          <w:p>
            <w:pPr>
              <w:jc w:val="right"/>
              <w:rPr>
                <w:sz w:val="16"/>
                <w:szCs w:val="16"/>
              </w:rPr>
            </w:pPr>
            <w:r>
              <w:rPr>
                <w:sz w:val="16"/>
                <w:szCs w:val="16"/>
              </w:rPr>
              <w:t>324</w:t>
            </w:r>
          </w:p>
        </w:tc>
        <w:tc>
          <w:tcPr>
            <w:tcW w:w="0" w:type="auto"/>
          </w:tcPr>
          <w:p>
            <w:pPr>
              <w:jc w:val="right"/>
              <w:rPr>
                <w:sz w:val="16"/>
                <w:szCs w:val="16"/>
              </w:rPr>
            </w:pPr>
            <w:r>
              <w:rPr>
                <w:sz w:val="16"/>
                <w:szCs w:val="16"/>
              </w:rPr>
              <w:t>0.731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Daphnia cristata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58.7</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69.4</w:t>
            </w:r>
          </w:p>
        </w:tc>
        <w:tc>
          <w:tcPr>
            <w:tcW w:w="0" w:type="auto"/>
          </w:tcPr>
          <w:p>
            <w:pPr>
              <w:jc w:val="right"/>
              <w:rPr>
                <w:sz w:val="16"/>
                <w:szCs w:val="16"/>
              </w:rPr>
            </w:pPr>
            <w:r>
              <w:rPr>
                <w:sz w:val="16"/>
                <w:szCs w:val="16"/>
              </w:rPr>
              <w:t>215</w:t>
            </w:r>
          </w:p>
        </w:tc>
        <w:tc>
          <w:tcPr>
            <w:tcW w:w="0" w:type="auto"/>
          </w:tcPr>
          <w:p>
            <w:pPr>
              <w:jc w:val="right"/>
              <w:rPr>
                <w:sz w:val="16"/>
                <w:szCs w:val="16"/>
              </w:rPr>
            </w:pPr>
            <w:r>
              <w:rPr>
                <w:sz w:val="16"/>
                <w:szCs w:val="16"/>
              </w:rPr>
              <w:t>215</w:t>
            </w:r>
          </w:p>
        </w:tc>
        <w:tc>
          <w:tcPr>
            <w:tcW w:w="0" w:type="auto"/>
          </w:tcPr>
          <w:p>
            <w:pPr>
              <w:jc w:val="right"/>
              <w:rPr>
                <w:sz w:val="16"/>
                <w:szCs w:val="16"/>
              </w:rPr>
            </w:pPr>
            <w:r>
              <w:rPr>
                <w:sz w:val="16"/>
                <w:szCs w:val="16"/>
              </w:rPr>
              <w:t>0.693</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Keratella quadrata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37.3</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626</w:t>
            </w:r>
          </w:p>
        </w:tc>
        <w:tc>
          <w:tcPr>
            <w:tcW w:w="0" w:type="auto"/>
          </w:tcPr>
          <w:p>
            <w:pPr>
              <w:jc w:val="right"/>
              <w:rPr>
                <w:sz w:val="16"/>
                <w:szCs w:val="16"/>
              </w:rPr>
            </w:pPr>
            <w:r>
              <w:rPr>
                <w:sz w:val="16"/>
                <w:szCs w:val="16"/>
              </w:rPr>
              <w:t>626</w:t>
            </w:r>
          </w:p>
        </w:tc>
        <w:tc>
          <w:tcPr>
            <w:tcW w:w="0" w:type="auto"/>
          </w:tcPr>
          <w:p>
            <w:pPr>
              <w:jc w:val="right"/>
              <w:rPr>
                <w:sz w:val="16"/>
                <w:szCs w:val="16"/>
              </w:rPr>
            </w:pPr>
            <w:r>
              <w:rPr>
                <w:sz w:val="16"/>
                <w:szCs w:val="16"/>
              </w:rPr>
              <w:t>0.657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Keratella cochlearis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-0.5</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619</w:t>
            </w:r>
          </w:p>
        </w:tc>
        <w:tc>
          <w:tcPr>
            <w:tcW w:w="0" w:type="auto"/>
          </w:tcPr>
          <w:p>
            <w:pPr>
              <w:jc w:val="right"/>
              <w:rPr>
                <w:sz w:val="16"/>
                <w:szCs w:val="16"/>
              </w:rPr>
            </w:pPr>
            <w:r>
              <w:rPr>
                <w:sz w:val="16"/>
                <w:szCs w:val="16"/>
              </w:rPr>
              <w:t>619</w:t>
            </w:r>
          </w:p>
        </w:tc>
        <w:tc>
          <w:tcPr>
            <w:tcW w:w="0" w:type="auto"/>
          </w:tcPr>
          <w:p>
            <w:pPr>
              <w:jc w:val="right"/>
              <w:rPr>
                <w:sz w:val="16"/>
                <w:szCs w:val="16"/>
              </w:rPr>
            </w:pPr>
            <w:r>
              <w:rPr>
                <w:sz w:val="16"/>
                <w:szCs w:val="16"/>
              </w:rPr>
              <w:t>0.635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Bosmina maritima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55.0</w:t>
            </w:r>
          </w:p>
        </w:tc>
        <w:tc>
          <w:tcPr>
            <w:tcW w:w="0" w:type="auto"/>
          </w:tcPr>
          <w:p>
            <w:pPr>
              <w:jc w:val="right"/>
              <w:rPr>
                <w:sz w:val="16"/>
                <w:szCs w:val="16"/>
              </w:rPr>
            </w:pPr>
            <w:r>
              <w:rPr>
                <w:sz w:val="16"/>
                <w:szCs w:val="16"/>
              </w:rPr>
              <w:t>57.3</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0.571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Limnosida frontosa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55.3</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0.545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Limnocalanus macrurus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59.6</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74.4</w:t>
            </w:r>
          </w:p>
        </w:tc>
        <w:tc>
          <w:tcPr>
            <w:tcW w:w="0" w:type="auto"/>
          </w:tcPr>
          <w:p>
            <w:pPr>
              <w:jc w:val="right"/>
              <w:rPr>
                <w:sz w:val="16"/>
                <w:szCs w:val="16"/>
              </w:rPr>
            </w:pPr>
            <w:r>
              <w:rPr>
                <w:sz w:val="16"/>
                <w:szCs w:val="16"/>
              </w:rPr>
              <w:t>732</w:t>
            </w:r>
          </w:p>
        </w:tc>
        <w:tc>
          <w:tcPr>
            <w:tcW w:w="0" w:type="auto"/>
          </w:tcPr>
          <w:p>
            <w:pPr>
              <w:jc w:val="right"/>
              <w:rPr>
                <w:sz w:val="16"/>
                <w:szCs w:val="16"/>
              </w:rPr>
            </w:pPr>
            <w:r>
              <w:rPr>
                <w:sz w:val="16"/>
                <w:szCs w:val="16"/>
              </w:rPr>
              <w:t>732</w:t>
            </w:r>
          </w:p>
        </w:tc>
        <w:tc>
          <w:tcPr>
            <w:tcW w:w="0" w:type="auto"/>
          </w:tcPr>
          <w:p>
            <w:pPr>
              <w:jc w:val="right"/>
              <w:rPr>
                <w:sz w:val="16"/>
                <w:szCs w:val="16"/>
              </w:rPr>
            </w:pPr>
            <w:r>
              <w:rPr>
                <w:sz w:val="16"/>
                <w:szCs w:val="16"/>
              </w:rPr>
              <w:t>0.518</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Daphnia cucullata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49.7</w:t>
            </w:r>
          </w:p>
        </w:tc>
        <w:tc>
          <w:tcPr>
            <w:tcW w:w="0" w:type="auto"/>
          </w:tcPr>
          <w:p>
            <w:pPr>
              <w:jc w:val="right"/>
              <w:rPr>
                <w:sz w:val="16"/>
                <w:szCs w:val="16"/>
              </w:rPr>
            </w:pPr>
            <w:r>
              <w:rPr>
                <w:sz w:val="16"/>
                <w:szCs w:val="16"/>
              </w:rPr>
              <w:t>53.0</w:t>
            </w:r>
          </w:p>
        </w:tc>
        <w:tc>
          <w:tcPr>
            <w:tcW w:w="0" w:type="auto"/>
          </w:tcPr>
          <w:p>
            <w:pPr>
              <w:jc w:val="right"/>
              <w:rPr>
                <w:sz w:val="16"/>
                <w:szCs w:val="16"/>
              </w:rPr>
            </w:pPr>
            <w:r>
              <w:rPr>
                <w:sz w:val="16"/>
                <w:szCs w:val="16"/>
              </w:rPr>
              <w:t>65.2</w:t>
            </w:r>
          </w:p>
        </w:tc>
        <w:tc>
          <w:tcPr>
            <w:tcW w:w="0" w:type="auto"/>
          </w:tcPr>
          <w:p>
            <w:pPr>
              <w:jc w:val="right"/>
              <w:rPr>
                <w:sz w:val="16"/>
                <w:szCs w:val="16"/>
              </w:rPr>
            </w:pPr>
            <w:r>
              <w:rPr>
                <w:sz w:val="16"/>
                <w:szCs w:val="16"/>
              </w:rPr>
              <w:t>85</w:t>
            </w:r>
          </w:p>
        </w:tc>
        <w:tc>
          <w:tcPr>
            <w:tcW w:w="0" w:type="auto"/>
          </w:tcPr>
          <w:p>
            <w:pPr>
              <w:jc w:val="right"/>
              <w:rPr>
                <w:sz w:val="16"/>
                <w:szCs w:val="16"/>
              </w:rPr>
            </w:pPr>
            <w:r>
              <w:rPr>
                <w:sz w:val="16"/>
                <w:szCs w:val="16"/>
              </w:rPr>
              <w:t>85</w:t>
            </w:r>
          </w:p>
        </w:tc>
        <w:tc>
          <w:tcPr>
            <w:tcW w:w="0" w:type="auto"/>
          </w:tcPr>
          <w:p>
            <w:pPr>
              <w:jc w:val="right"/>
              <w:rPr>
                <w:sz w:val="16"/>
                <w:szCs w:val="16"/>
              </w:rPr>
            </w:pPr>
            <w:r>
              <w:rPr>
                <w:sz w:val="16"/>
                <w:szCs w:val="16"/>
              </w:rPr>
              <w:t>0.435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Eurytemora affinis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30.9</w:t>
            </w:r>
          </w:p>
        </w:tc>
        <w:tc>
          <w:tcPr>
            <w:tcW w:w="0" w:type="auto"/>
          </w:tcPr>
          <w:p>
            <w:pPr>
              <w:jc w:val="right"/>
              <w:rPr>
                <w:sz w:val="16"/>
                <w:szCs w:val="16"/>
              </w:rPr>
            </w:pPr>
            <w:r>
              <w:rPr>
                <w:sz w:val="16"/>
                <w:szCs w:val="16"/>
              </w:rPr>
              <w:t>51.3</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217</w:t>
            </w:r>
          </w:p>
        </w:tc>
        <w:tc>
          <w:tcPr>
            <w:tcW w:w="0" w:type="auto"/>
          </w:tcPr>
          <w:p>
            <w:pPr>
              <w:jc w:val="right"/>
              <w:rPr>
                <w:sz w:val="16"/>
                <w:szCs w:val="16"/>
              </w:rPr>
            </w:pPr>
            <w:r>
              <w:rPr>
                <w:sz w:val="16"/>
                <w:szCs w:val="16"/>
              </w:rPr>
              <w:t>217</w:t>
            </w:r>
          </w:p>
        </w:tc>
        <w:tc>
          <w:tcPr>
            <w:tcW w:w="0" w:type="auto"/>
          </w:tcPr>
          <w:p>
            <w:pPr>
              <w:jc w:val="right"/>
              <w:rPr>
                <w:sz w:val="16"/>
                <w:szCs w:val="16"/>
              </w:rPr>
            </w:pPr>
            <w:r>
              <w:rPr>
                <w:sz w:val="16"/>
                <w:szCs w:val="16"/>
              </w:rPr>
              <w:t>0.387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Thermocyclops oithonoides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65.3</w:t>
            </w:r>
          </w:p>
        </w:tc>
        <w:tc>
          <w:tcPr>
            <w:tcW w:w="0" w:type="auto"/>
          </w:tcPr>
          <w:p>
            <w:pPr>
              <w:jc w:val="right"/>
              <w:rPr>
                <w:sz w:val="16"/>
                <w:szCs w:val="16"/>
              </w:rPr>
            </w:pPr>
            <w:r>
              <w:rPr>
                <w:sz w:val="16"/>
                <w:szCs w:val="16"/>
              </w:rPr>
              <w:t>101</w:t>
            </w:r>
          </w:p>
        </w:tc>
        <w:tc>
          <w:tcPr>
            <w:tcW w:w="0" w:type="auto"/>
          </w:tcPr>
          <w:p>
            <w:pPr>
              <w:jc w:val="right"/>
              <w:rPr>
                <w:sz w:val="16"/>
                <w:szCs w:val="16"/>
              </w:rPr>
            </w:pPr>
            <w:r>
              <w:rPr>
                <w:sz w:val="16"/>
                <w:szCs w:val="16"/>
              </w:rPr>
              <w:t>101</w:t>
            </w:r>
          </w:p>
        </w:tc>
        <w:tc>
          <w:tcPr>
            <w:tcW w:w="0" w:type="auto"/>
          </w:tcPr>
          <w:p>
            <w:pPr>
              <w:jc w:val="right"/>
              <w:rPr>
                <w:sz w:val="16"/>
                <w:szCs w:val="16"/>
              </w:rPr>
            </w:pPr>
            <w:r>
              <w:rPr>
                <w:sz w:val="16"/>
                <w:szCs w:val="16"/>
              </w:rPr>
              <w:t>0.386</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Kellicottia longispina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33.6</w:t>
            </w:r>
          </w:p>
        </w:tc>
        <w:tc>
          <w:tcPr>
            <w:tcW w:w="0" w:type="auto"/>
          </w:tcPr>
          <w:p>
            <w:pPr>
              <w:jc w:val="right"/>
              <w:rPr>
                <w:sz w:val="16"/>
                <w:szCs w:val="16"/>
              </w:rPr>
            </w:pPr>
            <w:r>
              <w:rPr>
                <w:sz w:val="16"/>
                <w:szCs w:val="16"/>
              </w:rPr>
              <w:t>52.1</w:t>
            </w:r>
          </w:p>
        </w:tc>
        <w:tc>
          <w:tcPr>
            <w:tcW w:w="0" w:type="auto"/>
          </w:tcPr>
          <w:p>
            <w:pPr>
              <w:jc w:val="right"/>
              <w:rPr>
                <w:sz w:val="16"/>
                <w:szCs w:val="16"/>
              </w:rPr>
            </w:pPr>
            <w:r>
              <w:rPr>
                <w:sz w:val="16"/>
                <w:szCs w:val="16"/>
              </w:rPr>
              <w:t>64.3</w:t>
            </w:r>
          </w:p>
        </w:tc>
        <w:tc>
          <w:tcPr>
            <w:tcW w:w="0" w:type="auto"/>
          </w:tcPr>
          <w:p>
            <w:pPr>
              <w:jc w:val="right"/>
              <w:rPr>
                <w:sz w:val="16"/>
                <w:szCs w:val="16"/>
              </w:rPr>
            </w:pPr>
            <w:r>
              <w:rPr>
                <w:sz w:val="16"/>
                <w:szCs w:val="16"/>
              </w:rPr>
              <w:t>73</w:t>
            </w:r>
          </w:p>
        </w:tc>
        <w:tc>
          <w:tcPr>
            <w:tcW w:w="0" w:type="auto"/>
          </w:tcPr>
          <w:p>
            <w:pPr>
              <w:jc w:val="right"/>
              <w:rPr>
                <w:sz w:val="16"/>
                <w:szCs w:val="16"/>
              </w:rPr>
            </w:pPr>
            <w:r>
              <w:rPr>
                <w:sz w:val="16"/>
                <w:szCs w:val="16"/>
              </w:rPr>
              <w:t>73</w:t>
            </w:r>
          </w:p>
        </w:tc>
        <w:tc>
          <w:tcPr>
            <w:tcW w:w="0" w:type="auto"/>
          </w:tcPr>
          <w:p>
            <w:pPr>
              <w:jc w:val="right"/>
              <w:rPr>
                <w:sz w:val="16"/>
                <w:szCs w:val="16"/>
              </w:rPr>
            </w:pPr>
            <w:r>
              <w:rPr>
                <w:sz w:val="16"/>
                <w:szCs w:val="16"/>
              </w:rPr>
              <w:t>0.274</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Trichocerca porcellus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18.8</w:t>
            </w:r>
          </w:p>
        </w:tc>
        <w:tc>
          <w:tcPr>
            <w:tcW w:w="0" w:type="auto"/>
          </w:tcPr>
          <w:p>
            <w:pPr>
              <w:jc w:val="right"/>
              <w:rPr>
                <w:sz w:val="16"/>
                <w:szCs w:val="16"/>
              </w:rPr>
            </w:pPr>
            <w:r>
              <w:rPr>
                <w:sz w:val="16"/>
                <w:szCs w:val="16"/>
              </w:rPr>
              <w:t>47.5</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0.273</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Notholca caudata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45.8</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58.1</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0.250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strenuus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40.1</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61.2</w:t>
            </w:r>
          </w:p>
        </w:tc>
        <w:tc>
          <w:tcPr>
            <w:tcW w:w="0" w:type="auto"/>
          </w:tcPr>
          <w:p>
            <w:pPr>
              <w:jc w:val="right"/>
              <w:rPr>
                <w:sz w:val="16"/>
                <w:szCs w:val="16"/>
              </w:rPr>
            </w:pPr>
            <w:r>
              <w:rPr>
                <w:sz w:val="16"/>
                <w:szCs w:val="16"/>
              </w:rPr>
              <w:t>14</w:t>
            </w:r>
          </w:p>
        </w:tc>
        <w:tc>
          <w:tcPr>
            <w:tcW w:w="0" w:type="auto"/>
          </w:tcPr>
          <w:p>
            <w:pPr>
              <w:jc w:val="right"/>
              <w:rPr>
                <w:sz w:val="16"/>
                <w:szCs w:val="16"/>
              </w:rPr>
            </w:pPr>
            <w:r>
              <w:rPr>
                <w:sz w:val="16"/>
                <w:szCs w:val="16"/>
              </w:rPr>
              <w:t>14</w:t>
            </w:r>
          </w:p>
        </w:tc>
        <w:tc>
          <w:tcPr>
            <w:tcW w:w="0" w:type="auto"/>
          </w:tcPr>
          <w:p>
            <w:pPr>
              <w:jc w:val="right"/>
              <w:rPr>
                <w:sz w:val="16"/>
                <w:szCs w:val="16"/>
              </w:rPr>
            </w:pPr>
            <w:r>
              <w:rPr>
                <w:sz w:val="16"/>
                <w:szCs w:val="16"/>
              </w:rPr>
              <w:t>0.214</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Biapertura affinis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-32.2</w:t>
            </w:r>
          </w:p>
        </w:tc>
        <w:tc>
          <w:tcPr>
            <w:tcW w:w="0" w:type="auto"/>
          </w:tcPr>
          <w:p>
            <w:pPr>
              <w:jc w:val="right"/>
              <w:rPr>
                <w:sz w:val="16"/>
                <w:szCs w:val="16"/>
              </w:rPr>
            </w:pPr>
            <w:r>
              <w:rPr>
                <w:sz w:val="16"/>
                <w:szCs w:val="16"/>
              </w:rPr>
              <w:t>19.8</w:t>
            </w:r>
          </w:p>
        </w:tc>
        <w:tc>
          <w:tcPr>
            <w:tcW w:w="0" w:type="auto"/>
          </w:tcPr>
          <w:p>
            <w:pPr>
              <w:jc w:val="right"/>
              <w:rPr>
                <w:sz w:val="16"/>
                <w:szCs w:val="16"/>
              </w:rPr>
            </w:pPr>
            <w:r>
              <w:rPr>
                <w:sz w:val="16"/>
                <w:szCs w:val="16"/>
              </w:rPr>
              <w:t>56.9</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0.200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Eurytemora hirundoides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40.6</w:t>
            </w:r>
          </w:p>
        </w:tc>
        <w:tc>
          <w:tcPr>
            <w:tcW w:w="0" w:type="auto"/>
          </w:tcPr>
          <w:p>
            <w:pPr>
              <w:jc w:val="right"/>
              <w:rPr>
                <w:sz w:val="16"/>
                <w:szCs w:val="16"/>
              </w:rPr>
            </w:pPr>
            <w:r>
              <w:rPr>
                <w:sz w:val="16"/>
                <w:szCs w:val="16"/>
              </w:rPr>
              <w:t>54.1</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0.200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Trichocerca capucina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18.3</w:t>
            </w:r>
          </w:p>
        </w:tc>
        <w:tc>
          <w:tcPr>
            <w:tcW w:w="0" w:type="auto"/>
          </w:tcPr>
          <w:p>
            <w:pPr>
              <w:jc w:val="right"/>
              <w:rPr>
                <w:sz w:val="16"/>
                <w:szCs w:val="16"/>
              </w:rPr>
            </w:pPr>
            <w:r>
              <w:rPr>
                <w:sz w:val="16"/>
                <w:szCs w:val="16"/>
              </w:rPr>
              <w:t>48.9</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15</w:t>
            </w:r>
          </w:p>
        </w:tc>
        <w:tc>
          <w:tcPr>
            <w:tcW w:w="0" w:type="auto"/>
          </w:tcPr>
          <w:p>
            <w:pPr>
              <w:jc w:val="right"/>
              <w:rPr>
                <w:sz w:val="16"/>
                <w:szCs w:val="16"/>
              </w:rPr>
            </w:pPr>
            <w:r>
              <w:rPr>
                <w:sz w:val="16"/>
                <w:szCs w:val="16"/>
              </w:rPr>
              <w:t>15</w:t>
            </w:r>
          </w:p>
        </w:tc>
        <w:tc>
          <w:tcPr>
            <w:tcW w:w="0" w:type="auto"/>
          </w:tcPr>
          <w:p>
            <w:pPr>
              <w:jc w:val="right"/>
              <w:rPr>
                <w:sz w:val="16"/>
                <w:szCs w:val="16"/>
              </w:rPr>
            </w:pPr>
            <w:r>
              <w:rPr>
                <w:sz w:val="16"/>
                <w:szCs w:val="16"/>
              </w:rPr>
              <w:t>0.200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Moina macrocopa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19.2</w:t>
            </w:r>
          </w:p>
        </w:tc>
        <w:tc>
          <w:tcPr>
            <w:tcW w:w="0" w:type="auto"/>
          </w:tcPr>
          <w:p>
            <w:pPr>
              <w:jc w:val="right"/>
              <w:rPr>
                <w:sz w:val="16"/>
                <w:szCs w:val="16"/>
              </w:rPr>
            </w:pPr>
            <w:r>
              <w:rPr>
                <w:sz w:val="16"/>
                <w:szCs w:val="16"/>
              </w:rPr>
              <w:t>50.7</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22</w:t>
            </w:r>
          </w:p>
        </w:tc>
        <w:tc>
          <w:tcPr>
            <w:tcW w:w="0" w:type="auto"/>
          </w:tcPr>
          <w:p>
            <w:pPr>
              <w:jc w:val="right"/>
              <w:rPr>
                <w:sz w:val="16"/>
                <w:szCs w:val="16"/>
              </w:rPr>
            </w:pPr>
            <w:r>
              <w:rPr>
                <w:sz w:val="16"/>
                <w:szCs w:val="16"/>
              </w:rPr>
              <w:t>22</w:t>
            </w:r>
          </w:p>
        </w:tc>
        <w:tc>
          <w:tcPr>
            <w:tcW w:w="0" w:type="auto"/>
          </w:tcPr>
          <w:p>
            <w:pPr>
              <w:jc w:val="right"/>
              <w:rPr>
                <w:sz w:val="16"/>
                <w:szCs w:val="16"/>
              </w:rPr>
            </w:pPr>
            <w:r>
              <w:rPr>
                <w:sz w:val="16"/>
                <w:szCs w:val="16"/>
              </w:rPr>
              <w:t>0.182</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Eurycercus lamellatus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60.0</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339</w:t>
            </w:r>
          </w:p>
        </w:tc>
        <w:tc>
          <w:tcPr>
            <w:tcW w:w="0" w:type="auto"/>
          </w:tcPr>
          <w:p>
            <w:pPr>
              <w:jc w:val="right"/>
              <w:rPr>
                <w:sz w:val="16"/>
                <w:szCs w:val="16"/>
              </w:rPr>
            </w:pPr>
            <w:r>
              <w:rPr>
                <w:sz w:val="16"/>
                <w:szCs w:val="16"/>
              </w:rPr>
              <w:t>339</w:t>
            </w:r>
          </w:p>
        </w:tc>
        <w:tc>
          <w:tcPr>
            <w:tcW w:w="0" w:type="auto"/>
          </w:tcPr>
          <w:p>
            <w:pPr>
              <w:jc w:val="right"/>
              <w:rPr>
                <w:sz w:val="16"/>
                <w:szCs w:val="16"/>
              </w:rPr>
            </w:pPr>
            <w:r>
              <w:rPr>
                <w:sz w:val="16"/>
                <w:szCs w:val="16"/>
              </w:rPr>
              <w:t>0.177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Notholca acuminata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43.5</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17</w:t>
            </w:r>
          </w:p>
        </w:tc>
        <w:tc>
          <w:tcPr>
            <w:tcW w:w="0" w:type="auto"/>
          </w:tcPr>
          <w:p>
            <w:pPr>
              <w:jc w:val="right"/>
              <w:rPr>
                <w:sz w:val="16"/>
                <w:szCs w:val="16"/>
              </w:rPr>
            </w:pPr>
            <w:r>
              <w:rPr>
                <w:sz w:val="16"/>
                <w:szCs w:val="16"/>
              </w:rPr>
              <w:t>17</w:t>
            </w:r>
          </w:p>
        </w:tc>
        <w:tc>
          <w:tcPr>
            <w:tcW w:w="0" w:type="auto"/>
          </w:tcPr>
          <w:p>
            <w:pPr>
              <w:jc w:val="right"/>
              <w:rPr>
                <w:sz w:val="16"/>
                <w:szCs w:val="16"/>
              </w:rPr>
            </w:pPr>
            <w:r>
              <w:rPr>
                <w:sz w:val="16"/>
                <w:szCs w:val="16"/>
              </w:rPr>
              <w:t>0.176</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Leptodora kindti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50.1</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68.2</w:t>
            </w:r>
          </w:p>
        </w:tc>
        <w:tc>
          <w:tcPr>
            <w:tcW w:w="0" w:type="auto"/>
          </w:tcPr>
          <w:p>
            <w:pPr>
              <w:jc w:val="right"/>
              <w:rPr>
                <w:sz w:val="16"/>
                <w:szCs w:val="16"/>
              </w:rPr>
            </w:pPr>
            <w:r>
              <w:rPr>
                <w:sz w:val="16"/>
                <w:szCs w:val="16"/>
              </w:rPr>
              <w:t>116</w:t>
            </w:r>
          </w:p>
        </w:tc>
        <w:tc>
          <w:tcPr>
            <w:tcW w:w="0" w:type="auto"/>
          </w:tcPr>
          <w:p>
            <w:pPr>
              <w:jc w:val="right"/>
              <w:rPr>
                <w:sz w:val="16"/>
                <w:szCs w:val="16"/>
              </w:rPr>
            </w:pPr>
            <w:r>
              <w:rPr>
                <w:sz w:val="16"/>
                <w:szCs w:val="16"/>
              </w:rPr>
              <w:t>116</w:t>
            </w:r>
          </w:p>
        </w:tc>
        <w:tc>
          <w:tcPr>
            <w:tcW w:w="0" w:type="auto"/>
          </w:tcPr>
          <w:p>
            <w:pPr>
              <w:jc w:val="right"/>
              <w:rPr>
                <w:sz w:val="16"/>
                <w:szCs w:val="16"/>
              </w:rPr>
            </w:pPr>
            <w:r>
              <w:rPr>
                <w:sz w:val="16"/>
                <w:szCs w:val="16"/>
              </w:rPr>
              <w:t>0.147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Synchaeta pectinata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-41.8</w:t>
            </w:r>
          </w:p>
        </w:tc>
        <w:tc>
          <w:tcPr>
            <w:tcW w:w="0" w:type="auto"/>
          </w:tcPr>
          <w:p>
            <w:pPr>
              <w:jc w:val="right"/>
              <w:rPr>
                <w:sz w:val="16"/>
                <w:szCs w:val="16"/>
              </w:rPr>
            </w:pPr>
            <w:r>
              <w:rPr>
                <w:sz w:val="16"/>
                <w:szCs w:val="16"/>
              </w:rPr>
              <w:t>45.4</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21</w:t>
            </w:r>
          </w:p>
        </w:tc>
        <w:tc>
          <w:tcPr>
            <w:tcW w:w="0" w:type="auto"/>
          </w:tcPr>
          <w:p>
            <w:pPr>
              <w:jc w:val="right"/>
              <w:rPr>
                <w:sz w:val="16"/>
                <w:szCs w:val="16"/>
              </w:rPr>
            </w:pPr>
            <w:r>
              <w:rPr>
                <w:sz w:val="16"/>
                <w:szCs w:val="16"/>
              </w:rPr>
              <w:t>21</w:t>
            </w:r>
          </w:p>
        </w:tc>
        <w:tc>
          <w:tcPr>
            <w:tcW w:w="0" w:type="auto"/>
          </w:tcPr>
          <w:p>
            <w:pPr>
              <w:jc w:val="right"/>
              <w:rPr>
                <w:sz w:val="16"/>
                <w:szCs w:val="16"/>
              </w:rPr>
            </w:pPr>
            <w:r>
              <w:rPr>
                <w:sz w:val="16"/>
                <w:szCs w:val="16"/>
              </w:rPr>
              <w:t>0.143</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Podon leuckarti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33.0</w:t>
            </w:r>
          </w:p>
        </w:tc>
        <w:tc>
          <w:tcPr>
            <w:tcW w:w="0" w:type="auto"/>
          </w:tcPr>
          <w:p>
            <w:pPr>
              <w:jc w:val="right"/>
              <w:rPr>
                <w:sz w:val="16"/>
                <w:szCs w:val="16"/>
              </w:rPr>
            </w:pPr>
            <w:r>
              <w:rPr>
                <w:sz w:val="16"/>
                <w:szCs w:val="16"/>
              </w:rPr>
              <w:t>62.7</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226</w:t>
            </w:r>
          </w:p>
        </w:tc>
        <w:tc>
          <w:tcPr>
            <w:tcW w:w="0" w:type="auto"/>
          </w:tcPr>
          <w:p>
            <w:pPr>
              <w:jc w:val="right"/>
              <w:rPr>
                <w:sz w:val="16"/>
                <w:szCs w:val="16"/>
              </w:rPr>
            </w:pPr>
            <w:r>
              <w:rPr>
                <w:sz w:val="16"/>
                <w:szCs w:val="16"/>
              </w:rPr>
              <w:t>226</w:t>
            </w:r>
          </w:p>
        </w:tc>
        <w:tc>
          <w:tcPr>
            <w:tcW w:w="0" w:type="auto"/>
          </w:tcPr>
          <w:p>
            <w:pPr>
              <w:jc w:val="right"/>
              <w:rPr>
                <w:sz w:val="16"/>
                <w:szCs w:val="16"/>
              </w:rPr>
            </w:pPr>
            <w:r>
              <w:rPr>
                <w:sz w:val="16"/>
                <w:szCs w:val="16"/>
              </w:rPr>
              <w:t>0.142</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Sida crystallina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69.2</w:t>
            </w:r>
          </w:p>
        </w:tc>
        <w:tc>
          <w:tcPr>
            <w:tcW w:w="0" w:type="auto"/>
          </w:tcPr>
          <w:p>
            <w:pPr>
              <w:jc w:val="right"/>
              <w:rPr>
                <w:sz w:val="16"/>
                <w:szCs w:val="16"/>
              </w:rPr>
            </w:pPr>
            <w:r>
              <w:rPr>
                <w:sz w:val="16"/>
                <w:szCs w:val="16"/>
              </w:rPr>
              <w:t>281</w:t>
            </w:r>
          </w:p>
        </w:tc>
        <w:tc>
          <w:tcPr>
            <w:tcW w:w="0" w:type="auto"/>
          </w:tcPr>
          <w:p>
            <w:pPr>
              <w:jc w:val="right"/>
              <w:rPr>
                <w:sz w:val="16"/>
                <w:szCs w:val="16"/>
              </w:rPr>
            </w:pPr>
            <w:r>
              <w:rPr>
                <w:sz w:val="16"/>
                <w:szCs w:val="16"/>
              </w:rPr>
              <w:t>281</w:t>
            </w:r>
          </w:p>
        </w:tc>
        <w:tc>
          <w:tcPr>
            <w:tcW w:w="0" w:type="auto"/>
          </w:tcPr>
          <w:p>
            <w:pPr>
              <w:jc w:val="right"/>
              <w:rPr>
                <w:sz w:val="16"/>
                <w:szCs w:val="16"/>
              </w:rPr>
            </w:pPr>
            <w:r>
              <w:rPr>
                <w:sz w:val="16"/>
                <w:szCs w:val="16"/>
              </w:rPr>
              <w:t>0.132</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Diacyclops bisetosus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38.9</w:t>
            </w:r>
          </w:p>
        </w:tc>
        <w:tc>
          <w:tcPr>
            <w:tcW w:w="0" w:type="auto"/>
          </w:tcPr>
          <w:p>
            <w:pPr>
              <w:jc w:val="right"/>
              <w:rPr>
                <w:sz w:val="16"/>
                <w:szCs w:val="16"/>
              </w:rPr>
            </w:pPr>
            <w:r>
              <w:rPr>
                <w:sz w:val="16"/>
                <w:szCs w:val="16"/>
              </w:rPr>
              <w:t>51.1</w:t>
            </w:r>
          </w:p>
        </w:tc>
        <w:tc>
          <w:tcPr>
            <w:tcW w:w="0" w:type="auto"/>
          </w:tcPr>
          <w:p>
            <w:pPr>
              <w:jc w:val="right"/>
              <w:rPr>
                <w:sz w:val="16"/>
                <w:szCs w:val="16"/>
              </w:rPr>
            </w:pPr>
            <w:r>
              <w:rPr>
                <w:sz w:val="16"/>
                <w:szCs w:val="16"/>
              </w:rPr>
              <w:t>60.0</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0.125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Limnodrilus hoffmeisteri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4.7</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60.5</w:t>
            </w:r>
          </w:p>
        </w:tc>
        <w:tc>
          <w:tcPr>
            <w:tcW w:w="0" w:type="auto"/>
          </w:tcPr>
          <w:p>
            <w:pPr>
              <w:jc w:val="right"/>
              <w:rPr>
                <w:sz w:val="16"/>
                <w:szCs w:val="16"/>
              </w:rPr>
            </w:pPr>
            <w:r>
              <w:rPr>
                <w:sz w:val="16"/>
                <w:szCs w:val="16"/>
              </w:rPr>
              <w:t>1411</w:t>
            </w:r>
          </w:p>
        </w:tc>
        <w:tc>
          <w:tcPr>
            <w:tcW w:w="0" w:type="auto"/>
          </w:tcPr>
          <w:p>
            <w:pPr>
              <w:jc w:val="right"/>
              <w:rPr>
                <w:sz w:val="16"/>
                <w:szCs w:val="16"/>
              </w:rPr>
            </w:pPr>
            <w:r>
              <w:rPr>
                <w:sz w:val="16"/>
                <w:szCs w:val="16"/>
              </w:rPr>
              <w:t>1411</w:t>
            </w:r>
          </w:p>
        </w:tc>
        <w:tc>
          <w:tcPr>
            <w:tcW w:w="0" w:type="auto"/>
          </w:tcPr>
          <w:p>
            <w:pPr>
              <w:jc w:val="right"/>
              <w:rPr>
                <w:sz w:val="16"/>
                <w:szCs w:val="16"/>
              </w:rPr>
            </w:pPr>
            <w:r>
              <w:rPr>
                <w:sz w:val="16"/>
                <w:szCs w:val="16"/>
              </w:rPr>
              <w:t>0.125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Paracyclops fimbriatus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-26.1</w:t>
            </w:r>
          </w:p>
        </w:tc>
        <w:tc>
          <w:tcPr>
            <w:tcW w:w="0" w:type="auto"/>
          </w:tcPr>
          <w:p>
            <w:pPr>
              <w:jc w:val="right"/>
              <w:rPr>
                <w:sz w:val="16"/>
                <w:szCs w:val="16"/>
              </w:rPr>
            </w:pPr>
            <w:r>
              <w:rPr>
                <w:sz w:val="16"/>
                <w:szCs w:val="16"/>
              </w:rPr>
              <w:t>59.6</w:t>
            </w:r>
          </w:p>
        </w:tc>
        <w:tc>
          <w:tcPr>
            <w:tcW w:w="0" w:type="auto"/>
          </w:tcPr>
          <w:p>
            <w:pPr>
              <w:jc w:val="right"/>
              <w:rPr>
                <w:sz w:val="16"/>
                <w:szCs w:val="16"/>
              </w:rPr>
            </w:pPr>
            <w:r>
              <w:rPr>
                <w:sz w:val="16"/>
                <w:szCs w:val="16"/>
              </w:rPr>
              <w:t>69.1</w:t>
            </w:r>
          </w:p>
        </w:tc>
        <w:tc>
          <w:tcPr>
            <w:tcW w:w="0" w:type="auto"/>
          </w:tcPr>
          <w:p>
            <w:pPr>
              <w:jc w:val="right"/>
              <w:rPr>
                <w:sz w:val="16"/>
                <w:szCs w:val="16"/>
              </w:rPr>
            </w:pPr>
            <w:r>
              <w:rPr>
                <w:sz w:val="16"/>
                <w:szCs w:val="16"/>
              </w:rPr>
              <w:t>36</w:t>
            </w:r>
          </w:p>
        </w:tc>
        <w:tc>
          <w:tcPr>
            <w:tcW w:w="0" w:type="auto"/>
          </w:tcPr>
          <w:p>
            <w:pPr>
              <w:jc w:val="right"/>
              <w:rPr>
                <w:sz w:val="16"/>
                <w:szCs w:val="16"/>
              </w:rPr>
            </w:pPr>
            <w:r>
              <w:rPr>
                <w:sz w:val="16"/>
                <w:szCs w:val="16"/>
              </w:rPr>
              <w:t>36</w:t>
            </w:r>
          </w:p>
        </w:tc>
        <w:tc>
          <w:tcPr>
            <w:tcW w:w="0" w:type="auto"/>
          </w:tcPr>
          <w:p>
            <w:pPr>
              <w:jc w:val="right"/>
              <w:rPr>
                <w:sz w:val="16"/>
                <w:szCs w:val="16"/>
              </w:rPr>
            </w:pPr>
            <w:r>
              <w:rPr>
                <w:sz w:val="16"/>
                <w:szCs w:val="16"/>
              </w:rPr>
              <w:t>0.111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Euchlanis dilatata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-27.9</w:t>
            </w:r>
          </w:p>
        </w:tc>
        <w:tc>
          <w:tcPr>
            <w:tcW w:w="0" w:type="auto"/>
          </w:tcPr>
          <w:p>
            <w:pPr>
              <w:jc w:val="right"/>
              <w:rPr>
                <w:sz w:val="16"/>
                <w:szCs w:val="16"/>
              </w:rPr>
            </w:pPr>
            <w:r>
              <w:rPr>
                <w:sz w:val="16"/>
                <w:szCs w:val="16"/>
              </w:rPr>
              <w:t>32.9</w:t>
            </w:r>
          </w:p>
        </w:tc>
        <w:tc>
          <w:tcPr>
            <w:tcW w:w="0" w:type="auto"/>
          </w:tcPr>
          <w:p>
            <w:pPr>
              <w:jc w:val="right"/>
              <w:rPr>
                <w:sz w:val="16"/>
                <w:szCs w:val="16"/>
              </w:rPr>
            </w:pPr>
            <w:r>
              <w:rPr>
                <w:sz w:val="16"/>
                <w:szCs w:val="16"/>
              </w:rPr>
              <w:t>61.9</w:t>
            </w:r>
          </w:p>
        </w:tc>
        <w:tc>
          <w:tcPr>
            <w:tcW w:w="0" w:type="auto"/>
          </w:tcPr>
          <w:p>
            <w:pPr>
              <w:jc w:val="right"/>
              <w:rPr>
                <w:sz w:val="16"/>
                <w:szCs w:val="16"/>
              </w:rPr>
            </w:pPr>
            <w:r>
              <w:rPr>
                <w:sz w:val="16"/>
                <w:szCs w:val="16"/>
              </w:rPr>
              <w:t>28</w:t>
            </w:r>
          </w:p>
        </w:tc>
        <w:tc>
          <w:tcPr>
            <w:tcW w:w="0" w:type="auto"/>
          </w:tcPr>
          <w:p>
            <w:pPr>
              <w:jc w:val="right"/>
              <w:rPr>
                <w:sz w:val="16"/>
                <w:szCs w:val="16"/>
              </w:rPr>
            </w:pPr>
            <w:r>
              <w:rPr>
                <w:sz w:val="16"/>
                <w:szCs w:val="16"/>
              </w:rPr>
              <w:t>28</w:t>
            </w:r>
          </w:p>
        </w:tc>
        <w:tc>
          <w:tcPr>
            <w:tcW w:w="0" w:type="auto"/>
          </w:tcPr>
          <w:p>
            <w:pPr>
              <w:jc w:val="right"/>
              <w:rPr>
                <w:sz w:val="16"/>
                <w:szCs w:val="16"/>
              </w:rPr>
            </w:pPr>
            <w:r>
              <w:rPr>
                <w:sz w:val="16"/>
                <w:szCs w:val="16"/>
              </w:rPr>
              <w:t>0.107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Mesocyclops leuckarti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64.7</w:t>
            </w:r>
          </w:p>
        </w:tc>
        <w:tc>
          <w:tcPr>
            <w:tcW w:w="0" w:type="auto"/>
          </w:tcPr>
          <w:p>
            <w:pPr>
              <w:jc w:val="right"/>
              <w:rPr>
                <w:sz w:val="16"/>
                <w:szCs w:val="16"/>
              </w:rPr>
            </w:pPr>
            <w:r>
              <w:rPr>
                <w:sz w:val="16"/>
                <w:szCs w:val="16"/>
              </w:rPr>
              <w:t>147</w:t>
            </w:r>
          </w:p>
        </w:tc>
        <w:tc>
          <w:tcPr>
            <w:tcW w:w="0" w:type="auto"/>
          </w:tcPr>
          <w:p>
            <w:pPr>
              <w:jc w:val="right"/>
              <w:rPr>
                <w:sz w:val="16"/>
                <w:szCs w:val="16"/>
              </w:rPr>
            </w:pPr>
            <w:r>
              <w:rPr>
                <w:sz w:val="16"/>
                <w:szCs w:val="16"/>
              </w:rPr>
              <w:t>147</w:t>
            </w:r>
          </w:p>
        </w:tc>
        <w:tc>
          <w:tcPr>
            <w:tcW w:w="0" w:type="auto"/>
          </w:tcPr>
          <w:p>
            <w:pPr>
              <w:jc w:val="right"/>
              <w:rPr>
                <w:sz w:val="16"/>
                <w:szCs w:val="16"/>
              </w:rPr>
            </w:pPr>
            <w:r>
              <w:rPr>
                <w:sz w:val="16"/>
                <w:szCs w:val="16"/>
              </w:rPr>
              <w:t>0.102</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Bosmina longirostris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-0.6</w:t>
            </w:r>
          </w:p>
        </w:tc>
        <w:tc>
          <w:tcPr>
            <w:tcW w:w="0" w:type="auto"/>
          </w:tcPr>
          <w:p>
            <w:pPr>
              <w:jc w:val="right"/>
              <w:rPr>
                <w:sz w:val="16"/>
                <w:szCs w:val="16"/>
              </w:rPr>
            </w:pPr>
            <w:r>
              <w:rPr>
                <w:sz w:val="16"/>
                <w:szCs w:val="16"/>
              </w:rPr>
              <w:t>52.2</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192</w:t>
            </w:r>
          </w:p>
        </w:tc>
        <w:tc>
          <w:tcPr>
            <w:tcW w:w="0" w:type="auto"/>
          </w:tcPr>
          <w:p>
            <w:pPr>
              <w:jc w:val="right"/>
              <w:rPr>
                <w:sz w:val="16"/>
                <w:szCs w:val="16"/>
              </w:rPr>
            </w:pPr>
            <w:r>
              <w:rPr>
                <w:sz w:val="16"/>
                <w:szCs w:val="16"/>
              </w:rPr>
              <w:t>192</w:t>
            </w:r>
          </w:p>
        </w:tc>
        <w:tc>
          <w:tcPr>
            <w:tcW w:w="0" w:type="auto"/>
          </w:tcPr>
          <w:p>
            <w:pPr>
              <w:jc w:val="right"/>
              <w:rPr>
                <w:sz w:val="16"/>
                <w:szCs w:val="16"/>
              </w:rPr>
            </w:pPr>
            <w:r>
              <w:rPr>
                <w:sz w:val="16"/>
                <w:szCs w:val="16"/>
              </w:rPr>
              <w:t>0.099</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Brachionus calyciflorus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-25.7</w:t>
            </w:r>
          </w:p>
        </w:tc>
        <w:tc>
          <w:tcPr>
            <w:tcW w:w="0" w:type="auto"/>
          </w:tcPr>
          <w:p>
            <w:pPr>
              <w:jc w:val="right"/>
              <w:rPr>
                <w:sz w:val="16"/>
                <w:szCs w:val="16"/>
              </w:rPr>
            </w:pPr>
            <w:r>
              <w:rPr>
                <w:sz w:val="16"/>
                <w:szCs w:val="16"/>
              </w:rPr>
              <w:t>45.3</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0.095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Megacyclops viridis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42.1</w:t>
            </w:r>
          </w:p>
        </w:tc>
        <w:tc>
          <w:tcPr>
            <w:tcW w:w="0" w:type="auto"/>
          </w:tcPr>
          <w:p>
            <w:pPr>
              <w:jc w:val="right"/>
              <w:rPr>
                <w:sz w:val="16"/>
                <w:szCs w:val="16"/>
              </w:rPr>
            </w:pPr>
            <w:r>
              <w:rPr>
                <w:sz w:val="16"/>
                <w:szCs w:val="16"/>
              </w:rPr>
              <w:t>59.6</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0.095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Eurytemora lacustris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52.2</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0.091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Polyarthra dolichoptera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-25.7</w:t>
            </w:r>
          </w:p>
        </w:tc>
        <w:tc>
          <w:tcPr>
            <w:tcW w:w="0" w:type="auto"/>
          </w:tcPr>
          <w:p>
            <w:pPr>
              <w:jc w:val="right"/>
              <w:rPr>
                <w:sz w:val="16"/>
                <w:szCs w:val="16"/>
              </w:rPr>
            </w:pPr>
            <w:r>
              <w:rPr>
                <w:sz w:val="16"/>
                <w:szCs w:val="16"/>
              </w:rPr>
              <w:t>51.7</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34</w:t>
            </w:r>
          </w:p>
        </w:tc>
        <w:tc>
          <w:tcPr>
            <w:tcW w:w="0" w:type="auto"/>
          </w:tcPr>
          <w:p>
            <w:pPr>
              <w:jc w:val="right"/>
              <w:rPr>
                <w:sz w:val="16"/>
                <w:szCs w:val="16"/>
              </w:rPr>
            </w:pPr>
            <w:r>
              <w:rPr>
                <w:sz w:val="16"/>
                <w:szCs w:val="16"/>
              </w:rPr>
              <w:t>34</w:t>
            </w:r>
          </w:p>
        </w:tc>
        <w:tc>
          <w:tcPr>
            <w:tcW w:w="0" w:type="auto"/>
          </w:tcPr>
          <w:p>
            <w:pPr>
              <w:jc w:val="right"/>
              <w:rPr>
                <w:sz w:val="16"/>
                <w:szCs w:val="16"/>
              </w:rPr>
            </w:pPr>
            <w:r>
              <w:rPr>
                <w:sz w:val="16"/>
                <w:szCs w:val="16"/>
              </w:rPr>
              <w:t>0.088</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Diacyclops bicuspidatus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40.1</w:t>
            </w:r>
          </w:p>
        </w:tc>
        <w:tc>
          <w:tcPr>
            <w:tcW w:w="0" w:type="auto"/>
          </w:tcPr>
          <w:p>
            <w:pPr>
              <w:jc w:val="right"/>
              <w:rPr>
                <w:sz w:val="16"/>
                <w:szCs w:val="16"/>
              </w:rPr>
            </w:pPr>
            <w:r>
              <w:rPr>
                <w:sz w:val="16"/>
                <w:szCs w:val="16"/>
              </w:rPr>
              <w:t>51.3</w:t>
            </w:r>
          </w:p>
        </w:tc>
        <w:tc>
          <w:tcPr>
            <w:tcW w:w="0" w:type="auto"/>
          </w:tcPr>
          <w:p>
            <w:pPr>
              <w:jc w:val="right"/>
              <w:rPr>
                <w:sz w:val="16"/>
                <w:szCs w:val="16"/>
              </w:rPr>
            </w:pPr>
            <w:r>
              <w:rPr>
                <w:sz w:val="16"/>
                <w:szCs w:val="16"/>
              </w:rPr>
              <w:t>60.9</w:t>
            </w:r>
          </w:p>
        </w:tc>
        <w:tc>
          <w:tcPr>
            <w:tcW w:w="0" w:type="auto"/>
          </w:tcPr>
          <w:p>
            <w:pPr>
              <w:jc w:val="right"/>
              <w:rPr>
                <w:sz w:val="16"/>
                <w:szCs w:val="16"/>
              </w:rPr>
            </w:pPr>
            <w:r>
              <w:rPr>
                <w:sz w:val="16"/>
                <w:szCs w:val="16"/>
              </w:rPr>
              <w:t>23</w:t>
            </w:r>
          </w:p>
        </w:tc>
        <w:tc>
          <w:tcPr>
            <w:tcW w:w="0" w:type="auto"/>
          </w:tcPr>
          <w:p>
            <w:pPr>
              <w:jc w:val="right"/>
              <w:rPr>
                <w:sz w:val="16"/>
                <w:szCs w:val="16"/>
              </w:rPr>
            </w:pPr>
            <w:r>
              <w:rPr>
                <w:sz w:val="16"/>
                <w:szCs w:val="16"/>
              </w:rPr>
              <w:t>23</w:t>
            </w:r>
          </w:p>
        </w:tc>
        <w:tc>
          <w:tcPr>
            <w:tcW w:w="0" w:type="auto"/>
          </w:tcPr>
          <w:p>
            <w:pPr>
              <w:jc w:val="right"/>
              <w:rPr>
                <w:sz w:val="16"/>
                <w:szCs w:val="16"/>
              </w:rPr>
            </w:pPr>
            <w:r>
              <w:rPr>
                <w:sz w:val="16"/>
                <w:szCs w:val="16"/>
              </w:rPr>
              <w:t>0.087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Alona quadrangularis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43.8</w:t>
            </w:r>
          </w:p>
        </w:tc>
        <w:tc>
          <w:tcPr>
            <w:tcW w:w="0" w:type="auto"/>
          </w:tcPr>
          <w:p>
            <w:pPr>
              <w:jc w:val="right"/>
              <w:rPr>
                <w:sz w:val="16"/>
                <w:szCs w:val="16"/>
              </w:rPr>
            </w:pPr>
            <w:r>
              <w:rPr>
                <w:sz w:val="16"/>
                <w:szCs w:val="16"/>
              </w:rPr>
              <w:t>52.6</w:t>
            </w:r>
          </w:p>
        </w:tc>
        <w:tc>
          <w:tcPr>
            <w:tcW w:w="0" w:type="auto"/>
          </w:tcPr>
          <w:p>
            <w:pPr>
              <w:jc w:val="right"/>
              <w:rPr>
                <w:sz w:val="16"/>
                <w:szCs w:val="16"/>
              </w:rPr>
            </w:pPr>
            <w:r>
              <w:rPr>
                <w:sz w:val="16"/>
                <w:szCs w:val="16"/>
              </w:rPr>
              <w:t>69.2</w:t>
            </w:r>
          </w:p>
        </w:tc>
        <w:tc>
          <w:tcPr>
            <w:tcW w:w="0" w:type="auto"/>
          </w:tcPr>
          <w:p>
            <w:pPr>
              <w:jc w:val="right"/>
              <w:rPr>
                <w:sz w:val="16"/>
                <w:szCs w:val="16"/>
              </w:rPr>
            </w:pPr>
            <w:r>
              <w:rPr>
                <w:sz w:val="16"/>
                <w:szCs w:val="16"/>
              </w:rPr>
              <w:t>58</w:t>
            </w:r>
          </w:p>
        </w:tc>
        <w:tc>
          <w:tcPr>
            <w:tcW w:w="0" w:type="auto"/>
          </w:tcPr>
          <w:p>
            <w:pPr>
              <w:jc w:val="right"/>
              <w:rPr>
                <w:sz w:val="16"/>
                <w:szCs w:val="16"/>
              </w:rPr>
            </w:pPr>
            <w:r>
              <w:rPr>
                <w:sz w:val="16"/>
                <w:szCs w:val="16"/>
              </w:rPr>
              <w:t>58</w:t>
            </w:r>
          </w:p>
        </w:tc>
        <w:tc>
          <w:tcPr>
            <w:tcW w:w="0" w:type="auto"/>
          </w:tcPr>
          <w:p>
            <w:pPr>
              <w:jc w:val="right"/>
              <w:rPr>
                <w:sz w:val="16"/>
                <w:szCs w:val="16"/>
              </w:rPr>
            </w:pPr>
            <w:r>
              <w:rPr>
                <w:sz w:val="16"/>
                <w:szCs w:val="16"/>
              </w:rPr>
              <w:t>0.086</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Heterocope appendiculata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62.6</w:t>
            </w:r>
          </w:p>
        </w:tc>
        <w:tc>
          <w:tcPr>
            <w:tcW w:w="0" w:type="auto"/>
          </w:tcPr>
          <w:p>
            <w:pPr>
              <w:jc w:val="right"/>
              <w:rPr>
                <w:sz w:val="16"/>
                <w:szCs w:val="16"/>
              </w:rPr>
            </w:pPr>
            <w:r>
              <w:rPr>
                <w:sz w:val="16"/>
                <w:szCs w:val="16"/>
              </w:rPr>
              <w:t>71.9</w:t>
            </w:r>
          </w:p>
        </w:tc>
        <w:tc>
          <w:tcPr>
            <w:tcW w:w="0" w:type="auto"/>
          </w:tcPr>
          <w:p>
            <w:pPr>
              <w:jc w:val="right"/>
              <w:rPr>
                <w:sz w:val="16"/>
                <w:szCs w:val="16"/>
              </w:rPr>
            </w:pPr>
            <w:r>
              <w:rPr>
                <w:sz w:val="16"/>
                <w:szCs w:val="16"/>
              </w:rPr>
              <w:t>47</w:t>
            </w:r>
          </w:p>
        </w:tc>
        <w:tc>
          <w:tcPr>
            <w:tcW w:w="0" w:type="auto"/>
          </w:tcPr>
          <w:p>
            <w:pPr>
              <w:jc w:val="right"/>
              <w:rPr>
                <w:sz w:val="16"/>
                <w:szCs w:val="16"/>
              </w:rPr>
            </w:pPr>
            <w:r>
              <w:rPr>
                <w:sz w:val="16"/>
                <w:szCs w:val="16"/>
              </w:rPr>
              <w:t>47</w:t>
            </w:r>
          </w:p>
        </w:tc>
        <w:tc>
          <w:tcPr>
            <w:tcW w:w="0" w:type="auto"/>
          </w:tcPr>
          <w:p>
            <w:pPr>
              <w:jc w:val="right"/>
              <w:rPr>
                <w:sz w:val="16"/>
                <w:szCs w:val="16"/>
              </w:rPr>
            </w:pPr>
            <w:r>
              <w:rPr>
                <w:sz w:val="16"/>
                <w:szCs w:val="16"/>
              </w:rPr>
              <w:t>0.064</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Asplanchna priodonta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42.6</w:t>
            </w:r>
          </w:p>
        </w:tc>
        <w:tc>
          <w:tcPr>
            <w:tcW w:w="0" w:type="auto"/>
          </w:tcPr>
          <w:p>
            <w:pPr>
              <w:jc w:val="right"/>
              <w:rPr>
                <w:sz w:val="16"/>
                <w:szCs w:val="16"/>
              </w:rPr>
            </w:pPr>
            <w:r>
              <w:rPr>
                <w:sz w:val="16"/>
                <w:szCs w:val="16"/>
              </w:rPr>
              <w:t>54.3</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97</w:t>
            </w:r>
          </w:p>
        </w:tc>
        <w:tc>
          <w:tcPr>
            <w:tcW w:w="0" w:type="auto"/>
          </w:tcPr>
          <w:p>
            <w:pPr>
              <w:jc w:val="right"/>
              <w:rPr>
                <w:sz w:val="16"/>
                <w:szCs w:val="16"/>
              </w:rPr>
            </w:pPr>
            <w:r>
              <w:rPr>
                <w:sz w:val="16"/>
                <w:szCs w:val="16"/>
              </w:rPr>
              <w:t>97</w:t>
            </w:r>
          </w:p>
        </w:tc>
        <w:tc>
          <w:tcPr>
            <w:tcW w:w="0" w:type="auto"/>
          </w:tcPr>
          <w:p>
            <w:pPr>
              <w:jc w:val="right"/>
              <w:rPr>
                <w:sz w:val="16"/>
                <w:szCs w:val="16"/>
              </w:rPr>
            </w:pPr>
            <w:r>
              <w:rPr>
                <w:sz w:val="16"/>
                <w:szCs w:val="16"/>
              </w:rPr>
              <w:t>0.062</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Acanthocyclops vernalis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24.6</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50</w:t>
            </w:r>
          </w:p>
        </w:tc>
        <w:tc>
          <w:tcPr>
            <w:tcW w:w="0" w:type="auto"/>
          </w:tcPr>
          <w:p>
            <w:pPr>
              <w:jc w:val="right"/>
              <w:rPr>
                <w:sz w:val="16"/>
                <w:szCs w:val="16"/>
              </w:rPr>
            </w:pPr>
            <w:r>
              <w:rPr>
                <w:sz w:val="16"/>
                <w:szCs w:val="16"/>
              </w:rPr>
              <w:t>50</w:t>
            </w:r>
          </w:p>
        </w:tc>
        <w:tc>
          <w:tcPr>
            <w:tcW w:w="0" w:type="auto"/>
          </w:tcPr>
          <w:p>
            <w:pPr>
              <w:jc w:val="right"/>
              <w:rPr>
                <w:sz w:val="16"/>
                <w:szCs w:val="16"/>
              </w:rPr>
            </w:pPr>
            <w:r>
              <w:rPr>
                <w:sz w:val="16"/>
                <w:szCs w:val="16"/>
              </w:rPr>
              <w:t>0.060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Filinia longiseta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-24.6</w:t>
            </w:r>
          </w:p>
        </w:tc>
        <w:tc>
          <w:tcPr>
            <w:tcW w:w="0" w:type="auto"/>
          </w:tcPr>
          <w:p>
            <w:pPr>
              <w:jc w:val="right"/>
              <w:rPr>
                <w:sz w:val="16"/>
                <w:szCs w:val="16"/>
              </w:rPr>
            </w:pPr>
            <w:r>
              <w:rPr>
                <w:sz w:val="16"/>
                <w:szCs w:val="16"/>
              </w:rPr>
              <w:t>45.9</w:t>
            </w:r>
          </w:p>
        </w:tc>
        <w:tc>
          <w:tcPr>
            <w:tcW w:w="0" w:type="auto"/>
          </w:tcPr>
          <w:p>
            <w:pPr>
              <w:jc w:val="right"/>
              <w:rPr>
                <w:sz w:val="16"/>
                <w:szCs w:val="16"/>
              </w:rPr>
            </w:pPr>
            <w:r>
              <w:rPr>
                <w:sz w:val="16"/>
                <w:szCs w:val="16"/>
              </w:rPr>
              <w:t>63.4</w:t>
            </w:r>
          </w:p>
        </w:tc>
        <w:tc>
          <w:tcPr>
            <w:tcW w:w="0" w:type="auto"/>
          </w:tcPr>
          <w:p>
            <w:pPr>
              <w:jc w:val="right"/>
              <w:rPr>
                <w:sz w:val="16"/>
                <w:szCs w:val="16"/>
              </w:rPr>
            </w:pPr>
            <w:r>
              <w:rPr>
                <w:sz w:val="16"/>
                <w:szCs w:val="16"/>
              </w:rPr>
              <w:t>73</w:t>
            </w:r>
          </w:p>
        </w:tc>
        <w:tc>
          <w:tcPr>
            <w:tcW w:w="0" w:type="auto"/>
          </w:tcPr>
          <w:p>
            <w:pPr>
              <w:jc w:val="right"/>
              <w:rPr>
                <w:sz w:val="16"/>
                <w:szCs w:val="16"/>
              </w:rPr>
            </w:pPr>
            <w:r>
              <w:rPr>
                <w:sz w:val="16"/>
                <w:szCs w:val="16"/>
              </w:rPr>
              <w:t>73</w:t>
            </w:r>
          </w:p>
        </w:tc>
        <w:tc>
          <w:tcPr>
            <w:tcW w:w="0" w:type="auto"/>
          </w:tcPr>
          <w:p>
            <w:pPr>
              <w:jc w:val="right"/>
              <w:rPr>
                <w:sz w:val="16"/>
                <w:szCs w:val="16"/>
              </w:rPr>
            </w:pPr>
            <w:r>
              <w:rPr>
                <w:sz w:val="16"/>
                <w:szCs w:val="16"/>
              </w:rPr>
              <w:t>0.055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Brachionus angularis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-1.4</w:t>
            </w:r>
          </w:p>
        </w:tc>
        <w:tc>
          <w:tcPr>
            <w:tcW w:w="0" w:type="auto"/>
          </w:tcPr>
          <w:p>
            <w:pPr>
              <w:jc w:val="right"/>
              <w:rPr>
                <w:sz w:val="16"/>
                <w:szCs w:val="16"/>
              </w:rPr>
            </w:pPr>
            <w:r>
              <w:rPr>
                <w:sz w:val="16"/>
                <w:szCs w:val="16"/>
              </w:rPr>
              <w:t>38.8</w:t>
            </w:r>
          </w:p>
        </w:tc>
        <w:tc>
          <w:tcPr>
            <w:tcW w:w="0" w:type="auto"/>
          </w:tcPr>
          <w:p>
            <w:pPr>
              <w:jc w:val="right"/>
              <w:rPr>
                <w:sz w:val="16"/>
                <w:szCs w:val="16"/>
              </w:rPr>
            </w:pPr>
            <w:r>
              <w:rPr>
                <w:sz w:val="16"/>
                <w:szCs w:val="16"/>
              </w:rPr>
              <w:t>53.3</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0.054</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Daphnia galeata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42.5</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162</w:t>
            </w:r>
          </w:p>
        </w:tc>
        <w:tc>
          <w:tcPr>
            <w:tcW w:w="0" w:type="auto"/>
          </w:tcPr>
          <w:p>
            <w:pPr>
              <w:jc w:val="right"/>
              <w:rPr>
                <w:sz w:val="16"/>
                <w:szCs w:val="16"/>
              </w:rPr>
            </w:pPr>
            <w:r>
              <w:rPr>
                <w:sz w:val="16"/>
                <w:szCs w:val="16"/>
              </w:rPr>
              <w:t>162</w:t>
            </w:r>
          </w:p>
        </w:tc>
        <w:tc>
          <w:tcPr>
            <w:tcW w:w="0" w:type="auto"/>
          </w:tcPr>
          <w:p>
            <w:pPr>
              <w:jc w:val="right"/>
              <w:rPr>
                <w:sz w:val="16"/>
                <w:szCs w:val="16"/>
              </w:rPr>
            </w:pPr>
            <w:r>
              <w:rPr>
                <w:sz w:val="16"/>
                <w:szCs w:val="16"/>
              </w:rPr>
              <w:t>0.049</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Daphnia pulex</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19.4</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74.3</w:t>
            </w:r>
          </w:p>
        </w:tc>
        <w:tc>
          <w:tcPr>
            <w:tcW w:w="0" w:type="auto"/>
          </w:tcPr>
          <w:p>
            <w:pPr>
              <w:jc w:val="right"/>
              <w:rPr>
                <w:sz w:val="16"/>
                <w:szCs w:val="16"/>
              </w:rPr>
            </w:pPr>
            <w:r>
              <w:rPr>
                <w:sz w:val="16"/>
                <w:szCs w:val="16"/>
              </w:rPr>
              <w:t>129</w:t>
            </w:r>
          </w:p>
        </w:tc>
        <w:tc>
          <w:tcPr>
            <w:tcW w:w="0" w:type="auto"/>
          </w:tcPr>
          <w:p>
            <w:pPr>
              <w:jc w:val="right"/>
              <w:rPr>
                <w:sz w:val="16"/>
                <w:szCs w:val="16"/>
              </w:rPr>
            </w:pPr>
            <w:r>
              <w:rPr>
                <w:sz w:val="16"/>
                <w:szCs w:val="16"/>
              </w:rPr>
              <w:t>129</w:t>
            </w:r>
          </w:p>
        </w:tc>
        <w:tc>
          <w:tcPr>
            <w:tcW w:w="0" w:type="auto"/>
          </w:tcPr>
          <w:p>
            <w:pPr>
              <w:jc w:val="right"/>
              <w:rPr>
                <w:sz w:val="16"/>
                <w:szCs w:val="16"/>
              </w:rPr>
            </w:pPr>
            <w:r>
              <w:rPr>
                <w:sz w:val="16"/>
                <w:szCs w:val="16"/>
              </w:rPr>
              <w:t>0.047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Ceriodaphnia pulchella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49.7</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68.9</w:t>
            </w:r>
          </w:p>
        </w:tc>
        <w:tc>
          <w:tcPr>
            <w:tcW w:w="0" w:type="auto"/>
          </w:tcPr>
          <w:p>
            <w:pPr>
              <w:jc w:val="right"/>
              <w:rPr>
                <w:sz w:val="16"/>
                <w:szCs w:val="16"/>
              </w:rPr>
            </w:pPr>
            <w:r>
              <w:rPr>
                <w:sz w:val="16"/>
                <w:szCs w:val="16"/>
              </w:rPr>
              <w:t>92</w:t>
            </w:r>
          </w:p>
        </w:tc>
        <w:tc>
          <w:tcPr>
            <w:tcW w:w="0" w:type="auto"/>
          </w:tcPr>
          <w:p>
            <w:pPr>
              <w:jc w:val="right"/>
              <w:rPr>
                <w:sz w:val="16"/>
                <w:szCs w:val="16"/>
              </w:rPr>
            </w:pPr>
            <w:r>
              <w:rPr>
                <w:sz w:val="16"/>
                <w:szCs w:val="16"/>
              </w:rPr>
              <w:t>92</w:t>
            </w:r>
          </w:p>
        </w:tc>
        <w:tc>
          <w:tcPr>
            <w:tcW w:w="0" w:type="auto"/>
          </w:tcPr>
          <w:p>
            <w:pPr>
              <w:jc w:val="right"/>
              <w:rPr>
                <w:sz w:val="16"/>
                <w:szCs w:val="16"/>
              </w:rPr>
            </w:pPr>
            <w:r>
              <w:rPr>
                <w:sz w:val="16"/>
                <w:szCs w:val="16"/>
              </w:rPr>
              <w:t>0.033</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Bosmina longispina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58.1</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143</w:t>
            </w:r>
          </w:p>
        </w:tc>
        <w:tc>
          <w:tcPr>
            <w:tcW w:w="0" w:type="auto"/>
          </w:tcPr>
          <w:p>
            <w:pPr>
              <w:jc w:val="right"/>
              <w:rPr>
                <w:sz w:val="16"/>
                <w:szCs w:val="16"/>
              </w:rPr>
            </w:pPr>
            <w:r>
              <w:rPr>
                <w:sz w:val="16"/>
                <w:szCs w:val="16"/>
              </w:rPr>
              <w:t>143</w:t>
            </w:r>
          </w:p>
        </w:tc>
        <w:tc>
          <w:tcPr>
            <w:tcW w:w="0" w:type="auto"/>
          </w:tcPr>
          <w:p>
            <w:pPr>
              <w:jc w:val="right"/>
              <w:rPr>
                <w:sz w:val="16"/>
                <w:szCs w:val="16"/>
              </w:rPr>
            </w:pPr>
            <w:r>
              <w:rPr>
                <w:sz w:val="16"/>
                <w:szCs w:val="16"/>
              </w:rPr>
              <w:t>0.021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Bythotrephes longimanus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42.4</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69.3</w:t>
            </w:r>
          </w:p>
        </w:tc>
        <w:tc>
          <w:tcPr>
            <w:tcW w:w="0" w:type="auto"/>
          </w:tcPr>
          <w:p>
            <w:pPr>
              <w:jc w:val="right"/>
              <w:rPr>
                <w:sz w:val="16"/>
                <w:szCs w:val="16"/>
              </w:rPr>
            </w:pPr>
            <w:r>
              <w:rPr>
                <w:sz w:val="16"/>
                <w:szCs w:val="16"/>
              </w:rPr>
              <w:t>144</w:t>
            </w:r>
          </w:p>
        </w:tc>
        <w:tc>
          <w:tcPr>
            <w:tcW w:w="0" w:type="auto"/>
          </w:tcPr>
          <w:p>
            <w:pPr>
              <w:jc w:val="right"/>
              <w:rPr>
                <w:sz w:val="16"/>
                <w:szCs w:val="16"/>
              </w:rPr>
            </w:pPr>
            <w:r>
              <w:rPr>
                <w:sz w:val="16"/>
                <w:szCs w:val="16"/>
              </w:rPr>
              <w:t>144</w:t>
            </w:r>
          </w:p>
        </w:tc>
        <w:tc>
          <w:tcPr>
            <w:tcW w:w="0" w:type="auto"/>
          </w:tcPr>
          <w:p>
            <w:pPr>
              <w:jc w:val="right"/>
              <w:rPr>
                <w:sz w:val="16"/>
                <w:szCs w:val="16"/>
              </w:rPr>
            </w:pPr>
            <w:r>
              <w:rPr>
                <w:sz w:val="16"/>
                <w:szCs w:val="16"/>
              </w:rPr>
              <w:t>0.021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Eudiaptomus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51.1</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203</w:t>
            </w:r>
          </w:p>
        </w:tc>
        <w:tc>
          <w:tcPr>
            <w:tcW w:w="0" w:type="auto"/>
          </w:tcPr>
          <w:p>
            <w:pPr>
              <w:jc w:val="right"/>
              <w:rPr>
                <w:sz w:val="16"/>
                <w:szCs w:val="16"/>
              </w:rPr>
            </w:pPr>
            <w:r>
              <w:rPr>
                <w:sz w:val="16"/>
                <w:szCs w:val="16"/>
              </w:rPr>
              <w:t>203</w:t>
            </w:r>
          </w:p>
        </w:tc>
        <w:tc>
          <w:tcPr>
            <w:tcW w:w="0" w:type="auto"/>
          </w:tcPr>
          <w:p>
            <w:pPr>
              <w:jc w:val="right"/>
              <w:rPr>
                <w:sz w:val="16"/>
                <w:szCs w:val="16"/>
              </w:rPr>
            </w:pPr>
            <w:r>
              <w:rPr>
                <w:sz w:val="16"/>
                <w:szCs w:val="16"/>
              </w:rPr>
              <w:t>0.020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Macrocyclops albidus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18.1</w:t>
            </w:r>
          </w:p>
        </w:tc>
        <w:tc>
          <w:tcPr>
            <w:tcW w:w="0" w:type="auto"/>
          </w:tcPr>
          <w:p>
            <w:pPr>
              <w:jc w:val="right"/>
              <w:rPr>
                <w:sz w:val="16"/>
                <w:szCs w:val="16"/>
              </w:rPr>
            </w:pPr>
            <w:r>
              <w:rPr>
                <w:sz w:val="16"/>
                <w:szCs w:val="16"/>
              </w:rPr>
              <w:t>59.9</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346</w:t>
            </w:r>
          </w:p>
        </w:tc>
        <w:tc>
          <w:tcPr>
            <w:tcW w:w="0" w:type="auto"/>
          </w:tcPr>
          <w:p>
            <w:pPr>
              <w:jc w:val="right"/>
              <w:rPr>
                <w:sz w:val="16"/>
                <w:szCs w:val="16"/>
              </w:rPr>
            </w:pPr>
            <w:r>
              <w:rPr>
                <w:sz w:val="16"/>
                <w:szCs w:val="16"/>
              </w:rPr>
              <w:t>346</w:t>
            </w:r>
          </w:p>
        </w:tc>
        <w:tc>
          <w:tcPr>
            <w:tcW w:w="0" w:type="auto"/>
          </w:tcPr>
          <w:p>
            <w:pPr>
              <w:jc w:val="right"/>
              <w:rPr>
                <w:sz w:val="16"/>
                <w:szCs w:val="16"/>
              </w:rPr>
            </w:pPr>
            <w:r>
              <w:rPr>
                <w:sz w:val="16"/>
                <w:szCs w:val="16"/>
              </w:rPr>
              <w:t>0.020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Ceriodaphnia reticulata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9.3</w:t>
            </w:r>
          </w:p>
        </w:tc>
        <w:tc>
          <w:tcPr>
            <w:tcW w:w="0" w:type="auto"/>
          </w:tcPr>
          <w:p>
            <w:pPr>
              <w:jc w:val="right"/>
              <w:rPr>
                <w:sz w:val="16"/>
                <w:szCs w:val="16"/>
              </w:rPr>
            </w:pPr>
            <w:r>
              <w:rPr>
                <w:sz w:val="16"/>
                <w:szCs w:val="16"/>
              </w:rPr>
              <w:t>51.3</w:t>
            </w:r>
          </w:p>
        </w:tc>
        <w:tc>
          <w:tcPr>
            <w:tcW w:w="0" w:type="auto"/>
          </w:tcPr>
          <w:p>
            <w:pPr>
              <w:jc w:val="right"/>
              <w:rPr>
                <w:sz w:val="16"/>
                <w:szCs w:val="16"/>
              </w:rPr>
            </w:pPr>
            <w:r>
              <w:rPr>
                <w:sz w:val="16"/>
                <w:szCs w:val="16"/>
              </w:rPr>
              <w:t>61.5</w:t>
            </w:r>
          </w:p>
        </w:tc>
        <w:tc>
          <w:tcPr>
            <w:tcW w:w="0" w:type="auto"/>
          </w:tcPr>
          <w:p>
            <w:pPr>
              <w:jc w:val="right"/>
              <w:rPr>
                <w:sz w:val="16"/>
                <w:szCs w:val="16"/>
              </w:rPr>
            </w:pPr>
            <w:r>
              <w:rPr>
                <w:sz w:val="16"/>
                <w:szCs w:val="16"/>
              </w:rPr>
              <w:t>57</w:t>
            </w:r>
          </w:p>
        </w:tc>
        <w:tc>
          <w:tcPr>
            <w:tcW w:w="0" w:type="auto"/>
          </w:tcPr>
          <w:p>
            <w:pPr>
              <w:jc w:val="right"/>
              <w:rPr>
                <w:sz w:val="16"/>
                <w:szCs w:val="16"/>
              </w:rPr>
            </w:pPr>
            <w:r>
              <w:rPr>
                <w:sz w:val="16"/>
                <w:szCs w:val="16"/>
              </w:rPr>
              <w:t>57</w:t>
            </w:r>
          </w:p>
        </w:tc>
        <w:tc>
          <w:tcPr>
            <w:tcW w:w="0" w:type="auto"/>
          </w:tcPr>
          <w:p>
            <w:pPr>
              <w:jc w:val="right"/>
              <w:rPr>
                <w:sz w:val="16"/>
                <w:szCs w:val="16"/>
              </w:rPr>
            </w:pPr>
            <w:r>
              <w:rPr>
                <w:sz w:val="16"/>
                <w:szCs w:val="16"/>
              </w:rPr>
              <w:t>0.018</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Chydorus sphaericus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35.9</w:t>
            </w:r>
          </w:p>
        </w:tc>
        <w:tc>
          <w:tcPr>
            <w:tcW w:w="0" w:type="auto"/>
          </w:tcPr>
          <w:p>
            <w:pPr>
              <w:jc w:val="right"/>
              <w:rPr>
                <w:sz w:val="16"/>
                <w:szCs w:val="16"/>
              </w:rPr>
            </w:pPr>
            <w:r>
              <w:rPr>
                <w:sz w:val="16"/>
                <w:szCs w:val="16"/>
              </w:rPr>
              <w:t>58.6</w:t>
            </w:r>
          </w:p>
        </w:tc>
        <w:tc>
          <w:tcPr>
            <w:tcW w:w="0" w:type="auto"/>
          </w:tcPr>
          <w:p>
            <w:pPr>
              <w:jc w:val="right"/>
              <w:rPr>
                <w:sz w:val="16"/>
                <w:szCs w:val="16"/>
              </w:rPr>
            </w:pPr>
            <w:r>
              <w:rPr>
                <w:sz w:val="16"/>
                <w:szCs w:val="16"/>
              </w:rPr>
              <w:t>69.2</w:t>
            </w:r>
          </w:p>
        </w:tc>
        <w:tc>
          <w:tcPr>
            <w:tcW w:w="0" w:type="auto"/>
          </w:tcPr>
          <w:p>
            <w:pPr>
              <w:jc w:val="right"/>
              <w:rPr>
                <w:sz w:val="16"/>
                <w:szCs w:val="16"/>
              </w:rPr>
            </w:pPr>
            <w:r>
              <w:rPr>
                <w:sz w:val="16"/>
                <w:szCs w:val="16"/>
              </w:rPr>
              <w:t>495</w:t>
            </w:r>
          </w:p>
        </w:tc>
        <w:tc>
          <w:tcPr>
            <w:tcW w:w="0" w:type="auto"/>
          </w:tcPr>
          <w:p>
            <w:pPr>
              <w:jc w:val="right"/>
              <w:rPr>
                <w:sz w:val="16"/>
                <w:szCs w:val="16"/>
              </w:rPr>
            </w:pPr>
            <w:r>
              <w:rPr>
                <w:sz w:val="16"/>
                <w:szCs w:val="16"/>
              </w:rPr>
              <w:t>495</w:t>
            </w:r>
          </w:p>
        </w:tc>
        <w:tc>
          <w:tcPr>
            <w:tcW w:w="0" w:type="auto"/>
          </w:tcPr>
          <w:p>
            <w:pPr>
              <w:jc w:val="right"/>
              <w:rPr>
                <w:sz w:val="16"/>
                <w:szCs w:val="16"/>
              </w:rPr>
            </w:pPr>
            <w:r>
              <w:rPr>
                <w:sz w:val="16"/>
                <w:szCs w:val="16"/>
              </w:rPr>
              <w:t>0.018</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Eucyclops serrulatus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39.3</w:t>
            </w:r>
          </w:p>
        </w:tc>
        <w:tc>
          <w:tcPr>
            <w:tcW w:w="0" w:type="auto"/>
          </w:tcPr>
          <w:p>
            <w:pPr>
              <w:jc w:val="right"/>
              <w:rPr>
                <w:sz w:val="16"/>
                <w:szCs w:val="16"/>
              </w:rPr>
            </w:pPr>
            <w:r>
              <w:rPr>
                <w:sz w:val="16"/>
                <w:szCs w:val="16"/>
              </w:rPr>
              <w:t>60.3</w:t>
            </w:r>
          </w:p>
        </w:tc>
        <w:tc>
          <w:tcPr>
            <w:tcW w:w="0" w:type="auto"/>
          </w:tcPr>
          <w:p>
            <w:pPr>
              <w:jc w:val="right"/>
              <w:rPr>
                <w:sz w:val="16"/>
                <w:szCs w:val="16"/>
              </w:rPr>
            </w:pPr>
            <w:r>
              <w:rPr>
                <w:sz w:val="16"/>
                <w:szCs w:val="16"/>
              </w:rPr>
              <w:t>69.9</w:t>
            </w:r>
          </w:p>
        </w:tc>
        <w:tc>
          <w:tcPr>
            <w:tcW w:w="0" w:type="auto"/>
          </w:tcPr>
          <w:p>
            <w:pPr>
              <w:jc w:val="right"/>
              <w:rPr>
                <w:sz w:val="16"/>
                <w:szCs w:val="16"/>
              </w:rPr>
            </w:pPr>
            <w:r>
              <w:rPr>
                <w:sz w:val="16"/>
                <w:szCs w:val="16"/>
              </w:rPr>
              <w:t>356</w:t>
            </w:r>
          </w:p>
        </w:tc>
        <w:tc>
          <w:tcPr>
            <w:tcW w:w="0" w:type="auto"/>
          </w:tcPr>
          <w:p>
            <w:pPr>
              <w:jc w:val="right"/>
              <w:rPr>
                <w:sz w:val="16"/>
                <w:szCs w:val="16"/>
              </w:rPr>
            </w:pPr>
            <w:r>
              <w:rPr>
                <w:sz w:val="16"/>
                <w:szCs w:val="16"/>
              </w:rPr>
              <w:t>356</w:t>
            </w:r>
          </w:p>
        </w:tc>
        <w:tc>
          <w:tcPr>
            <w:tcW w:w="0" w:type="auto"/>
          </w:tcPr>
          <w:p>
            <w:pPr>
              <w:jc w:val="right"/>
              <w:rPr>
                <w:sz w:val="16"/>
                <w:szCs w:val="16"/>
              </w:rPr>
            </w:pPr>
            <w:r>
              <w:rPr>
                <w:sz w:val="16"/>
                <w:szCs w:val="16"/>
              </w:rPr>
              <w:t>0.017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Daphnia longispina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0.3</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69.1</w:t>
            </w:r>
          </w:p>
        </w:tc>
        <w:tc>
          <w:tcPr>
            <w:tcW w:w="0" w:type="auto"/>
          </w:tcPr>
          <w:p>
            <w:pPr>
              <w:jc w:val="right"/>
              <w:rPr>
                <w:sz w:val="16"/>
                <w:szCs w:val="16"/>
              </w:rPr>
            </w:pPr>
            <w:r>
              <w:rPr>
                <w:sz w:val="16"/>
                <w:szCs w:val="16"/>
              </w:rPr>
              <w:t>265</w:t>
            </w:r>
          </w:p>
        </w:tc>
        <w:tc>
          <w:tcPr>
            <w:tcW w:w="0" w:type="auto"/>
          </w:tcPr>
          <w:p>
            <w:pPr>
              <w:jc w:val="right"/>
              <w:rPr>
                <w:sz w:val="16"/>
                <w:szCs w:val="16"/>
              </w:rPr>
            </w:pPr>
            <w:r>
              <w:rPr>
                <w:sz w:val="16"/>
                <w:szCs w:val="16"/>
              </w:rPr>
              <w:t>265</w:t>
            </w:r>
          </w:p>
        </w:tc>
        <w:tc>
          <w:tcPr>
            <w:tcW w:w="0" w:type="auto"/>
          </w:tcPr>
          <w:p>
            <w:pPr>
              <w:jc w:val="right"/>
              <w:rPr>
                <w:sz w:val="16"/>
                <w:szCs w:val="16"/>
              </w:rPr>
            </w:pPr>
            <w:r>
              <w:rPr>
                <w:sz w:val="16"/>
                <w:szCs w:val="16"/>
              </w:rPr>
              <w:t>0.015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Eudiaptomus graciloides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69.0</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131</w:t>
            </w:r>
          </w:p>
        </w:tc>
        <w:tc>
          <w:tcPr>
            <w:tcW w:w="0" w:type="auto"/>
          </w:tcPr>
          <w:p>
            <w:pPr>
              <w:jc w:val="right"/>
              <w:rPr>
                <w:sz w:val="16"/>
                <w:szCs w:val="16"/>
              </w:rPr>
            </w:pPr>
            <w:r>
              <w:rPr>
                <w:sz w:val="16"/>
                <w:szCs w:val="16"/>
              </w:rPr>
              <w:t>131</w:t>
            </w:r>
          </w:p>
        </w:tc>
        <w:tc>
          <w:tcPr>
            <w:tcW w:w="0" w:type="auto"/>
          </w:tcPr>
          <w:p>
            <w:pPr>
              <w:jc w:val="right"/>
              <w:rPr>
                <w:sz w:val="16"/>
                <w:szCs w:val="16"/>
              </w:rPr>
            </w:pPr>
            <w:r>
              <w:rPr>
                <w:sz w:val="16"/>
                <w:szCs w:val="16"/>
              </w:rPr>
              <w:t>0.015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Acroperus harpae</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69.8</w:t>
            </w:r>
          </w:p>
        </w:tc>
        <w:tc>
          <w:tcPr>
            <w:tcW w:w="0" w:type="auto"/>
          </w:tcPr>
          <w:p>
            <w:pPr>
              <w:jc w:val="right"/>
              <w:rPr>
                <w:sz w:val="16"/>
                <w:szCs w:val="16"/>
              </w:rPr>
            </w:pPr>
            <w:r>
              <w:rPr>
                <w:sz w:val="16"/>
                <w:szCs w:val="16"/>
              </w:rPr>
              <w:t>398</w:t>
            </w:r>
          </w:p>
        </w:tc>
        <w:tc>
          <w:tcPr>
            <w:tcW w:w="0" w:type="auto"/>
          </w:tcPr>
          <w:p>
            <w:pPr>
              <w:jc w:val="right"/>
              <w:rPr>
                <w:sz w:val="16"/>
                <w:szCs w:val="16"/>
              </w:rPr>
            </w:pPr>
            <w:r>
              <w:rPr>
                <w:sz w:val="16"/>
                <w:szCs w:val="16"/>
              </w:rPr>
              <w:t>398</w:t>
            </w:r>
          </w:p>
        </w:tc>
        <w:tc>
          <w:tcPr>
            <w:tcW w:w="0" w:type="auto"/>
          </w:tcPr>
          <w:p>
            <w:pPr>
              <w:jc w:val="right"/>
              <w:rPr>
                <w:sz w:val="16"/>
                <w:szCs w:val="16"/>
              </w:rPr>
            </w:pPr>
            <w:r>
              <w:rPr>
                <w:sz w:val="16"/>
                <w:szCs w:val="16"/>
              </w:rPr>
              <w:t>0.013</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Alona affinis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43.3</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69.8</w:t>
            </w:r>
          </w:p>
        </w:tc>
        <w:tc>
          <w:tcPr>
            <w:tcW w:w="0" w:type="auto"/>
          </w:tcPr>
          <w:p>
            <w:pPr>
              <w:jc w:val="right"/>
              <w:rPr>
                <w:sz w:val="16"/>
                <w:szCs w:val="16"/>
              </w:rPr>
            </w:pPr>
            <w:r>
              <w:rPr>
                <w:sz w:val="16"/>
                <w:szCs w:val="16"/>
              </w:rPr>
              <w:t>426</w:t>
            </w:r>
          </w:p>
        </w:tc>
        <w:tc>
          <w:tcPr>
            <w:tcW w:w="0" w:type="auto"/>
          </w:tcPr>
          <w:p>
            <w:pPr>
              <w:jc w:val="right"/>
              <w:rPr>
                <w:sz w:val="16"/>
                <w:szCs w:val="16"/>
              </w:rPr>
            </w:pPr>
            <w:r>
              <w:rPr>
                <w:sz w:val="16"/>
                <w:szCs w:val="16"/>
              </w:rPr>
              <w:t>426</w:t>
            </w:r>
          </w:p>
        </w:tc>
        <w:tc>
          <w:tcPr>
            <w:tcW w:w="0" w:type="auto"/>
          </w:tcPr>
          <w:p>
            <w:pPr>
              <w:jc w:val="right"/>
              <w:rPr>
                <w:sz w:val="16"/>
                <w:szCs w:val="16"/>
              </w:rPr>
            </w:pPr>
            <w:r>
              <w:rPr>
                <w:sz w:val="16"/>
                <w:szCs w:val="16"/>
              </w:rPr>
              <w:t>0.012</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Diaphanosoma brachyurum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68.3</w:t>
            </w:r>
          </w:p>
        </w:tc>
        <w:tc>
          <w:tcPr>
            <w:tcW w:w="0" w:type="auto"/>
          </w:tcPr>
          <w:p>
            <w:pPr>
              <w:jc w:val="right"/>
              <w:rPr>
                <w:sz w:val="16"/>
                <w:szCs w:val="16"/>
              </w:rPr>
            </w:pPr>
            <w:r>
              <w:rPr>
                <w:sz w:val="16"/>
                <w:szCs w:val="16"/>
              </w:rPr>
              <w:t>274</w:t>
            </w:r>
          </w:p>
        </w:tc>
        <w:tc>
          <w:tcPr>
            <w:tcW w:w="0" w:type="auto"/>
          </w:tcPr>
          <w:p>
            <w:pPr>
              <w:jc w:val="right"/>
              <w:rPr>
                <w:sz w:val="16"/>
                <w:szCs w:val="16"/>
              </w:rPr>
            </w:pPr>
            <w:r>
              <w:rPr>
                <w:sz w:val="16"/>
                <w:szCs w:val="16"/>
              </w:rPr>
              <w:t>274</w:t>
            </w:r>
          </w:p>
        </w:tc>
        <w:tc>
          <w:tcPr>
            <w:tcW w:w="0" w:type="auto"/>
          </w:tcPr>
          <w:p>
            <w:pPr>
              <w:jc w:val="right"/>
              <w:rPr>
                <w:sz w:val="16"/>
                <w:szCs w:val="16"/>
              </w:rPr>
            </w:pPr>
            <w:r>
              <w:rPr>
                <w:sz w:val="16"/>
                <w:szCs w:val="16"/>
              </w:rPr>
              <w:t>0.011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Ophryoxus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58.2</w:t>
            </w:r>
          </w:p>
        </w:tc>
        <w:tc>
          <w:tcPr>
            <w:tcW w:w="0" w:type="auto"/>
          </w:tcPr>
          <w:p>
            <w:pPr>
              <w:jc w:val="right"/>
              <w:rPr>
                <w:sz w:val="16"/>
                <w:szCs w:val="16"/>
              </w:rPr>
            </w:pPr>
            <w:r>
              <w:rPr>
                <w:sz w:val="16"/>
                <w:szCs w:val="16"/>
              </w:rPr>
              <w:t>61.9</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178</w:t>
            </w:r>
          </w:p>
        </w:tc>
        <w:tc>
          <w:tcPr>
            <w:tcW w:w="0" w:type="auto"/>
          </w:tcPr>
          <w:p>
            <w:pPr>
              <w:jc w:val="right"/>
              <w:rPr>
                <w:sz w:val="16"/>
                <w:szCs w:val="16"/>
              </w:rPr>
            </w:pPr>
            <w:r>
              <w:rPr>
                <w:sz w:val="16"/>
                <w:szCs w:val="16"/>
              </w:rPr>
              <w:t>178</w:t>
            </w:r>
          </w:p>
        </w:tc>
        <w:tc>
          <w:tcPr>
            <w:tcW w:w="0" w:type="auto"/>
          </w:tcPr>
          <w:p>
            <w:pPr>
              <w:jc w:val="right"/>
              <w:rPr>
                <w:sz w:val="16"/>
                <w:szCs w:val="16"/>
              </w:rPr>
            </w:pPr>
            <w:r>
              <w:rPr>
                <w:sz w:val="16"/>
                <w:szCs w:val="16"/>
              </w:rPr>
              <w:t>0.011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abyssorum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47.2</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102</w:t>
            </w:r>
          </w:p>
        </w:tc>
        <w:tc>
          <w:tcPr>
            <w:tcW w:w="0" w:type="auto"/>
          </w:tcPr>
          <w:p>
            <w:pPr>
              <w:jc w:val="right"/>
              <w:rPr>
                <w:sz w:val="16"/>
                <w:szCs w:val="16"/>
              </w:rPr>
            </w:pPr>
            <w:r>
              <w:rPr>
                <w:sz w:val="16"/>
                <w:szCs w:val="16"/>
              </w:rPr>
              <w:t>102</w:t>
            </w:r>
          </w:p>
        </w:tc>
        <w:tc>
          <w:tcPr>
            <w:tcW w:w="0" w:type="auto"/>
          </w:tcPr>
          <w:p>
            <w:pPr>
              <w:jc w:val="right"/>
              <w:rPr>
                <w:sz w:val="16"/>
                <w:szCs w:val="16"/>
              </w:rPr>
            </w:pPr>
            <w:r>
              <w:rPr>
                <w:sz w:val="16"/>
                <w:szCs w:val="16"/>
              </w:rPr>
              <w:t>0.010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Holopedium gibberum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41.9</w:t>
            </w:r>
          </w:p>
        </w:tc>
        <w:tc>
          <w:tcPr>
            <w:tcW w:w="0" w:type="auto"/>
          </w:tcPr>
          <w:p>
            <w:pPr>
              <w:jc w:val="right"/>
              <w:rPr>
                <w:sz w:val="16"/>
                <w:szCs w:val="16"/>
              </w:rPr>
            </w:pPr>
            <w:r>
              <w:rPr>
                <w:sz w:val="16"/>
                <w:szCs w:val="16"/>
              </w:rPr>
              <w:t>61.3</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245</w:t>
            </w:r>
          </w:p>
        </w:tc>
        <w:tc>
          <w:tcPr>
            <w:tcW w:w="0" w:type="auto"/>
          </w:tcPr>
          <w:p>
            <w:pPr>
              <w:jc w:val="right"/>
              <w:rPr>
                <w:sz w:val="16"/>
                <w:szCs w:val="16"/>
              </w:rPr>
            </w:pPr>
            <w:r>
              <w:rPr>
                <w:sz w:val="16"/>
                <w:szCs w:val="16"/>
              </w:rPr>
              <w:t>245</w:t>
            </w:r>
          </w:p>
        </w:tc>
        <w:tc>
          <w:tcPr>
            <w:tcW w:w="0" w:type="auto"/>
          </w:tcPr>
          <w:p>
            <w:pPr>
              <w:jc w:val="right"/>
              <w:rPr>
                <w:sz w:val="16"/>
                <w:szCs w:val="16"/>
              </w:rPr>
            </w:pPr>
            <w:r>
              <w:rPr>
                <w:sz w:val="16"/>
                <w:szCs w:val="16"/>
              </w:rPr>
              <w:t>0.008</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Temora longicornis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41.1</w:t>
            </w:r>
          </w:p>
        </w:tc>
        <w:tc>
          <w:tcPr>
            <w:tcW w:w="0" w:type="auto"/>
          </w:tcPr>
          <w:p>
            <w:pPr>
              <w:jc w:val="right"/>
              <w:rPr>
                <w:sz w:val="16"/>
                <w:szCs w:val="16"/>
              </w:rPr>
            </w:pPr>
            <w:r>
              <w:rPr>
                <w:sz w:val="16"/>
                <w:szCs w:val="16"/>
              </w:rPr>
              <w:t>54.2</w:t>
            </w:r>
          </w:p>
        </w:tc>
        <w:tc>
          <w:tcPr>
            <w:tcW w:w="0" w:type="auto"/>
          </w:tcPr>
          <w:p>
            <w:pPr>
              <w:jc w:val="right"/>
              <w:rPr>
                <w:sz w:val="16"/>
                <w:szCs w:val="16"/>
              </w:rPr>
            </w:pPr>
            <w:r>
              <w:rPr>
                <w:sz w:val="16"/>
                <w:szCs w:val="16"/>
              </w:rPr>
              <w:t>63.7</w:t>
            </w:r>
          </w:p>
        </w:tc>
        <w:tc>
          <w:tcPr>
            <w:tcW w:w="0" w:type="auto"/>
          </w:tcPr>
          <w:p>
            <w:pPr>
              <w:jc w:val="right"/>
              <w:rPr>
                <w:sz w:val="16"/>
                <w:szCs w:val="16"/>
              </w:rPr>
            </w:pPr>
            <w:r>
              <w:rPr>
                <w:sz w:val="16"/>
                <w:szCs w:val="16"/>
              </w:rPr>
              <w:t>2124</w:t>
            </w:r>
          </w:p>
        </w:tc>
        <w:tc>
          <w:tcPr>
            <w:tcW w:w="0" w:type="auto"/>
          </w:tcPr>
          <w:p>
            <w:pPr>
              <w:jc w:val="right"/>
              <w:rPr>
                <w:sz w:val="16"/>
                <w:szCs w:val="16"/>
              </w:rPr>
            </w:pPr>
            <w:r>
              <w:rPr>
                <w:sz w:val="16"/>
                <w:szCs w:val="16"/>
              </w:rPr>
              <w:t>2124</w:t>
            </w:r>
          </w:p>
        </w:tc>
        <w:tc>
          <w:tcPr>
            <w:tcW w:w="0" w:type="auto"/>
          </w:tcPr>
          <w:p>
            <w:pPr>
              <w:jc w:val="right"/>
              <w:rPr>
                <w:sz w:val="16"/>
                <w:szCs w:val="16"/>
              </w:rPr>
            </w:pPr>
            <w:r>
              <w:rPr>
                <w:sz w:val="16"/>
                <w:szCs w:val="16"/>
              </w:rPr>
              <w:t>0.004</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Acanthocyclops capillatus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14</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Ampharete vega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66.3</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77.3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49</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Bosmina cornuta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53.1</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Bosmina crassicornis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53.3</w:t>
            </w:r>
          </w:p>
        </w:tc>
        <w:tc>
          <w:tcPr>
            <w:tcW w:w="0" w:type="auto"/>
          </w:tcPr>
          <w:p>
            <w:pPr>
              <w:jc w:val="right"/>
              <w:rPr>
                <w:sz w:val="16"/>
                <w:szCs w:val="16"/>
              </w:rPr>
            </w:pPr>
            <w:r>
              <w:rPr>
                <w:sz w:val="16"/>
                <w:szCs w:val="16"/>
              </w:rPr>
              <w:t>53.4</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Bosmina longicornis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53.4</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Brachionus plicatilis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-34.4</w:t>
            </w:r>
          </w:p>
        </w:tc>
        <w:tc>
          <w:tcPr>
            <w:tcW w:w="0" w:type="auto"/>
          </w:tcPr>
          <w:p>
            <w:pPr>
              <w:jc w:val="right"/>
              <w:rPr>
                <w:sz w:val="16"/>
                <w:szCs w:val="16"/>
              </w:rPr>
            </w:pPr>
            <w:r>
              <w:rPr>
                <w:sz w:val="16"/>
                <w:szCs w:val="16"/>
              </w:rPr>
              <w:t>21.8</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26</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Bythotrephes cederstroemi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47.9</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albidus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43.6</w:t>
            </w:r>
          </w:p>
        </w:tc>
        <w:tc>
          <w:tcPr>
            <w:tcW w:w="0" w:type="auto"/>
          </w:tcPr>
          <w:p>
            <w:pPr>
              <w:jc w:val="right"/>
              <w:rPr>
                <w:sz w:val="16"/>
                <w:szCs w:val="16"/>
              </w:rPr>
            </w:pPr>
            <w:r>
              <w:rPr>
                <w:sz w:val="16"/>
                <w:szCs w:val="16"/>
              </w:rPr>
              <w:t>49.9</w:t>
            </w:r>
          </w:p>
        </w:tc>
        <w:tc>
          <w:tcPr>
            <w:tcW w:w="0" w:type="auto"/>
          </w:tcPr>
          <w:p>
            <w:pPr>
              <w:jc w:val="right"/>
              <w:rPr>
                <w:sz w:val="16"/>
                <w:szCs w:val="16"/>
              </w:rPr>
            </w:pPr>
            <w:r>
              <w:rPr>
                <w:sz w:val="16"/>
                <w:szCs w:val="16"/>
              </w:rPr>
              <w:t>54.6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bicuspidatus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42.2</w:t>
            </w:r>
          </w:p>
        </w:tc>
        <w:tc>
          <w:tcPr>
            <w:tcW w:w="0" w:type="auto"/>
          </w:tcPr>
          <w:p>
            <w:pPr>
              <w:jc w:val="right"/>
              <w:rPr>
                <w:sz w:val="16"/>
                <w:szCs w:val="16"/>
              </w:rPr>
            </w:pPr>
            <w:r>
              <w:rPr>
                <w:sz w:val="16"/>
                <w:szCs w:val="16"/>
              </w:rPr>
              <w:t>69.4</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fimbriatus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49.6</w:t>
            </w:r>
          </w:p>
        </w:tc>
        <w:tc>
          <w:tcPr>
            <w:tcW w:w="0" w:type="auto"/>
          </w:tcPr>
          <w:p>
            <w:pPr>
              <w:jc w:val="right"/>
              <w:rPr>
                <w:sz w:val="16"/>
                <w:szCs w:val="16"/>
              </w:rPr>
            </w:pPr>
            <w:r>
              <w:rPr>
                <w:sz w:val="16"/>
                <w:szCs w:val="16"/>
              </w:rPr>
              <w:t>49.6</w:t>
            </w:r>
          </w:p>
        </w:tc>
        <w:tc>
          <w:tcPr>
            <w:tcW w:w="0" w:type="auto"/>
          </w:tcPr>
          <w:p>
            <w:pPr>
              <w:jc w:val="right"/>
              <w:rPr>
                <w:sz w:val="16"/>
                <w:szCs w:val="16"/>
              </w:rPr>
            </w:pPr>
            <w:r>
              <w:rPr>
                <w:sz w:val="16"/>
                <w:szCs w:val="16"/>
              </w:rPr>
              <w:t>49.8</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insignis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50.2</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63.2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kolensis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55.8</w:t>
            </w:r>
          </w:p>
        </w:tc>
        <w:tc>
          <w:tcPr>
            <w:tcW w:w="0" w:type="auto"/>
          </w:tcPr>
          <w:p>
            <w:pPr>
              <w:jc w:val="right"/>
              <w:rPr>
                <w:sz w:val="16"/>
                <w:szCs w:val="16"/>
              </w:rPr>
            </w:pPr>
            <w:r>
              <w:rPr>
                <w:sz w:val="16"/>
                <w:szCs w:val="16"/>
              </w:rPr>
              <w:t>72.4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lacustris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60.8</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leuckarti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-15.4</w:t>
            </w:r>
          </w:p>
        </w:tc>
        <w:tc>
          <w:tcPr>
            <w:tcW w:w="0" w:type="auto"/>
          </w:tcPr>
          <w:p>
            <w:pPr>
              <w:jc w:val="right"/>
              <w:rPr>
                <w:sz w:val="16"/>
                <w:szCs w:val="16"/>
              </w:rPr>
            </w:pPr>
            <w:r>
              <w:rPr>
                <w:sz w:val="16"/>
                <w:szCs w:val="16"/>
              </w:rPr>
              <w:t>49.9</w:t>
            </w:r>
          </w:p>
        </w:tc>
        <w:tc>
          <w:tcPr>
            <w:tcW w:w="0" w:type="auto"/>
          </w:tcPr>
          <w:p>
            <w:pPr>
              <w:jc w:val="right"/>
              <w:rPr>
                <w:sz w:val="16"/>
                <w:szCs w:val="16"/>
              </w:rPr>
            </w:pPr>
            <w:r>
              <w:rPr>
                <w:sz w:val="16"/>
                <w:szCs w:val="16"/>
              </w:rPr>
              <w:t>50.1</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scutifer</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61.3</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113</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serrulatus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43.1</w:t>
            </w:r>
          </w:p>
        </w:tc>
        <w:tc>
          <w:tcPr>
            <w:tcW w:w="0" w:type="auto"/>
          </w:tcPr>
          <w:p>
            <w:pPr>
              <w:jc w:val="right"/>
              <w:rPr>
                <w:sz w:val="16"/>
                <w:szCs w:val="16"/>
              </w:rPr>
            </w:pPr>
            <w:r>
              <w:rPr>
                <w:sz w:val="16"/>
                <w:szCs w:val="16"/>
              </w:rPr>
              <w:t>49.8</w:t>
            </w:r>
          </w:p>
        </w:tc>
        <w:tc>
          <w:tcPr>
            <w:tcW w:w="0" w:type="auto"/>
          </w:tcPr>
          <w:p>
            <w:pPr>
              <w:jc w:val="right"/>
              <w:rPr>
                <w:sz w:val="16"/>
                <w:szCs w:val="16"/>
              </w:rPr>
            </w:pPr>
            <w:r>
              <w:rPr>
                <w:sz w:val="16"/>
                <w:szCs w:val="16"/>
              </w:rPr>
              <w:t>50.7</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vernalis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42.2</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19</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Cyclops vicinus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37.9</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63.4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33</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Daphnia hyalina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52.8</w:t>
            </w:r>
          </w:p>
        </w:tc>
        <w:tc>
          <w:tcPr>
            <w:tcW w:w="0" w:type="auto"/>
          </w:tcPr>
          <w:p>
            <w:pPr>
              <w:jc w:val="right"/>
              <w:rPr>
                <w:sz w:val="16"/>
                <w:szCs w:val="16"/>
              </w:rPr>
            </w:pPr>
            <w:r>
              <w:rPr>
                <w:sz w:val="16"/>
                <w:szCs w:val="16"/>
              </w:rPr>
              <w:t>64.3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54</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Daphnia longiremis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44.7</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16</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Diaphanosoma leuchtenbergianum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-25.4</w:t>
            </w:r>
          </w:p>
        </w:tc>
        <w:tc>
          <w:tcPr>
            <w:tcW w:w="0" w:type="auto"/>
          </w:tcPr>
          <w:p>
            <w:pPr>
              <w:jc w:val="right"/>
              <w:rPr>
                <w:sz w:val="16"/>
                <w:szCs w:val="16"/>
              </w:rPr>
            </w:pPr>
            <w:r>
              <w:rPr>
                <w:sz w:val="16"/>
                <w:szCs w:val="16"/>
              </w:rPr>
              <w:t>42.4</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Diaptomus glacialis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72.1</w:t>
            </w:r>
          </w:p>
        </w:tc>
        <w:tc>
          <w:tcPr>
            <w:tcW w:w="0" w:type="auto"/>
          </w:tcPr>
          <w:p>
            <w:pPr>
              <w:jc w:val="right"/>
              <w:rPr>
                <w:sz w:val="16"/>
                <w:szCs w:val="16"/>
              </w:rPr>
            </w:pPr>
            <w:r>
              <w:rPr>
                <w:sz w:val="16"/>
                <w:szCs w:val="16"/>
              </w:rPr>
              <w:t>74.3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Diaptomus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44.8</w:t>
            </w:r>
          </w:p>
        </w:tc>
        <w:tc>
          <w:tcPr>
            <w:tcW w:w="0" w:type="auto"/>
          </w:tcPr>
          <w:p>
            <w:pPr>
              <w:jc w:val="right"/>
              <w:rPr>
                <w:sz w:val="16"/>
                <w:szCs w:val="16"/>
              </w:rPr>
            </w:pPr>
            <w:r>
              <w:rPr>
                <w:sz w:val="16"/>
                <w:szCs w:val="16"/>
              </w:rPr>
              <w:t>45.1</w:t>
            </w:r>
          </w:p>
        </w:tc>
        <w:tc>
          <w:tcPr>
            <w:tcW w:w="0" w:type="auto"/>
          </w:tcPr>
          <w:p>
            <w:pPr>
              <w:jc w:val="right"/>
              <w:rPr>
                <w:sz w:val="16"/>
                <w:szCs w:val="16"/>
              </w:rPr>
            </w:pPr>
            <w:r>
              <w:rPr>
                <w:sz w:val="16"/>
                <w:szCs w:val="16"/>
              </w:rPr>
              <w:t>54.9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Drepanopus bungei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73.6</w:t>
            </w:r>
          </w:p>
        </w:tc>
        <w:tc>
          <w:tcPr>
            <w:tcW w:w="0" w:type="auto"/>
          </w:tcPr>
          <w:p>
            <w:pPr>
              <w:jc w:val="right"/>
              <w:rPr>
                <w:sz w:val="16"/>
                <w:szCs w:val="16"/>
              </w:rPr>
            </w:pPr>
            <w:r>
              <w:rPr>
                <w:sz w:val="16"/>
                <w:szCs w:val="16"/>
              </w:rPr>
              <w:t>82.5</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223</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Eurycercus glacialis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53.9</w:t>
            </w:r>
          </w:p>
        </w:tc>
        <w:tc>
          <w:tcPr>
            <w:tcW w:w="0" w:type="auto"/>
          </w:tcPr>
          <w:p>
            <w:pPr>
              <w:jc w:val="right"/>
              <w:rPr>
                <w:sz w:val="16"/>
                <w:szCs w:val="16"/>
              </w:rPr>
            </w:pPr>
            <w:r>
              <w:rPr>
                <w:sz w:val="16"/>
                <w:szCs w:val="16"/>
              </w:rPr>
              <w:t>61.4</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Eurytemora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70.5</w:t>
            </w:r>
          </w:p>
        </w:tc>
        <w:tc>
          <w:tcPr>
            <w:tcW w:w="0" w:type="auto"/>
          </w:tcPr>
          <w:p>
            <w:pPr>
              <w:jc w:val="right"/>
              <w:rPr>
                <w:sz w:val="16"/>
                <w:szCs w:val="16"/>
              </w:rPr>
            </w:pPr>
            <w:r>
              <w:rPr>
                <w:sz w:val="16"/>
                <w:szCs w:val="16"/>
              </w:rPr>
              <w:t>72.1</w:t>
            </w:r>
          </w:p>
        </w:tc>
        <w:tc>
          <w:tcPr>
            <w:tcW w:w="0" w:type="auto"/>
          </w:tcPr>
          <w:p>
            <w:pPr>
              <w:jc w:val="right"/>
              <w:rPr>
                <w:sz w:val="16"/>
                <w:szCs w:val="16"/>
              </w:rPr>
            </w:pPr>
            <w:r>
              <w:rPr>
                <w:sz w:val="16"/>
                <w:szCs w:val="16"/>
              </w:rPr>
              <w:t>73.7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Gammaracanthus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49.0</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80.1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129</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Gammaracanthus lacustris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55.1</w:t>
            </w:r>
          </w:p>
        </w:tc>
        <w:tc>
          <w:tcPr>
            <w:tcW w:w="0" w:type="auto"/>
          </w:tcPr>
          <w:p>
            <w:pPr>
              <w:jc w:val="right"/>
              <w:rPr>
                <w:sz w:val="16"/>
                <w:szCs w:val="16"/>
              </w:rPr>
            </w:pPr>
            <w:r>
              <w:rPr>
                <w:sz w:val="16"/>
                <w:szCs w:val="16"/>
              </w:rPr>
              <w:t>60.8</w:t>
            </w:r>
          </w:p>
        </w:tc>
        <w:tc>
          <w:tcPr>
            <w:tcW w:w="0" w:type="auto"/>
          </w:tcPr>
          <w:p>
            <w:pPr>
              <w:jc w:val="right"/>
              <w:rPr>
                <w:sz w:val="16"/>
                <w:szCs w:val="16"/>
              </w:rPr>
            </w:pPr>
            <w:r>
              <w:rPr>
                <w:sz w:val="16"/>
                <w:szCs w:val="16"/>
              </w:rPr>
              <w:t>80.3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Heterocope borealis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69.9</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Limnocalanus grimaldii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68.2</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71.7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Megacyclops gigas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61.5</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110</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Mesochra lilljeborgii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28.7</w:t>
            </w:r>
          </w:p>
        </w:tc>
        <w:tc>
          <w:tcPr>
            <w:tcW w:w="0" w:type="auto"/>
          </w:tcPr>
          <w:p>
            <w:pPr>
              <w:jc w:val="right"/>
              <w:rPr>
                <w:sz w:val="16"/>
                <w:szCs w:val="16"/>
              </w:rPr>
            </w:pPr>
            <w:r>
              <w:rPr>
                <w:sz w:val="16"/>
                <w:szCs w:val="16"/>
              </w:rPr>
              <w:t>57.6</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Microcyclops varicans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-37.3</w:t>
            </w:r>
          </w:p>
        </w:tc>
        <w:tc>
          <w:tcPr>
            <w:tcW w:w="0" w:type="auto"/>
          </w:tcPr>
          <w:p>
            <w:pPr>
              <w:jc w:val="right"/>
              <w:rPr>
                <w:sz w:val="16"/>
                <w:szCs w:val="16"/>
              </w:rPr>
            </w:pPr>
            <w:r>
              <w:rPr>
                <w:sz w:val="16"/>
                <w:szCs w:val="16"/>
              </w:rPr>
              <w:t>11.8</w:t>
            </w:r>
          </w:p>
        </w:tc>
        <w:tc>
          <w:tcPr>
            <w:tcW w:w="0" w:type="auto"/>
          </w:tcPr>
          <w:p>
            <w:pPr>
              <w:jc w:val="right"/>
              <w:rPr>
                <w:sz w:val="16"/>
                <w:szCs w:val="16"/>
              </w:rPr>
            </w:pPr>
            <w:r>
              <w:rPr>
                <w:sz w:val="16"/>
                <w:szCs w:val="16"/>
              </w:rPr>
              <w:t>59.9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Mysis oculata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53.7</w:t>
            </w:r>
          </w:p>
        </w:tc>
        <w:tc>
          <w:tcPr>
            <w:tcW w:w="0" w:type="auto"/>
          </w:tcPr>
          <w:p>
            <w:pPr>
              <w:jc w:val="right"/>
              <w:rPr>
                <w:sz w:val="16"/>
                <w:szCs w:val="16"/>
              </w:rPr>
            </w:pPr>
            <w:r>
              <w:rPr>
                <w:sz w:val="16"/>
                <w:szCs w:val="16"/>
              </w:rPr>
              <w:t>71.1</w:t>
            </w:r>
          </w:p>
        </w:tc>
        <w:tc>
          <w:tcPr>
            <w:tcW w:w="0" w:type="auto"/>
          </w:tcPr>
          <w:p>
            <w:pPr>
              <w:jc w:val="right"/>
              <w:rPr>
                <w:sz w:val="16"/>
                <w:szCs w:val="16"/>
              </w:rPr>
            </w:pPr>
            <w:r>
              <w:rPr>
                <w:sz w:val="16"/>
                <w:szCs w:val="16"/>
              </w:rPr>
              <w:t>79.4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228</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Saduria sabini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70.2</w:t>
            </w:r>
          </w:p>
        </w:tc>
        <w:tc>
          <w:tcPr>
            <w:tcW w:w="0" w:type="auto"/>
          </w:tcPr>
          <w:p>
            <w:pPr>
              <w:jc w:val="right"/>
              <w:rPr>
                <w:sz w:val="16"/>
                <w:szCs w:val="16"/>
              </w:rPr>
            </w:pPr>
            <w:r>
              <w:rPr>
                <w:sz w:val="16"/>
                <w:szCs w:val="16"/>
              </w:rPr>
              <w:t>78.7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157</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Saduria sibirica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64.3</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76.5</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25</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Senecella calanoides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47.4</w:t>
            </w:r>
          </w:p>
        </w:tc>
        <w:tc>
          <w:tcPr>
            <w:tcW w:w="0" w:type="auto"/>
          </w:tcPr>
          <w:p>
            <w:pPr>
              <w:jc w:val="right"/>
              <w:rPr>
                <w:sz w:val="16"/>
                <w:szCs w:val="16"/>
              </w:rPr>
            </w:pPr>
            <w:r>
              <w:rPr>
                <w:sz w:val="16"/>
                <w:szCs w:val="16"/>
              </w:rPr>
              <w:t>70.0</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Senecella siberica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71.3</w:t>
            </w:r>
          </w:p>
        </w:tc>
        <w:tc>
          <w:tcPr>
            <w:tcW w:w="0" w:type="auto"/>
          </w:tcPr>
          <w:p>
            <w:pPr>
              <w:jc w:val="right"/>
              <w:rPr>
                <w:sz w:val="16"/>
                <w:szCs w:val="16"/>
              </w:rPr>
            </w:pPr>
            <w:r>
              <w:rPr>
                <w:sz w:val="16"/>
                <w:szCs w:val="16"/>
              </w:rPr>
              <w:t>72.2</w:t>
            </w:r>
          </w:p>
        </w:tc>
        <w:tc>
          <w:tcPr>
            <w:tcW w:w="0" w:type="auto"/>
          </w:tcPr>
          <w:p>
            <w:pPr>
              <w:jc w:val="right"/>
              <w:rPr>
                <w:sz w:val="16"/>
                <w:szCs w:val="16"/>
              </w:rPr>
            </w:pPr>
            <w:r>
              <w:rPr>
                <w:sz w:val="16"/>
                <w:szCs w:val="16"/>
              </w:rPr>
              <w:t>73.0</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Simocephalus vetulus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-27.8</w:t>
            </w:r>
          </w:p>
        </w:tc>
        <w:tc>
          <w:tcPr>
            <w:tcW w:w="0" w:type="auto"/>
          </w:tcPr>
          <w:p>
            <w:pPr>
              <w:jc w:val="right"/>
              <w:rPr>
                <w:sz w:val="16"/>
                <w:szCs w:val="16"/>
              </w:rPr>
            </w:pPr>
            <w:r>
              <w:rPr>
                <w:sz w:val="16"/>
                <w:szCs w:val="16"/>
              </w:rPr>
              <w:t>52.6</w:t>
            </w:r>
          </w:p>
        </w:tc>
        <w:tc>
          <w:tcPr>
            <w:tcW w:w="0" w:type="auto"/>
          </w:tcPr>
          <w:p>
            <w:pPr>
              <w:jc w:val="right"/>
              <w:rPr>
                <w:sz w:val="16"/>
                <w:szCs w:val="16"/>
              </w:rPr>
            </w:pPr>
            <w:r>
              <w:rPr>
                <w:sz w:val="16"/>
                <w:szCs w:val="16"/>
              </w:rPr>
              <w:t>68.9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351</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Synchaeta grandis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Native</w:t>
            </w:r>
          </w:p>
        </w:tc>
        <w:tc>
          <w:tcPr>
            <w:tcW w:w="0" w:type="auto"/>
          </w:tcPr>
          <w:p>
            <w:pPr>
              <w:jc w:val="left"/>
              <w:rPr>
                <w:sz w:val="16"/>
                <w:szCs w:val="16"/>
              </w:rPr>
            </w:pPr>
            <w:r>
              <w:rPr>
                <w:sz w:val="16"/>
                <w:szCs w:val="16"/>
              </w:rPr>
              <w:t>Thermocyclops dybowskii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50.5</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60.4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Amphibalanus improvisus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35.4</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7698</w:t>
            </w:r>
          </w:p>
        </w:tc>
        <w:tc>
          <w:tcPr>
            <w:tcW w:w="0" w:type="auto"/>
          </w:tcPr>
          <w:p>
            <w:pPr>
              <w:jc w:val="right"/>
              <w:rPr>
                <w:sz w:val="16"/>
                <w:szCs w:val="16"/>
              </w:rPr>
            </w:pPr>
            <w:r>
              <w:rPr>
                <w:sz w:val="16"/>
                <w:szCs w:val="16"/>
              </w:rPr>
              <w:t>7698</w:t>
            </w:r>
          </w:p>
        </w:tc>
        <w:tc>
          <w:tcPr>
            <w:tcW w:w="0" w:type="auto"/>
          </w:tcPr>
          <w:p>
            <w:pPr>
              <w:jc w:val="right"/>
              <w:rPr>
                <w:sz w:val="16"/>
                <w:szCs w:val="16"/>
              </w:rPr>
            </w:pPr>
            <w:r>
              <w:rPr>
                <w:sz w:val="16"/>
                <w:szCs w:val="16"/>
              </w:rPr>
              <w:t>0.862</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Euilyodrilus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43.1</w:t>
            </w:r>
          </w:p>
        </w:tc>
        <w:tc>
          <w:tcPr>
            <w:tcW w:w="0" w:type="auto"/>
          </w:tcPr>
          <w:p>
            <w:pPr>
              <w:jc w:val="right"/>
              <w:rPr>
                <w:sz w:val="16"/>
                <w:szCs w:val="16"/>
              </w:rPr>
            </w:pPr>
            <w:r>
              <w:rPr>
                <w:sz w:val="16"/>
                <w:szCs w:val="16"/>
              </w:rPr>
              <w:t>47.6</w:t>
            </w:r>
          </w:p>
        </w:tc>
        <w:tc>
          <w:tcPr>
            <w:tcW w:w="0" w:type="auto"/>
          </w:tcPr>
          <w:p>
            <w:pPr>
              <w:jc w:val="right"/>
              <w:rPr>
                <w:sz w:val="16"/>
                <w:szCs w:val="16"/>
              </w:rPr>
            </w:pPr>
            <w:r>
              <w:rPr>
                <w:sz w:val="16"/>
                <w:szCs w:val="16"/>
              </w:rPr>
              <w:t>60.0</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0.700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Cercopagis pengoi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41.8</w:t>
            </w:r>
          </w:p>
        </w:tc>
        <w:tc>
          <w:tcPr>
            <w:tcW w:w="0" w:type="auto"/>
          </w:tcPr>
          <w:p>
            <w:pPr>
              <w:jc w:val="right"/>
              <w:rPr>
                <w:sz w:val="16"/>
                <w:szCs w:val="16"/>
              </w:rPr>
            </w:pPr>
            <w:r>
              <w:rPr>
                <w:sz w:val="16"/>
                <w:szCs w:val="16"/>
              </w:rPr>
              <w:t>43.7</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16</w:t>
            </w:r>
          </w:p>
        </w:tc>
        <w:tc>
          <w:tcPr>
            <w:tcW w:w="0" w:type="auto"/>
          </w:tcPr>
          <w:p>
            <w:pPr>
              <w:jc w:val="right"/>
              <w:rPr>
                <w:sz w:val="16"/>
                <w:szCs w:val="16"/>
              </w:rPr>
            </w:pPr>
            <w:r>
              <w:rPr>
                <w:sz w:val="16"/>
                <w:szCs w:val="16"/>
              </w:rPr>
              <w:t>16</w:t>
            </w:r>
          </w:p>
        </w:tc>
        <w:tc>
          <w:tcPr>
            <w:tcW w:w="0" w:type="auto"/>
          </w:tcPr>
          <w:p>
            <w:pPr>
              <w:jc w:val="right"/>
              <w:rPr>
                <w:sz w:val="16"/>
                <w:szCs w:val="16"/>
              </w:rPr>
            </w:pPr>
            <w:r>
              <w:rPr>
                <w:sz w:val="16"/>
                <w:szCs w:val="16"/>
              </w:rPr>
              <w:t>0.688</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Paramysis lacustris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44.2</w:t>
            </w:r>
          </w:p>
        </w:tc>
        <w:tc>
          <w:tcPr>
            <w:tcW w:w="0" w:type="auto"/>
          </w:tcPr>
          <w:p>
            <w:pPr>
              <w:jc w:val="right"/>
              <w:rPr>
                <w:sz w:val="16"/>
                <w:szCs w:val="16"/>
              </w:rPr>
            </w:pPr>
            <w:r>
              <w:rPr>
                <w:sz w:val="16"/>
                <w:szCs w:val="16"/>
              </w:rPr>
              <w:t>46.5</w:t>
            </w:r>
          </w:p>
        </w:tc>
        <w:tc>
          <w:tcPr>
            <w:tcW w:w="0" w:type="auto"/>
          </w:tcPr>
          <w:p>
            <w:pPr>
              <w:jc w:val="right"/>
              <w:rPr>
                <w:sz w:val="16"/>
                <w:szCs w:val="16"/>
              </w:rPr>
            </w:pPr>
            <w:r>
              <w:rPr>
                <w:sz w:val="16"/>
                <w:szCs w:val="16"/>
              </w:rPr>
              <w:t>55.4</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0.667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Paramysis intermedia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45.3</w:t>
            </w:r>
          </w:p>
        </w:tc>
        <w:tc>
          <w:tcPr>
            <w:tcW w:w="0" w:type="auto"/>
          </w:tcPr>
          <w:p>
            <w:pPr>
              <w:jc w:val="right"/>
              <w:rPr>
                <w:sz w:val="16"/>
                <w:szCs w:val="16"/>
              </w:rPr>
            </w:pPr>
            <w:r>
              <w:rPr>
                <w:sz w:val="16"/>
                <w:szCs w:val="16"/>
              </w:rPr>
              <w:t>46.9</w:t>
            </w:r>
          </w:p>
        </w:tc>
        <w:tc>
          <w:tcPr>
            <w:tcW w:w="0" w:type="auto"/>
          </w:tcPr>
          <w:p>
            <w:pPr>
              <w:jc w:val="right"/>
              <w:rPr>
                <w:sz w:val="16"/>
                <w:szCs w:val="16"/>
              </w:rPr>
            </w:pPr>
            <w:r>
              <w:rPr>
                <w:sz w:val="16"/>
                <w:szCs w:val="16"/>
              </w:rPr>
              <w:t>56.5</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0.500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Gammarus tigrinus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51.1</w:t>
            </w:r>
          </w:p>
        </w:tc>
        <w:tc>
          <w:tcPr>
            <w:tcW w:w="0" w:type="auto"/>
          </w:tcPr>
          <w:p>
            <w:pPr>
              <w:jc w:val="right"/>
              <w:rPr>
                <w:sz w:val="16"/>
                <w:szCs w:val="16"/>
              </w:rPr>
            </w:pPr>
            <w:r>
              <w:rPr>
                <w:sz w:val="16"/>
                <w:szCs w:val="16"/>
              </w:rPr>
              <w:t>52.5</w:t>
            </w:r>
          </w:p>
        </w:tc>
        <w:tc>
          <w:tcPr>
            <w:tcW w:w="0" w:type="auto"/>
          </w:tcPr>
          <w:p>
            <w:pPr>
              <w:jc w:val="right"/>
              <w:rPr>
                <w:sz w:val="16"/>
                <w:szCs w:val="16"/>
              </w:rPr>
            </w:pPr>
            <w:r>
              <w:rPr>
                <w:sz w:val="16"/>
                <w:szCs w:val="16"/>
              </w:rPr>
              <w:t>59.0</w:t>
            </w:r>
          </w:p>
        </w:tc>
        <w:tc>
          <w:tcPr>
            <w:tcW w:w="0" w:type="auto"/>
          </w:tcPr>
          <w:p>
            <w:pPr>
              <w:jc w:val="right"/>
              <w:rPr>
                <w:sz w:val="16"/>
                <w:szCs w:val="16"/>
              </w:rPr>
            </w:pPr>
            <w:r>
              <w:rPr>
                <w:sz w:val="16"/>
                <w:szCs w:val="16"/>
              </w:rPr>
              <w:t>2687</w:t>
            </w:r>
          </w:p>
        </w:tc>
        <w:tc>
          <w:tcPr>
            <w:tcW w:w="0" w:type="auto"/>
          </w:tcPr>
          <w:p>
            <w:pPr>
              <w:jc w:val="right"/>
              <w:rPr>
                <w:sz w:val="16"/>
                <w:szCs w:val="16"/>
              </w:rPr>
            </w:pPr>
            <w:r>
              <w:rPr>
                <w:sz w:val="16"/>
                <w:szCs w:val="16"/>
              </w:rPr>
              <w:t>2687</w:t>
            </w:r>
          </w:p>
        </w:tc>
        <w:tc>
          <w:tcPr>
            <w:tcW w:w="0" w:type="auto"/>
          </w:tcPr>
          <w:p>
            <w:pPr>
              <w:jc w:val="right"/>
              <w:rPr>
                <w:sz w:val="16"/>
                <w:szCs w:val="16"/>
              </w:rPr>
            </w:pPr>
            <w:r>
              <w:rPr>
                <w:sz w:val="16"/>
                <w:szCs w:val="16"/>
              </w:rPr>
              <w:t>0.453</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Euilyodrilus vejdovskyi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43.4</w:t>
            </w:r>
          </w:p>
        </w:tc>
        <w:tc>
          <w:tcPr>
            <w:tcW w:w="0" w:type="auto"/>
          </w:tcPr>
          <w:p>
            <w:pPr>
              <w:jc w:val="right"/>
              <w:rPr>
                <w:sz w:val="16"/>
                <w:szCs w:val="16"/>
              </w:rPr>
            </w:pPr>
            <w:r>
              <w:rPr>
                <w:sz w:val="16"/>
                <w:szCs w:val="16"/>
              </w:rPr>
              <w:t>47.1</w:t>
            </w:r>
          </w:p>
        </w:tc>
        <w:tc>
          <w:tcPr>
            <w:tcW w:w="0" w:type="auto"/>
          </w:tcPr>
          <w:p>
            <w:pPr>
              <w:jc w:val="right"/>
              <w:rPr>
                <w:sz w:val="16"/>
                <w:szCs w:val="16"/>
              </w:rPr>
            </w:pPr>
            <w:r>
              <w:rPr>
                <w:sz w:val="16"/>
                <w:szCs w:val="16"/>
              </w:rPr>
              <w:t>56.2</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0.444</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Dreissena polymorpha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37.9</w:t>
            </w:r>
          </w:p>
        </w:tc>
        <w:tc>
          <w:tcPr>
            <w:tcW w:w="0" w:type="auto"/>
          </w:tcPr>
          <w:p>
            <w:pPr>
              <w:jc w:val="right"/>
              <w:rPr>
                <w:sz w:val="16"/>
                <w:szCs w:val="16"/>
              </w:rPr>
            </w:pPr>
            <w:r>
              <w:rPr>
                <w:sz w:val="16"/>
                <w:szCs w:val="16"/>
              </w:rPr>
              <w:t>49.8</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1257</w:t>
            </w:r>
          </w:p>
        </w:tc>
        <w:tc>
          <w:tcPr>
            <w:tcW w:w="0" w:type="auto"/>
          </w:tcPr>
          <w:p>
            <w:pPr>
              <w:jc w:val="right"/>
              <w:rPr>
                <w:sz w:val="16"/>
                <w:szCs w:val="16"/>
              </w:rPr>
            </w:pPr>
            <w:r>
              <w:rPr>
                <w:sz w:val="16"/>
                <w:szCs w:val="16"/>
              </w:rPr>
              <w:t>1257</w:t>
            </w:r>
          </w:p>
        </w:tc>
        <w:tc>
          <w:tcPr>
            <w:tcW w:w="0" w:type="auto"/>
          </w:tcPr>
          <w:p>
            <w:pPr>
              <w:jc w:val="right"/>
              <w:rPr>
                <w:sz w:val="16"/>
                <w:szCs w:val="16"/>
              </w:rPr>
            </w:pPr>
            <w:r>
              <w:rPr>
                <w:sz w:val="16"/>
                <w:szCs w:val="16"/>
              </w:rPr>
              <w:t>0.428</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Rhithropanopeus harrisii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18.8</w:t>
            </w:r>
          </w:p>
        </w:tc>
        <w:tc>
          <w:tcPr>
            <w:tcW w:w="0" w:type="auto"/>
          </w:tcPr>
          <w:p>
            <w:pPr>
              <w:jc w:val="right"/>
              <w:rPr>
                <w:sz w:val="16"/>
                <w:szCs w:val="16"/>
              </w:rPr>
            </w:pPr>
            <w:r>
              <w:rPr>
                <w:sz w:val="16"/>
                <w:szCs w:val="16"/>
              </w:rPr>
              <w:t>49.5</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0.427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Pontogammarus robustoides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45.7</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15</w:t>
            </w:r>
          </w:p>
        </w:tc>
        <w:tc>
          <w:tcPr>
            <w:tcW w:w="0" w:type="auto"/>
          </w:tcPr>
          <w:p>
            <w:pPr>
              <w:jc w:val="right"/>
              <w:rPr>
                <w:sz w:val="16"/>
                <w:szCs w:val="16"/>
              </w:rPr>
            </w:pPr>
            <w:r>
              <w:rPr>
                <w:sz w:val="16"/>
                <w:szCs w:val="16"/>
              </w:rPr>
              <w:t>15</w:t>
            </w:r>
          </w:p>
        </w:tc>
        <w:tc>
          <w:tcPr>
            <w:tcW w:w="0" w:type="auto"/>
          </w:tcPr>
          <w:p>
            <w:pPr>
              <w:jc w:val="right"/>
              <w:rPr>
                <w:sz w:val="16"/>
                <w:szCs w:val="16"/>
              </w:rPr>
            </w:pPr>
            <w:r>
              <w:rPr>
                <w:sz w:val="16"/>
                <w:szCs w:val="16"/>
              </w:rPr>
              <w:t>0.400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Potamopyrgus antipodarum</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-41.4</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7796</w:t>
            </w:r>
          </w:p>
        </w:tc>
        <w:tc>
          <w:tcPr>
            <w:tcW w:w="0" w:type="auto"/>
          </w:tcPr>
          <w:p>
            <w:pPr>
              <w:jc w:val="right"/>
              <w:rPr>
                <w:sz w:val="16"/>
                <w:szCs w:val="16"/>
              </w:rPr>
            </w:pPr>
            <w:r>
              <w:rPr>
                <w:sz w:val="16"/>
                <w:szCs w:val="16"/>
              </w:rPr>
              <w:t>7796</w:t>
            </w:r>
          </w:p>
        </w:tc>
        <w:tc>
          <w:tcPr>
            <w:tcW w:w="0" w:type="auto"/>
          </w:tcPr>
          <w:p>
            <w:pPr>
              <w:jc w:val="right"/>
              <w:rPr>
                <w:sz w:val="16"/>
                <w:szCs w:val="16"/>
              </w:rPr>
            </w:pPr>
            <w:r>
              <w:rPr>
                <w:sz w:val="16"/>
                <w:szCs w:val="16"/>
              </w:rPr>
              <w:t>0.342</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Potamothrix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38.0</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58.5</w:t>
            </w:r>
          </w:p>
        </w:tc>
        <w:tc>
          <w:tcPr>
            <w:tcW w:w="0" w:type="auto"/>
          </w:tcPr>
          <w:p>
            <w:pPr>
              <w:jc w:val="right"/>
              <w:rPr>
                <w:sz w:val="16"/>
                <w:szCs w:val="16"/>
              </w:rPr>
            </w:pPr>
            <w:r>
              <w:rPr>
                <w:sz w:val="16"/>
                <w:szCs w:val="16"/>
              </w:rPr>
              <w:t>50</w:t>
            </w:r>
          </w:p>
        </w:tc>
        <w:tc>
          <w:tcPr>
            <w:tcW w:w="0" w:type="auto"/>
          </w:tcPr>
          <w:p>
            <w:pPr>
              <w:jc w:val="right"/>
              <w:rPr>
                <w:sz w:val="16"/>
                <w:szCs w:val="16"/>
              </w:rPr>
            </w:pPr>
            <w:r>
              <w:rPr>
                <w:sz w:val="16"/>
                <w:szCs w:val="16"/>
              </w:rPr>
              <w:t>50</w:t>
            </w:r>
          </w:p>
        </w:tc>
        <w:tc>
          <w:tcPr>
            <w:tcW w:w="0" w:type="auto"/>
          </w:tcPr>
          <w:p>
            <w:pPr>
              <w:jc w:val="right"/>
              <w:rPr>
                <w:sz w:val="16"/>
                <w:szCs w:val="16"/>
              </w:rPr>
            </w:pPr>
            <w:r>
              <w:rPr>
                <w:sz w:val="16"/>
                <w:szCs w:val="16"/>
              </w:rPr>
              <w:t>0.320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Mya arenaria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37.8</w:t>
            </w:r>
          </w:p>
        </w:tc>
        <w:tc>
          <w:tcPr>
            <w:tcW w:w="0" w:type="auto"/>
          </w:tcPr>
          <w:p>
            <w:pPr>
              <w:jc w:val="right"/>
              <w:rPr>
                <w:sz w:val="16"/>
                <w:szCs w:val="16"/>
              </w:rPr>
            </w:pPr>
            <w:r>
              <w:rPr>
                <w:sz w:val="16"/>
                <w:szCs w:val="16"/>
              </w:rPr>
              <w:t>54.4</w:t>
            </w:r>
          </w:p>
        </w:tc>
        <w:tc>
          <w:tcPr>
            <w:tcW w:w="0" w:type="auto"/>
          </w:tcPr>
          <w:p>
            <w:pPr>
              <w:jc w:val="right"/>
              <w:rPr>
                <w:sz w:val="16"/>
                <w:szCs w:val="16"/>
              </w:rPr>
            </w:pPr>
            <w:r>
              <w:rPr>
                <w:sz w:val="16"/>
                <w:szCs w:val="16"/>
              </w:rPr>
              <w:t>63.0</w:t>
            </w:r>
          </w:p>
        </w:tc>
        <w:tc>
          <w:tcPr>
            <w:tcW w:w="0" w:type="auto"/>
          </w:tcPr>
          <w:p>
            <w:pPr>
              <w:jc w:val="right"/>
              <w:rPr>
                <w:sz w:val="16"/>
                <w:szCs w:val="16"/>
              </w:rPr>
            </w:pPr>
            <w:r>
              <w:rPr>
                <w:sz w:val="16"/>
                <w:szCs w:val="16"/>
              </w:rPr>
              <w:t>3307</w:t>
            </w:r>
          </w:p>
        </w:tc>
        <w:tc>
          <w:tcPr>
            <w:tcW w:w="0" w:type="auto"/>
          </w:tcPr>
          <w:p>
            <w:pPr>
              <w:jc w:val="right"/>
              <w:rPr>
                <w:sz w:val="16"/>
                <w:szCs w:val="16"/>
              </w:rPr>
            </w:pPr>
            <w:r>
              <w:rPr>
                <w:sz w:val="16"/>
                <w:szCs w:val="16"/>
              </w:rPr>
              <w:t>3307</w:t>
            </w:r>
          </w:p>
        </w:tc>
        <w:tc>
          <w:tcPr>
            <w:tcW w:w="0" w:type="auto"/>
          </w:tcPr>
          <w:p>
            <w:pPr>
              <w:jc w:val="right"/>
              <w:rPr>
                <w:sz w:val="16"/>
                <w:szCs w:val="16"/>
              </w:rPr>
            </w:pPr>
            <w:r>
              <w:rPr>
                <w:sz w:val="16"/>
                <w:szCs w:val="16"/>
              </w:rPr>
              <w:t>0.315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Eriocheir sinensis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37.7</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58.6</w:t>
            </w:r>
          </w:p>
        </w:tc>
        <w:tc>
          <w:tcPr>
            <w:tcW w:w="0" w:type="auto"/>
          </w:tcPr>
          <w:p>
            <w:pPr>
              <w:jc w:val="right"/>
              <w:rPr>
                <w:sz w:val="16"/>
                <w:szCs w:val="16"/>
              </w:rPr>
            </w:pPr>
            <w:r>
              <w:rPr>
                <w:sz w:val="16"/>
                <w:szCs w:val="16"/>
              </w:rPr>
              <w:t>611</w:t>
            </w:r>
          </w:p>
        </w:tc>
        <w:tc>
          <w:tcPr>
            <w:tcW w:w="0" w:type="auto"/>
          </w:tcPr>
          <w:p>
            <w:pPr>
              <w:jc w:val="right"/>
              <w:rPr>
                <w:sz w:val="16"/>
                <w:szCs w:val="16"/>
              </w:rPr>
            </w:pPr>
            <w:r>
              <w:rPr>
                <w:sz w:val="16"/>
                <w:szCs w:val="16"/>
              </w:rPr>
              <w:t>611</w:t>
            </w:r>
          </w:p>
        </w:tc>
        <w:tc>
          <w:tcPr>
            <w:tcW w:w="0" w:type="auto"/>
          </w:tcPr>
          <w:p>
            <w:pPr>
              <w:jc w:val="right"/>
              <w:rPr>
                <w:sz w:val="16"/>
                <w:szCs w:val="16"/>
              </w:rPr>
            </w:pPr>
            <w:r>
              <w:rPr>
                <w:sz w:val="16"/>
                <w:szCs w:val="16"/>
              </w:rPr>
              <w:t>0.195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Potamothrix vejdovskyi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41.9</w:t>
            </w:r>
          </w:p>
        </w:tc>
        <w:tc>
          <w:tcPr>
            <w:tcW w:w="0" w:type="auto"/>
          </w:tcPr>
          <w:p>
            <w:pPr>
              <w:jc w:val="right"/>
              <w:rPr>
                <w:sz w:val="16"/>
                <w:szCs w:val="16"/>
              </w:rPr>
            </w:pPr>
            <w:r>
              <w:rPr>
                <w:sz w:val="16"/>
                <w:szCs w:val="16"/>
              </w:rPr>
              <w:t>46.4</w:t>
            </w:r>
          </w:p>
        </w:tc>
        <w:tc>
          <w:tcPr>
            <w:tcW w:w="0" w:type="auto"/>
          </w:tcPr>
          <w:p>
            <w:pPr>
              <w:jc w:val="right"/>
              <w:rPr>
                <w:sz w:val="16"/>
                <w:szCs w:val="16"/>
              </w:rPr>
            </w:pPr>
            <w:r>
              <w:rPr>
                <w:sz w:val="16"/>
                <w:szCs w:val="16"/>
              </w:rPr>
              <w:t>58.4</w:t>
            </w:r>
          </w:p>
        </w:tc>
        <w:tc>
          <w:tcPr>
            <w:tcW w:w="0" w:type="auto"/>
          </w:tcPr>
          <w:p>
            <w:pPr>
              <w:jc w:val="right"/>
              <w:rPr>
                <w:sz w:val="16"/>
                <w:szCs w:val="16"/>
              </w:rPr>
            </w:pPr>
            <w:r>
              <w:rPr>
                <w:sz w:val="16"/>
                <w:szCs w:val="16"/>
              </w:rPr>
              <w:t>37</w:t>
            </w:r>
          </w:p>
        </w:tc>
        <w:tc>
          <w:tcPr>
            <w:tcW w:w="0" w:type="auto"/>
          </w:tcPr>
          <w:p>
            <w:pPr>
              <w:jc w:val="right"/>
              <w:rPr>
                <w:sz w:val="16"/>
                <w:szCs w:val="16"/>
              </w:rPr>
            </w:pPr>
            <w:r>
              <w:rPr>
                <w:sz w:val="16"/>
                <w:szCs w:val="16"/>
              </w:rPr>
              <w:t>37</w:t>
            </w:r>
          </w:p>
        </w:tc>
        <w:tc>
          <w:tcPr>
            <w:tcW w:w="0" w:type="auto"/>
          </w:tcPr>
          <w:p>
            <w:pPr>
              <w:jc w:val="right"/>
              <w:rPr>
                <w:sz w:val="16"/>
                <w:szCs w:val="16"/>
              </w:rPr>
            </w:pPr>
            <w:r>
              <w:rPr>
                <w:sz w:val="16"/>
                <w:szCs w:val="16"/>
              </w:rPr>
              <w:t>0.135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Ilyodrilus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45.8</w:t>
            </w:r>
          </w:p>
        </w:tc>
        <w:tc>
          <w:tcPr>
            <w:tcW w:w="0" w:type="auto"/>
          </w:tcPr>
          <w:p>
            <w:pPr>
              <w:jc w:val="right"/>
              <w:rPr>
                <w:sz w:val="16"/>
                <w:szCs w:val="16"/>
              </w:rPr>
            </w:pPr>
            <w:r>
              <w:rPr>
                <w:sz w:val="16"/>
                <w:szCs w:val="16"/>
              </w:rPr>
              <w:t>46.7</w:t>
            </w:r>
          </w:p>
        </w:tc>
        <w:tc>
          <w:tcPr>
            <w:tcW w:w="0" w:type="auto"/>
          </w:tcPr>
          <w:p>
            <w:pPr>
              <w:jc w:val="right"/>
              <w:rPr>
                <w:sz w:val="16"/>
                <w:szCs w:val="16"/>
              </w:rPr>
            </w:pPr>
            <w:r>
              <w:rPr>
                <w:sz w:val="16"/>
                <w:szCs w:val="16"/>
              </w:rPr>
              <w:t>53.1</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0.125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Gmelinoides fasciatus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62.8</w:t>
            </w:r>
          </w:p>
        </w:tc>
        <w:tc>
          <w:tcPr>
            <w:tcW w:w="0" w:type="auto"/>
          </w:tcPr>
          <w:p>
            <w:pPr>
              <w:jc w:val="right"/>
              <w:rPr>
                <w:sz w:val="16"/>
                <w:szCs w:val="16"/>
              </w:rPr>
            </w:pPr>
            <w:r>
              <w:rPr>
                <w:sz w:val="16"/>
                <w:szCs w:val="16"/>
              </w:rPr>
              <w:t>19</w:t>
            </w:r>
          </w:p>
        </w:tc>
        <w:tc>
          <w:tcPr>
            <w:tcW w:w="0" w:type="auto"/>
          </w:tcPr>
          <w:p>
            <w:pPr>
              <w:jc w:val="right"/>
              <w:rPr>
                <w:sz w:val="16"/>
                <w:szCs w:val="16"/>
              </w:rPr>
            </w:pPr>
            <w:r>
              <w:rPr>
                <w:sz w:val="16"/>
                <w:szCs w:val="16"/>
              </w:rPr>
              <w:t>19</w:t>
            </w:r>
          </w:p>
        </w:tc>
        <w:tc>
          <w:tcPr>
            <w:tcW w:w="0" w:type="auto"/>
          </w:tcPr>
          <w:p>
            <w:pPr>
              <w:jc w:val="right"/>
              <w:rPr>
                <w:sz w:val="16"/>
                <w:szCs w:val="16"/>
              </w:rPr>
            </w:pPr>
            <w:r>
              <w:rPr>
                <w:sz w:val="16"/>
                <w:szCs w:val="16"/>
              </w:rPr>
              <w:t>0.105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Acanthocyclops robustus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19.8</w:t>
            </w:r>
          </w:p>
        </w:tc>
        <w:tc>
          <w:tcPr>
            <w:tcW w:w="0" w:type="auto"/>
          </w:tcPr>
          <w:p>
            <w:pPr>
              <w:jc w:val="right"/>
              <w:rPr>
                <w:sz w:val="16"/>
                <w:szCs w:val="16"/>
              </w:rPr>
            </w:pPr>
            <w:r>
              <w:rPr>
                <w:sz w:val="16"/>
                <w:szCs w:val="16"/>
              </w:rPr>
              <w:t>59.0</w:t>
            </w:r>
          </w:p>
        </w:tc>
        <w:tc>
          <w:tcPr>
            <w:tcW w:w="0" w:type="auto"/>
          </w:tcPr>
          <w:p>
            <w:pPr>
              <w:jc w:val="right"/>
              <w:rPr>
                <w:sz w:val="16"/>
                <w:szCs w:val="16"/>
              </w:rPr>
            </w:pPr>
            <w:r>
              <w:rPr>
                <w:sz w:val="16"/>
                <w:szCs w:val="16"/>
              </w:rPr>
              <w:t>69.3</w:t>
            </w:r>
          </w:p>
        </w:tc>
        <w:tc>
          <w:tcPr>
            <w:tcW w:w="0" w:type="auto"/>
          </w:tcPr>
          <w:p>
            <w:pPr>
              <w:jc w:val="right"/>
              <w:rPr>
                <w:sz w:val="16"/>
                <w:szCs w:val="16"/>
              </w:rPr>
            </w:pPr>
            <w:r>
              <w:rPr>
                <w:sz w:val="16"/>
                <w:szCs w:val="16"/>
              </w:rPr>
              <w:t>119</w:t>
            </w:r>
          </w:p>
        </w:tc>
        <w:tc>
          <w:tcPr>
            <w:tcW w:w="0" w:type="auto"/>
          </w:tcPr>
          <w:p>
            <w:pPr>
              <w:jc w:val="right"/>
              <w:rPr>
                <w:sz w:val="16"/>
                <w:szCs w:val="16"/>
              </w:rPr>
            </w:pPr>
            <w:r>
              <w:rPr>
                <w:sz w:val="16"/>
                <w:szCs w:val="16"/>
              </w:rPr>
              <w:t>119</w:t>
            </w:r>
          </w:p>
        </w:tc>
        <w:tc>
          <w:tcPr>
            <w:tcW w:w="0" w:type="auto"/>
          </w:tcPr>
          <w:p>
            <w:pPr>
              <w:jc w:val="right"/>
              <w:rPr>
                <w:sz w:val="16"/>
                <w:szCs w:val="16"/>
              </w:rPr>
            </w:pPr>
            <w:r>
              <w:rPr>
                <w:sz w:val="16"/>
                <w:szCs w:val="16"/>
              </w:rPr>
              <w:t>0.067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Dikerogammarus haemobaphes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48.7</w:t>
            </w:r>
          </w:p>
        </w:tc>
        <w:tc>
          <w:tcPr>
            <w:tcW w:w="0" w:type="auto"/>
          </w:tcPr>
          <w:p>
            <w:pPr>
              <w:jc w:val="right"/>
              <w:rPr>
                <w:sz w:val="16"/>
                <w:szCs w:val="16"/>
              </w:rPr>
            </w:pPr>
            <w:r>
              <w:rPr>
                <w:sz w:val="16"/>
                <w:szCs w:val="16"/>
              </w:rPr>
              <w:t>52.3</w:t>
            </w:r>
          </w:p>
        </w:tc>
        <w:tc>
          <w:tcPr>
            <w:tcW w:w="0" w:type="auto"/>
          </w:tcPr>
          <w:p>
            <w:pPr>
              <w:jc w:val="right"/>
              <w:rPr>
                <w:sz w:val="16"/>
                <w:szCs w:val="16"/>
              </w:rPr>
            </w:pPr>
            <w:r>
              <w:rPr>
                <w:sz w:val="16"/>
                <w:szCs w:val="16"/>
              </w:rPr>
              <w:t>53.9</w:t>
            </w:r>
          </w:p>
        </w:tc>
        <w:tc>
          <w:tcPr>
            <w:tcW w:w="0" w:type="auto"/>
          </w:tcPr>
          <w:p>
            <w:pPr>
              <w:jc w:val="right"/>
              <w:rPr>
                <w:sz w:val="16"/>
                <w:szCs w:val="16"/>
              </w:rPr>
            </w:pPr>
            <w:r>
              <w:rPr>
                <w:sz w:val="16"/>
                <w:szCs w:val="16"/>
              </w:rPr>
              <w:t>42</w:t>
            </w:r>
          </w:p>
        </w:tc>
        <w:tc>
          <w:tcPr>
            <w:tcW w:w="0" w:type="auto"/>
          </w:tcPr>
          <w:p>
            <w:pPr>
              <w:jc w:val="right"/>
              <w:rPr>
                <w:sz w:val="16"/>
                <w:szCs w:val="16"/>
              </w:rPr>
            </w:pPr>
            <w:r>
              <w:rPr>
                <w:sz w:val="16"/>
                <w:szCs w:val="16"/>
              </w:rPr>
              <w:t>42</w:t>
            </w:r>
          </w:p>
        </w:tc>
        <w:tc>
          <w:tcPr>
            <w:tcW w:w="0" w:type="auto"/>
          </w:tcPr>
          <w:p>
            <w:pPr>
              <w:jc w:val="right"/>
              <w:rPr>
                <w:sz w:val="16"/>
                <w:szCs w:val="16"/>
              </w:rPr>
            </w:pPr>
            <w:r>
              <w:rPr>
                <w:sz w:val="16"/>
                <w:szCs w:val="16"/>
              </w:rPr>
              <w:t>0.048</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Lithoglyphus naticoides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45.6</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66</w:t>
            </w:r>
          </w:p>
        </w:tc>
        <w:tc>
          <w:tcPr>
            <w:tcW w:w="0" w:type="auto"/>
          </w:tcPr>
          <w:p>
            <w:pPr>
              <w:jc w:val="right"/>
              <w:rPr>
                <w:sz w:val="16"/>
                <w:szCs w:val="16"/>
              </w:rPr>
            </w:pPr>
            <w:r>
              <w:rPr>
                <w:sz w:val="16"/>
                <w:szCs w:val="16"/>
              </w:rPr>
              <w:t>66</w:t>
            </w:r>
          </w:p>
        </w:tc>
        <w:tc>
          <w:tcPr>
            <w:tcW w:w="0" w:type="auto"/>
          </w:tcPr>
          <w:p>
            <w:pPr>
              <w:jc w:val="right"/>
              <w:rPr>
                <w:sz w:val="16"/>
                <w:szCs w:val="16"/>
              </w:rPr>
            </w:pPr>
            <w:r>
              <w:rPr>
                <w:sz w:val="16"/>
                <w:szCs w:val="16"/>
              </w:rPr>
              <w:t>0.030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Mytilopsis leucophaeata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w:t>
            </w:r>
          </w:p>
        </w:tc>
        <w:tc>
          <w:tcPr>
            <w:tcW w:w="0" w:type="auto"/>
          </w:tcPr>
          <w:p>
            <w:pPr>
              <w:jc w:val="right"/>
              <w:rPr>
                <w:sz w:val="16"/>
                <w:szCs w:val="16"/>
              </w:rPr>
            </w:pPr>
            <w:r>
              <w:rPr>
                <w:sz w:val="16"/>
                <w:szCs w:val="16"/>
              </w:rPr>
              <w:t>36.0</w:t>
            </w:r>
          </w:p>
        </w:tc>
        <w:tc>
          <w:tcPr>
            <w:tcW w:w="0" w:type="auto"/>
          </w:tcPr>
          <w:p>
            <w:pPr>
              <w:jc w:val="right"/>
              <w:rPr>
                <w:sz w:val="16"/>
                <w:szCs w:val="16"/>
              </w:rPr>
            </w:pPr>
            <w:r>
              <w:rPr>
                <w:sz w:val="16"/>
                <w:szCs w:val="16"/>
              </w:rPr>
              <w:t>53.0</w:t>
            </w:r>
          </w:p>
        </w:tc>
        <w:tc>
          <w:tcPr>
            <w:tcW w:w="0" w:type="auto"/>
          </w:tcPr>
          <w:p>
            <w:pPr>
              <w:jc w:val="right"/>
              <w:rPr>
                <w:sz w:val="16"/>
                <w:szCs w:val="16"/>
              </w:rPr>
            </w:pPr>
            <w:r>
              <w:rPr>
                <w:sz w:val="16"/>
                <w:szCs w:val="16"/>
              </w:rPr>
              <w:t>163</w:t>
            </w:r>
          </w:p>
        </w:tc>
        <w:tc>
          <w:tcPr>
            <w:tcW w:w="0" w:type="auto"/>
          </w:tcPr>
          <w:p>
            <w:pPr>
              <w:jc w:val="right"/>
              <w:rPr>
                <w:sz w:val="16"/>
                <w:szCs w:val="16"/>
              </w:rPr>
            </w:pPr>
            <w:r>
              <w:rPr>
                <w:sz w:val="16"/>
                <w:szCs w:val="16"/>
              </w:rPr>
              <w:t>163</w:t>
            </w:r>
          </w:p>
        </w:tc>
        <w:tc>
          <w:tcPr>
            <w:tcW w:w="0" w:type="auto"/>
          </w:tcPr>
          <w:p>
            <w:pPr>
              <w:jc w:val="right"/>
              <w:rPr>
                <w:sz w:val="16"/>
                <w:szCs w:val="16"/>
              </w:rPr>
            </w:pPr>
            <w:r>
              <w:rPr>
                <w:sz w:val="16"/>
                <w:szCs w:val="16"/>
              </w:rPr>
              <w:t>0.025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Rangia cuneata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28.1</w:t>
            </w:r>
          </w:p>
        </w:tc>
        <w:tc>
          <w:tcPr>
            <w:tcW w:w="0" w:type="auto"/>
          </w:tcPr>
          <w:p>
            <w:pPr>
              <w:jc w:val="right"/>
              <w:rPr>
                <w:sz w:val="16"/>
                <w:szCs w:val="16"/>
              </w:rPr>
            </w:pPr>
            <w:r>
              <w:rPr>
                <w:sz w:val="16"/>
                <w:szCs w:val="16"/>
              </w:rPr>
              <w:t>28.4</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2484</w:t>
            </w:r>
          </w:p>
        </w:tc>
        <w:tc>
          <w:tcPr>
            <w:tcW w:w="0" w:type="auto"/>
          </w:tcPr>
          <w:p>
            <w:pPr>
              <w:jc w:val="right"/>
              <w:rPr>
                <w:sz w:val="16"/>
                <w:szCs w:val="16"/>
              </w:rPr>
            </w:pPr>
            <w:r>
              <w:rPr>
                <w:sz w:val="16"/>
                <w:szCs w:val="16"/>
              </w:rPr>
              <w:t>2484</w:t>
            </w:r>
          </w:p>
        </w:tc>
        <w:tc>
          <w:tcPr>
            <w:tcW w:w="0" w:type="auto"/>
          </w:tcPr>
          <w:p>
            <w:pPr>
              <w:jc w:val="right"/>
              <w:rPr>
                <w:sz w:val="16"/>
                <w:szCs w:val="16"/>
              </w:rPr>
            </w:pPr>
            <w:r>
              <w:rPr>
                <w:sz w:val="16"/>
                <w:szCs w:val="16"/>
              </w:rPr>
              <w:t>0.025</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Acartia tonsa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-39.0</w:t>
            </w:r>
          </w:p>
        </w:tc>
        <w:tc>
          <w:tcPr>
            <w:tcW w:w="0" w:type="auto"/>
          </w:tcPr>
          <w:p>
            <w:pPr>
              <w:jc w:val="right"/>
              <w:rPr>
                <w:sz w:val="16"/>
                <w:szCs w:val="16"/>
              </w:rPr>
            </w:pPr>
            <w:r>
              <w:rPr>
                <w:sz w:val="16"/>
                <w:szCs w:val="16"/>
              </w:rPr>
              <w:t>10.5</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438</w:t>
            </w:r>
          </w:p>
        </w:tc>
        <w:tc>
          <w:tcPr>
            <w:tcW w:w="0" w:type="auto"/>
          </w:tcPr>
          <w:p>
            <w:pPr>
              <w:jc w:val="right"/>
              <w:rPr>
                <w:sz w:val="16"/>
                <w:szCs w:val="16"/>
              </w:rPr>
            </w:pPr>
            <w:r>
              <w:rPr>
                <w:sz w:val="16"/>
                <w:szCs w:val="16"/>
              </w:rPr>
              <w:t>438</w:t>
            </w:r>
          </w:p>
        </w:tc>
        <w:tc>
          <w:tcPr>
            <w:tcW w:w="0" w:type="auto"/>
          </w:tcPr>
          <w:p>
            <w:pPr>
              <w:jc w:val="right"/>
              <w:rPr>
                <w:sz w:val="16"/>
                <w:szCs w:val="16"/>
              </w:rPr>
            </w:pPr>
            <w:r>
              <w:rPr>
                <w:sz w:val="16"/>
                <w:szCs w:val="16"/>
              </w:rPr>
              <w:t>0.018</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Corbicula fluminalis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-32.9</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52.5</w:t>
            </w:r>
          </w:p>
        </w:tc>
        <w:tc>
          <w:tcPr>
            <w:tcW w:w="0" w:type="auto"/>
          </w:tcPr>
          <w:p>
            <w:pPr>
              <w:jc w:val="right"/>
              <w:rPr>
                <w:sz w:val="16"/>
                <w:szCs w:val="16"/>
              </w:rPr>
            </w:pPr>
            <w:r>
              <w:rPr>
                <w:sz w:val="16"/>
                <w:szCs w:val="16"/>
              </w:rPr>
              <w:t>83</w:t>
            </w:r>
          </w:p>
        </w:tc>
        <w:tc>
          <w:tcPr>
            <w:tcW w:w="0" w:type="auto"/>
          </w:tcPr>
          <w:p>
            <w:pPr>
              <w:jc w:val="right"/>
              <w:rPr>
                <w:sz w:val="16"/>
                <w:szCs w:val="16"/>
              </w:rPr>
            </w:pPr>
            <w:r>
              <w:rPr>
                <w:sz w:val="16"/>
                <w:szCs w:val="16"/>
              </w:rPr>
              <w:t>83</w:t>
            </w:r>
          </w:p>
        </w:tc>
        <w:tc>
          <w:tcPr>
            <w:tcW w:w="0" w:type="auto"/>
          </w:tcPr>
          <w:p>
            <w:pPr>
              <w:jc w:val="right"/>
              <w:rPr>
                <w:sz w:val="16"/>
                <w:szCs w:val="16"/>
              </w:rPr>
            </w:pPr>
            <w:r>
              <w:rPr>
                <w:sz w:val="16"/>
                <w:szCs w:val="16"/>
              </w:rPr>
              <w:t>0.012</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Mnemiopsis leidyi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26.1</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59.1</w:t>
            </w:r>
          </w:p>
        </w:tc>
        <w:tc>
          <w:tcPr>
            <w:tcW w:w="0" w:type="auto"/>
          </w:tcPr>
          <w:p>
            <w:pPr>
              <w:jc w:val="right"/>
              <w:rPr>
                <w:sz w:val="16"/>
                <w:szCs w:val="16"/>
              </w:rPr>
            </w:pPr>
            <w:r>
              <w:rPr>
                <w:sz w:val="16"/>
                <w:szCs w:val="16"/>
              </w:rPr>
              <w:t>708</w:t>
            </w:r>
          </w:p>
        </w:tc>
        <w:tc>
          <w:tcPr>
            <w:tcW w:w="0" w:type="auto"/>
          </w:tcPr>
          <w:p>
            <w:pPr>
              <w:jc w:val="right"/>
              <w:rPr>
                <w:sz w:val="16"/>
                <w:szCs w:val="16"/>
              </w:rPr>
            </w:pPr>
            <w:r>
              <w:rPr>
                <w:sz w:val="16"/>
                <w:szCs w:val="16"/>
              </w:rPr>
              <w:t>708</w:t>
            </w:r>
          </w:p>
        </w:tc>
        <w:tc>
          <w:tcPr>
            <w:tcW w:w="0" w:type="auto"/>
          </w:tcPr>
          <w:p>
            <w:pPr>
              <w:jc w:val="right"/>
              <w:rPr>
                <w:sz w:val="16"/>
                <w:szCs w:val="16"/>
              </w:rPr>
            </w:pPr>
            <w:r>
              <w:rPr>
                <w:sz w:val="16"/>
                <w:szCs w:val="16"/>
              </w:rPr>
              <w:t>0.010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Dreissena rostriformis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35.3</w:t>
            </w:r>
          </w:p>
        </w:tc>
        <w:tc>
          <w:tcPr>
            <w:tcW w:w="0" w:type="auto"/>
          </w:tcPr>
          <w:p>
            <w:pPr>
              <w:jc w:val="right"/>
              <w:rPr>
                <w:sz w:val="16"/>
                <w:szCs w:val="16"/>
              </w:rPr>
            </w:pPr>
            <w:r>
              <w:rPr>
                <w:sz w:val="16"/>
                <w:szCs w:val="16"/>
              </w:rPr>
              <w:t>51.7</w:t>
            </w:r>
          </w:p>
        </w:tc>
        <w:tc>
          <w:tcPr>
            <w:tcW w:w="0" w:type="auto"/>
          </w:tcPr>
          <w:p>
            <w:pPr>
              <w:jc w:val="right"/>
              <w:rPr>
                <w:sz w:val="16"/>
                <w:szCs w:val="16"/>
              </w:rPr>
            </w:pPr>
            <w:r>
              <w:rPr>
                <w:sz w:val="16"/>
                <w:szCs w:val="16"/>
              </w:rPr>
              <w:t>53.0</w:t>
            </w:r>
          </w:p>
        </w:tc>
        <w:tc>
          <w:tcPr>
            <w:tcW w:w="0" w:type="auto"/>
          </w:tcPr>
          <w:p>
            <w:pPr>
              <w:jc w:val="right"/>
              <w:rPr>
                <w:sz w:val="16"/>
                <w:szCs w:val="16"/>
              </w:rPr>
            </w:pPr>
            <w:r>
              <w:rPr>
                <w:sz w:val="16"/>
                <w:szCs w:val="16"/>
              </w:rPr>
              <w:t>144</w:t>
            </w:r>
          </w:p>
        </w:tc>
        <w:tc>
          <w:tcPr>
            <w:tcW w:w="0" w:type="auto"/>
          </w:tcPr>
          <w:p>
            <w:pPr>
              <w:jc w:val="right"/>
              <w:rPr>
                <w:sz w:val="16"/>
                <w:szCs w:val="16"/>
              </w:rPr>
            </w:pPr>
            <w:r>
              <w:rPr>
                <w:sz w:val="16"/>
                <w:szCs w:val="16"/>
              </w:rPr>
              <w:t>144</w:t>
            </w:r>
          </w:p>
        </w:tc>
        <w:tc>
          <w:tcPr>
            <w:tcW w:w="0" w:type="auto"/>
          </w:tcPr>
          <w:p>
            <w:pPr>
              <w:jc w:val="right"/>
              <w:rPr>
                <w:sz w:val="16"/>
                <w:szCs w:val="16"/>
              </w:rPr>
            </w:pPr>
            <w:r>
              <w:rPr>
                <w:sz w:val="16"/>
                <w:szCs w:val="16"/>
              </w:rPr>
              <w:t>0.007</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Paracalanus parvus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w:t>
            </w:r>
          </w:p>
        </w:tc>
        <w:tc>
          <w:tcPr>
            <w:tcW w:w="0" w:type="auto"/>
          </w:tcPr>
          <w:p>
            <w:pPr>
              <w:jc w:val="right"/>
              <w:rPr>
                <w:sz w:val="16"/>
                <w:szCs w:val="16"/>
              </w:rPr>
            </w:pPr>
            <w:r>
              <w:rPr>
                <w:sz w:val="16"/>
                <w:szCs w:val="16"/>
              </w:rPr>
              <w:t>43.5</w:t>
            </w:r>
          </w:p>
        </w:tc>
        <w:tc>
          <w:tcPr>
            <w:tcW w:w="0" w:type="auto"/>
          </w:tcPr>
          <w:p>
            <w:pPr>
              <w:jc w:val="right"/>
              <w:rPr>
                <w:sz w:val="16"/>
                <w:szCs w:val="16"/>
              </w:rPr>
            </w:pPr>
            <w:r>
              <w:rPr>
                <w:sz w:val="16"/>
                <w:szCs w:val="16"/>
              </w:rPr>
              <w:t>65.2</w:t>
            </w:r>
          </w:p>
        </w:tc>
        <w:tc>
          <w:tcPr>
            <w:tcW w:w="0" w:type="auto"/>
          </w:tcPr>
          <w:p>
            <w:pPr>
              <w:jc w:val="right"/>
              <w:rPr>
                <w:sz w:val="16"/>
                <w:szCs w:val="16"/>
              </w:rPr>
            </w:pPr>
            <w:r>
              <w:rPr>
                <w:sz w:val="16"/>
                <w:szCs w:val="16"/>
              </w:rPr>
              <w:t>1388</w:t>
            </w:r>
          </w:p>
        </w:tc>
        <w:tc>
          <w:tcPr>
            <w:tcW w:w="0" w:type="auto"/>
          </w:tcPr>
          <w:p>
            <w:pPr>
              <w:jc w:val="right"/>
              <w:rPr>
                <w:sz w:val="16"/>
                <w:szCs w:val="16"/>
              </w:rPr>
            </w:pPr>
            <w:r>
              <w:rPr>
                <w:sz w:val="16"/>
                <w:szCs w:val="16"/>
              </w:rPr>
              <w:t>1388</w:t>
            </w:r>
          </w:p>
        </w:tc>
        <w:tc>
          <w:tcPr>
            <w:tcW w:w="0" w:type="auto"/>
          </w:tcPr>
          <w:p>
            <w:pPr>
              <w:jc w:val="right"/>
              <w:rPr>
                <w:sz w:val="16"/>
                <w:szCs w:val="16"/>
              </w:rPr>
            </w:pPr>
            <w:r>
              <w:rPr>
                <w:sz w:val="16"/>
                <w:szCs w:val="16"/>
              </w:rPr>
              <w:t>0.003</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Physella acuta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-39.6</w:t>
            </w:r>
          </w:p>
        </w:tc>
        <w:tc>
          <w:tcPr>
            <w:tcW w:w="0" w:type="auto"/>
          </w:tcPr>
          <w:p>
            <w:pPr>
              <w:jc w:val="right"/>
              <w:rPr>
                <w:sz w:val="16"/>
                <w:szCs w:val="16"/>
              </w:rPr>
            </w:pPr>
            <w:r>
              <w:rPr>
                <w:sz w:val="16"/>
                <w:szCs w:val="16"/>
              </w:rPr>
              <w:t>50.3</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464</w:t>
            </w:r>
          </w:p>
        </w:tc>
        <w:tc>
          <w:tcPr>
            <w:tcW w:w="0" w:type="auto"/>
          </w:tcPr>
          <w:p>
            <w:pPr>
              <w:jc w:val="right"/>
              <w:rPr>
                <w:sz w:val="16"/>
                <w:szCs w:val="16"/>
              </w:rPr>
            </w:pPr>
            <w:r>
              <w:rPr>
                <w:sz w:val="16"/>
                <w:szCs w:val="16"/>
              </w:rPr>
              <w:t>464</w:t>
            </w:r>
          </w:p>
        </w:tc>
        <w:tc>
          <w:tcPr>
            <w:tcW w:w="0" w:type="auto"/>
          </w:tcPr>
          <w:p>
            <w:pPr>
              <w:jc w:val="right"/>
              <w:rPr>
                <w:sz w:val="16"/>
                <w:szCs w:val="16"/>
              </w:rPr>
            </w:pPr>
            <w:r>
              <w:rPr>
                <w:sz w:val="16"/>
                <w:szCs w:val="16"/>
              </w:rPr>
              <w:t>0.002</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Platorchestia platensis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-24.6</w:t>
            </w:r>
          </w:p>
        </w:tc>
        <w:tc>
          <w:tcPr>
            <w:tcW w:w="0" w:type="auto"/>
          </w:tcPr>
          <w:p>
            <w:pPr>
              <w:jc w:val="right"/>
              <w:rPr>
                <w:sz w:val="16"/>
                <w:szCs w:val="16"/>
              </w:rPr>
            </w:pPr>
            <w:r>
              <w:rPr>
                <w:sz w:val="16"/>
                <w:szCs w:val="16"/>
              </w:rPr>
              <w:t>40.7</w:t>
            </w:r>
          </w:p>
        </w:tc>
        <w:tc>
          <w:tcPr>
            <w:tcW w:w="0" w:type="auto"/>
          </w:tcPr>
          <w:p>
            <w:pPr>
              <w:jc w:val="right"/>
              <w:rPr>
                <w:sz w:val="16"/>
                <w:szCs w:val="16"/>
              </w:rPr>
            </w:pPr>
            <w:r>
              <w:rPr>
                <w:sz w:val="16"/>
                <w:szCs w:val="16"/>
              </w:rPr>
              <w:t>56.4</w:t>
            </w:r>
          </w:p>
        </w:tc>
        <w:tc>
          <w:tcPr>
            <w:tcW w:w="0" w:type="auto"/>
          </w:tcPr>
          <w:p>
            <w:pPr>
              <w:jc w:val="right"/>
              <w:rPr>
                <w:sz w:val="16"/>
                <w:szCs w:val="16"/>
              </w:rPr>
            </w:pPr>
            <w:r>
              <w:rPr>
                <w:sz w:val="16"/>
                <w:szCs w:val="16"/>
              </w:rPr>
              <w:t>505</w:t>
            </w:r>
          </w:p>
        </w:tc>
        <w:tc>
          <w:tcPr>
            <w:tcW w:w="0" w:type="auto"/>
          </w:tcPr>
          <w:p>
            <w:pPr>
              <w:jc w:val="right"/>
              <w:rPr>
                <w:sz w:val="16"/>
                <w:szCs w:val="16"/>
              </w:rPr>
            </w:pPr>
            <w:r>
              <w:rPr>
                <w:sz w:val="16"/>
                <w:szCs w:val="16"/>
              </w:rPr>
              <w:t>505</w:t>
            </w:r>
          </w:p>
        </w:tc>
        <w:tc>
          <w:tcPr>
            <w:tcW w:w="0" w:type="auto"/>
          </w:tcPr>
          <w:p>
            <w:pPr>
              <w:jc w:val="right"/>
              <w:rPr>
                <w:sz w:val="16"/>
                <w:szCs w:val="16"/>
              </w:rPr>
            </w:pPr>
            <w:r>
              <w:rPr>
                <w:sz w:val="16"/>
                <w:szCs w:val="16"/>
              </w:rPr>
              <w:t>0.002</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Carcinus maenas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37.9</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60.3</w:t>
            </w:r>
          </w:p>
        </w:tc>
        <w:tc>
          <w:tcPr>
            <w:tcW w:w="0" w:type="auto"/>
          </w:tcPr>
          <w:p>
            <w:pPr>
              <w:jc w:val="right"/>
              <w:rPr>
                <w:sz w:val="16"/>
                <w:szCs w:val="16"/>
              </w:rPr>
            </w:pPr>
            <w:r>
              <w:rPr>
                <w:sz w:val="16"/>
                <w:szCs w:val="16"/>
              </w:rPr>
              <w:t>19385</w:t>
            </w:r>
          </w:p>
        </w:tc>
        <w:tc>
          <w:tcPr>
            <w:tcW w:w="0" w:type="auto"/>
          </w:tcPr>
          <w:p>
            <w:pPr>
              <w:jc w:val="right"/>
              <w:rPr>
                <w:sz w:val="16"/>
                <w:szCs w:val="16"/>
              </w:rPr>
            </w:pPr>
            <w:r>
              <w:rPr>
                <w:sz w:val="16"/>
                <w:szCs w:val="16"/>
              </w:rPr>
              <w:t>19385</w:t>
            </w:r>
          </w:p>
        </w:tc>
        <w:tc>
          <w:tcPr>
            <w:tcW w:w="0" w:type="auto"/>
          </w:tcPr>
          <w:p>
            <w:pPr>
              <w:jc w:val="right"/>
              <w:rPr>
                <w:sz w:val="16"/>
                <w:szCs w:val="16"/>
              </w:rPr>
            </w:pPr>
            <w:r>
              <w:rPr>
                <w:sz w:val="16"/>
                <w:szCs w:val="16"/>
              </w:rPr>
              <w:t>0.001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Littorina littorea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41.4</w:t>
            </w:r>
          </w:p>
        </w:tc>
        <w:tc>
          <w:tcPr>
            <w:tcW w:w="0" w:type="auto"/>
          </w:tcPr>
          <w:p>
            <w:pPr>
              <w:jc w:val="right"/>
              <w:rPr>
                <w:sz w:val="16"/>
                <w:szCs w:val="16"/>
              </w:rPr>
            </w:pPr>
            <w:r>
              <w:rPr>
                <w:sz w:val="16"/>
                <w:szCs w:val="16"/>
              </w:rPr>
              <w:t>53.1</w:t>
            </w:r>
          </w:p>
        </w:tc>
        <w:tc>
          <w:tcPr>
            <w:tcW w:w="0" w:type="auto"/>
          </w:tcPr>
          <w:p>
            <w:pPr>
              <w:jc w:val="right"/>
              <w:rPr>
                <w:sz w:val="16"/>
                <w:szCs w:val="16"/>
              </w:rPr>
            </w:pPr>
            <w:r>
              <w:rPr>
                <w:sz w:val="16"/>
                <w:szCs w:val="16"/>
              </w:rPr>
              <w:t>63.6</w:t>
            </w:r>
          </w:p>
        </w:tc>
        <w:tc>
          <w:tcPr>
            <w:tcW w:w="0" w:type="auto"/>
          </w:tcPr>
          <w:p>
            <w:pPr>
              <w:jc w:val="right"/>
              <w:rPr>
                <w:sz w:val="16"/>
                <w:szCs w:val="16"/>
              </w:rPr>
            </w:pPr>
            <w:r>
              <w:rPr>
                <w:sz w:val="16"/>
                <w:szCs w:val="16"/>
              </w:rPr>
              <w:t>13461</w:t>
            </w:r>
          </w:p>
        </w:tc>
        <w:tc>
          <w:tcPr>
            <w:tcW w:w="0" w:type="auto"/>
          </w:tcPr>
          <w:p>
            <w:pPr>
              <w:jc w:val="right"/>
              <w:rPr>
                <w:sz w:val="16"/>
                <w:szCs w:val="16"/>
              </w:rPr>
            </w:pPr>
            <w:r>
              <w:rPr>
                <w:sz w:val="16"/>
                <w:szCs w:val="16"/>
              </w:rPr>
              <w:t>13461</w:t>
            </w:r>
          </w:p>
        </w:tc>
        <w:tc>
          <w:tcPr>
            <w:tcW w:w="0" w:type="auto"/>
          </w:tcPr>
          <w:p>
            <w:pPr>
              <w:jc w:val="right"/>
              <w:rPr>
                <w:sz w:val="16"/>
                <w:szCs w:val="16"/>
              </w:rPr>
            </w:pPr>
            <w:r>
              <w:rPr>
                <w:sz w:val="16"/>
                <w:szCs w:val="16"/>
              </w:rPr>
              <w:t>0.001</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Magallana gigas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-41.3</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5050</w:t>
            </w:r>
          </w:p>
        </w:tc>
        <w:tc>
          <w:tcPr>
            <w:tcW w:w="0" w:type="auto"/>
          </w:tcPr>
          <w:p>
            <w:pPr>
              <w:jc w:val="right"/>
              <w:rPr>
                <w:sz w:val="16"/>
                <w:szCs w:val="16"/>
              </w:rPr>
            </w:pPr>
            <w:r>
              <w:rPr>
                <w:sz w:val="16"/>
                <w:szCs w:val="16"/>
              </w:rPr>
              <w:t>5050</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Amphibalanus eburneus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-23.1</w:t>
            </w:r>
          </w:p>
        </w:tc>
        <w:tc>
          <w:tcPr>
            <w:tcW w:w="0" w:type="auto"/>
          </w:tcPr>
          <w:p>
            <w:pPr>
              <w:jc w:val="right"/>
              <w:rPr>
                <w:sz w:val="16"/>
                <w:szCs w:val="16"/>
              </w:rPr>
            </w:pPr>
            <w:r>
              <w:rPr>
                <w:sz w:val="16"/>
                <w:szCs w:val="16"/>
              </w:rPr>
              <w:t>29.3</w:t>
            </w:r>
          </w:p>
        </w:tc>
        <w:tc>
          <w:tcPr>
            <w:tcW w:w="0" w:type="auto"/>
          </w:tcPr>
          <w:p>
            <w:pPr>
              <w:jc w:val="right"/>
              <w:rPr>
                <w:sz w:val="16"/>
                <w:szCs w:val="16"/>
              </w:rPr>
            </w:pPr>
            <w:r>
              <w:rPr>
                <w:sz w:val="16"/>
                <w:szCs w:val="16"/>
              </w:rPr>
              <w:t>42.3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264</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Anadara kagoshimensis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22.2</w:t>
            </w:r>
          </w:p>
        </w:tc>
        <w:tc>
          <w:tcPr>
            <w:tcW w:w="0" w:type="auto"/>
          </w:tcPr>
          <w:p>
            <w:pPr>
              <w:jc w:val="right"/>
              <w:rPr>
                <w:sz w:val="16"/>
                <w:szCs w:val="16"/>
              </w:rPr>
            </w:pPr>
            <w:r>
              <w:rPr>
                <w:sz w:val="16"/>
                <w:szCs w:val="16"/>
              </w:rPr>
              <w:t>34.8</w:t>
            </w:r>
          </w:p>
        </w:tc>
        <w:tc>
          <w:tcPr>
            <w:tcW w:w="0" w:type="auto"/>
          </w:tcPr>
          <w:p>
            <w:pPr>
              <w:jc w:val="right"/>
              <w:rPr>
                <w:sz w:val="16"/>
                <w:szCs w:val="16"/>
              </w:rPr>
            </w:pPr>
            <w:r>
              <w:rPr>
                <w:sz w:val="16"/>
                <w:szCs w:val="16"/>
              </w:rPr>
              <w:t>45.1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222</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Arcuatula senhousia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-38.2</w:t>
            </w:r>
          </w:p>
        </w:tc>
        <w:tc>
          <w:tcPr>
            <w:tcW w:w="0" w:type="auto"/>
          </w:tcPr>
          <w:p>
            <w:pPr>
              <w:jc w:val="right"/>
              <w:rPr>
                <w:sz w:val="16"/>
                <w:szCs w:val="16"/>
              </w:rPr>
            </w:pPr>
            <w:r>
              <w:rPr>
                <w:sz w:val="16"/>
                <w:szCs w:val="16"/>
              </w:rPr>
              <w:t>35.9</w:t>
            </w:r>
          </w:p>
        </w:tc>
        <w:tc>
          <w:tcPr>
            <w:tcW w:w="0" w:type="auto"/>
          </w:tcPr>
          <w:p>
            <w:pPr>
              <w:jc w:val="right"/>
              <w:rPr>
                <w:sz w:val="16"/>
                <w:szCs w:val="16"/>
              </w:rPr>
            </w:pPr>
            <w:r>
              <w:rPr>
                <w:sz w:val="16"/>
                <w:szCs w:val="16"/>
              </w:rPr>
              <w:t>39.1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975</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Beroe ovata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26.7</w:t>
            </w:r>
          </w:p>
        </w:tc>
        <w:tc>
          <w:tcPr>
            <w:tcW w:w="0" w:type="auto"/>
          </w:tcPr>
          <w:p>
            <w:pPr>
              <w:jc w:val="right"/>
              <w:rPr>
                <w:sz w:val="16"/>
                <w:szCs w:val="16"/>
              </w:rPr>
            </w:pPr>
            <w:r>
              <w:rPr>
                <w:sz w:val="16"/>
                <w:szCs w:val="16"/>
              </w:rPr>
              <w:t>39.0</w:t>
            </w:r>
          </w:p>
        </w:tc>
        <w:tc>
          <w:tcPr>
            <w:tcW w:w="0" w:type="auto"/>
          </w:tcPr>
          <w:p>
            <w:pPr>
              <w:jc w:val="right"/>
              <w:rPr>
                <w:sz w:val="16"/>
                <w:szCs w:val="16"/>
              </w:rPr>
            </w:pPr>
            <w:r>
              <w:rPr>
                <w:sz w:val="16"/>
                <w:szCs w:val="16"/>
              </w:rPr>
              <w:t>48.6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66</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Botrylloides violaceus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23.7</w:t>
            </w:r>
          </w:p>
        </w:tc>
        <w:tc>
          <w:tcPr>
            <w:tcW w:w="0" w:type="auto"/>
          </w:tcPr>
          <w:p>
            <w:pPr>
              <w:jc w:val="right"/>
              <w:rPr>
                <w:sz w:val="16"/>
                <w:szCs w:val="16"/>
              </w:rPr>
            </w:pPr>
            <w:r>
              <w:rPr>
                <w:sz w:val="16"/>
                <w:szCs w:val="16"/>
              </w:rPr>
              <w:t>42.3</w:t>
            </w:r>
          </w:p>
        </w:tc>
        <w:tc>
          <w:tcPr>
            <w:tcW w:w="0" w:type="auto"/>
          </w:tcPr>
          <w:p>
            <w:pPr>
              <w:jc w:val="right"/>
              <w:rPr>
                <w:sz w:val="16"/>
                <w:szCs w:val="16"/>
              </w:rPr>
            </w:pPr>
            <w:r>
              <w:rPr>
                <w:sz w:val="16"/>
                <w:szCs w:val="16"/>
              </w:rPr>
              <w:t>54.3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974</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Botryllus schlosseri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34.0</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8863</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Chelicorophium curvispinum</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48.7</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53.9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Chionoecetes opilio</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42.7</w:t>
            </w:r>
          </w:p>
        </w:tc>
        <w:tc>
          <w:tcPr>
            <w:tcW w:w="0" w:type="auto"/>
          </w:tcPr>
          <w:p>
            <w:pPr>
              <w:jc w:val="right"/>
              <w:rPr>
                <w:sz w:val="16"/>
                <w:szCs w:val="16"/>
              </w:rPr>
            </w:pPr>
            <w:r>
              <w:rPr>
                <w:sz w:val="16"/>
                <w:szCs w:val="16"/>
              </w:rPr>
              <w:t>45.5</w:t>
            </w:r>
          </w:p>
        </w:tc>
        <w:tc>
          <w:tcPr>
            <w:tcW w:w="0" w:type="auto"/>
          </w:tcPr>
          <w:p>
            <w:pPr>
              <w:jc w:val="right"/>
              <w:rPr>
                <w:sz w:val="16"/>
                <w:szCs w:val="16"/>
              </w:rPr>
            </w:pPr>
            <w:r>
              <w:rPr>
                <w:sz w:val="16"/>
                <w:szCs w:val="16"/>
              </w:rPr>
              <w:t>71.1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3726</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Ciona intestinalis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33.8</w:t>
            </w:r>
          </w:p>
        </w:tc>
        <w:tc>
          <w:tcPr>
            <w:tcW w:w="0" w:type="auto"/>
          </w:tcPr>
          <w:p>
            <w:pPr>
              <w:jc w:val="right"/>
              <w:rPr>
                <w:sz w:val="16"/>
                <w:szCs w:val="16"/>
              </w:rPr>
            </w:pPr>
            <w:r>
              <w:rPr>
                <w:sz w:val="16"/>
                <w:szCs w:val="16"/>
              </w:rPr>
              <w:t>55.9</w:t>
            </w:r>
          </w:p>
        </w:tc>
        <w:tc>
          <w:tcPr>
            <w:tcW w:w="0" w:type="auto"/>
          </w:tcPr>
          <w:p>
            <w:pPr>
              <w:jc w:val="right"/>
              <w:rPr>
                <w:sz w:val="16"/>
                <w:szCs w:val="16"/>
              </w:rPr>
            </w:pPr>
            <w:r>
              <w:rPr>
                <w:sz w:val="16"/>
                <w:szCs w:val="16"/>
              </w:rPr>
              <w:t>63.6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4530</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Corbicula fluminea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28.8</w:t>
            </w:r>
          </w:p>
        </w:tc>
        <w:tc>
          <w:tcPr>
            <w:tcW w:w="0" w:type="auto"/>
          </w:tcPr>
          <w:p>
            <w:pPr>
              <w:jc w:val="right"/>
              <w:rPr>
                <w:sz w:val="16"/>
                <w:szCs w:val="16"/>
              </w:rPr>
            </w:pPr>
            <w:r>
              <w:rPr>
                <w:sz w:val="16"/>
                <w:szCs w:val="16"/>
              </w:rPr>
              <w:t>36.7</w:t>
            </w:r>
          </w:p>
        </w:tc>
        <w:tc>
          <w:tcPr>
            <w:tcW w:w="0" w:type="auto"/>
          </w:tcPr>
          <w:p>
            <w:pPr>
              <w:jc w:val="right"/>
              <w:rPr>
                <w:sz w:val="16"/>
                <w:szCs w:val="16"/>
              </w:rPr>
            </w:pPr>
            <w:r>
              <w:rPr>
                <w:sz w:val="16"/>
                <w:szCs w:val="16"/>
              </w:rPr>
              <w:t>52.0</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723</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Dikerogammarus villosus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47.9</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275</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Haitia acuta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36.8</w:t>
            </w:r>
          </w:p>
        </w:tc>
        <w:tc>
          <w:tcPr>
            <w:tcW w:w="0" w:type="auto"/>
          </w:tcPr>
          <w:p>
            <w:pPr>
              <w:jc w:val="right"/>
              <w:rPr>
                <w:sz w:val="16"/>
                <w:szCs w:val="16"/>
              </w:rPr>
            </w:pPr>
            <w:r>
              <w:rPr>
                <w:sz w:val="16"/>
                <w:szCs w:val="16"/>
              </w:rPr>
              <w:t>47.1</w:t>
            </w:r>
          </w:p>
        </w:tc>
        <w:tc>
          <w:tcPr>
            <w:tcW w:w="0" w:type="auto"/>
          </w:tcPr>
          <w:p>
            <w:pPr>
              <w:jc w:val="right"/>
              <w:rPr>
                <w:sz w:val="16"/>
                <w:szCs w:val="16"/>
              </w:rPr>
            </w:pPr>
            <w:r>
              <w:rPr>
                <w:sz w:val="16"/>
                <w:szCs w:val="16"/>
              </w:rPr>
              <w:t>59.9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Haitia integra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45.6</w:t>
            </w:r>
          </w:p>
        </w:tc>
        <w:tc>
          <w:tcPr>
            <w:tcW w:w="0" w:type="auto"/>
          </w:tcPr>
          <w:p>
            <w:pPr>
              <w:jc w:val="right"/>
              <w:rPr>
                <w:sz w:val="16"/>
                <w:szCs w:val="16"/>
              </w:rPr>
            </w:pPr>
            <w:r>
              <w:rPr>
                <w:sz w:val="16"/>
                <w:szCs w:val="16"/>
              </w:rPr>
              <w:t>45.6</w:t>
            </w:r>
          </w:p>
        </w:tc>
        <w:tc>
          <w:tcPr>
            <w:tcW w:w="0" w:type="auto"/>
          </w:tcPr>
          <w:p>
            <w:pPr>
              <w:jc w:val="right"/>
              <w:rPr>
                <w:sz w:val="16"/>
                <w:szCs w:val="16"/>
              </w:rPr>
            </w:pPr>
            <w:r>
              <w:rPr>
                <w:sz w:val="16"/>
                <w:szCs w:val="16"/>
              </w:rPr>
              <w:t>45.8</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Hypania invalida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53.3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180</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Ilyodrilus vejdovskyi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44.4</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52.3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Molgula manhattensis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31.1</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57.7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1037</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Monocorophium acherusicum</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-38.0</w:t>
            </w:r>
          </w:p>
        </w:tc>
        <w:tc>
          <w:tcPr>
            <w:tcW w:w="0" w:type="auto"/>
          </w:tcPr>
          <w:p>
            <w:pPr>
              <w:jc w:val="right"/>
              <w:rPr>
                <w:sz w:val="16"/>
                <w:szCs w:val="16"/>
              </w:rPr>
            </w:pPr>
            <w:r>
              <w:rPr>
                <w:sz w:val="16"/>
                <w:szCs w:val="16"/>
              </w:rPr>
              <w:t>37.7</w:t>
            </w:r>
          </w:p>
        </w:tc>
        <w:tc>
          <w:tcPr>
            <w:tcW w:w="0" w:type="auto"/>
          </w:tcPr>
          <w:p>
            <w:pPr>
              <w:jc w:val="right"/>
              <w:rPr>
                <w:sz w:val="16"/>
                <w:szCs w:val="16"/>
              </w:rPr>
            </w:pPr>
            <w:r>
              <w:rPr>
                <w:sz w:val="16"/>
                <w:szCs w:val="16"/>
              </w:rPr>
              <w:t>58.2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735</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Obesogammarus crassus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50.8</w:t>
            </w:r>
          </w:p>
        </w:tc>
        <w:tc>
          <w:tcPr>
            <w:tcW w:w="0" w:type="auto"/>
          </w:tcPr>
          <w:p>
            <w:pPr>
              <w:jc w:val="right"/>
              <w:rPr>
                <w:sz w:val="16"/>
                <w:szCs w:val="16"/>
              </w:rPr>
            </w:pPr>
            <w:r>
              <w:rPr>
                <w:sz w:val="16"/>
                <w:szCs w:val="16"/>
              </w:rPr>
              <w:t>52.0</w:t>
            </w:r>
          </w:p>
        </w:tc>
        <w:tc>
          <w:tcPr>
            <w:tcW w:w="0" w:type="auto"/>
          </w:tcPr>
          <w:p>
            <w:pPr>
              <w:jc w:val="right"/>
              <w:rPr>
                <w:sz w:val="16"/>
                <w:szCs w:val="16"/>
              </w:rPr>
            </w:pPr>
            <w:r>
              <w:rPr>
                <w:sz w:val="16"/>
                <w:szCs w:val="16"/>
              </w:rPr>
              <w:t>53.8</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Obesogammarus obesus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51.5</w:t>
            </w:r>
          </w:p>
        </w:tc>
        <w:tc>
          <w:tcPr>
            <w:tcW w:w="0" w:type="auto"/>
          </w:tcPr>
          <w:p>
            <w:pPr>
              <w:jc w:val="right"/>
              <w:rPr>
                <w:sz w:val="16"/>
                <w:szCs w:val="16"/>
              </w:rPr>
            </w:pPr>
            <w:r>
              <w:rPr>
                <w:sz w:val="16"/>
                <w:szCs w:val="16"/>
              </w:rPr>
              <w:t>51.8</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c>
          <w:tcPr>
            <w:tcW w:w="0" w:type="auto"/>
          </w:tcPr>
          <w:p>
            <w:pPr>
              <w:jc w:val="right"/>
              <w:rPr>
                <w:sz w:val="16"/>
                <w:szCs w:val="16"/>
              </w:rPr>
            </w:pPr>
            <w:r>
              <w:rPr>
                <w:sz w:val="16"/>
                <w:szCs w:val="16"/>
              </w:rPr>
              <w:t>NA</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Oithona davisae</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33.4</w:t>
            </w:r>
          </w:p>
        </w:tc>
        <w:tc>
          <w:tcPr>
            <w:tcW w:w="0" w:type="auto"/>
          </w:tcPr>
          <w:p>
            <w:pPr>
              <w:jc w:val="right"/>
              <w:rPr>
                <w:sz w:val="16"/>
                <w:szCs w:val="16"/>
              </w:rPr>
            </w:pPr>
            <w:r>
              <w:rPr>
                <w:sz w:val="16"/>
                <w:szCs w:val="16"/>
              </w:rPr>
              <w:t>34.7</w:t>
            </w:r>
          </w:p>
        </w:tc>
        <w:tc>
          <w:tcPr>
            <w:tcW w:w="0" w:type="auto"/>
          </w:tcPr>
          <w:p>
            <w:pPr>
              <w:jc w:val="right"/>
              <w:rPr>
                <w:sz w:val="16"/>
                <w:szCs w:val="16"/>
              </w:rPr>
            </w:pPr>
            <w:r>
              <w:rPr>
                <w:sz w:val="16"/>
                <w:szCs w:val="16"/>
              </w:rPr>
              <w:t>38.1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98</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Paralithodes camtschaticus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31.2</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107</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Pontogammarus crassus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47.4</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51.5</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Teredo navalis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-35.2</w:t>
            </w:r>
          </w:p>
        </w:tc>
        <w:tc>
          <w:tcPr>
            <w:tcW w:w="0" w:type="auto"/>
          </w:tcPr>
          <w:p>
            <w:pPr>
              <w:jc w:val="right"/>
              <w:rPr>
                <w:sz w:val="16"/>
                <w:szCs w:val="16"/>
              </w:rPr>
            </w:pPr>
            <w:r>
              <w:rPr>
                <w:sz w:val="16"/>
                <w:szCs w:val="16"/>
              </w:rPr>
              <w:t>40.6</w:t>
            </w:r>
          </w:p>
        </w:tc>
        <w:tc>
          <w:tcPr>
            <w:tcW w:w="0" w:type="auto"/>
          </w:tcPr>
          <w:p>
            <w:pPr>
              <w:jc w:val="right"/>
              <w:rPr>
                <w:sz w:val="16"/>
                <w:szCs w:val="16"/>
              </w:rPr>
            </w:pPr>
            <w:r>
              <w:rPr>
                <w:sz w:val="16"/>
                <w:szCs w:val="16"/>
              </w:rPr>
              <w:t>58.9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326</w:t>
            </w:r>
          </w:p>
        </w:tc>
        <w:tc>
          <w:tcPr>
            <w:tcW w:w="0" w:type="auto"/>
          </w:tcPr>
          <w:p>
            <w:pPr>
              <w:jc w:val="right"/>
              <w:rPr>
                <w:sz w:val="16"/>
                <w:szCs w:val="16"/>
              </w:rPr>
            </w:pPr>
            <w:r>
              <w:rPr>
                <w:sz w:val="16"/>
                <w:szCs w:val="16"/>
              </w:rPr>
              <w:t>0.000</w:t>
            </w:r>
          </w:p>
        </w:tc>
      </w:tr>
      <w:tr>
        <w:tblPrEx>
          <w:tblCellMar>
            <w:top w:w="0" w:type="dxa"/>
            <w:left w:w="108" w:type="dxa"/>
            <w:bottom w:w="0" w:type="dxa"/>
            <w:right w:w="108" w:type="dxa"/>
          </w:tblCellMar>
        </w:tblPrEx>
        <w:tc>
          <w:tcPr>
            <w:tcW w:w="0" w:type="auto"/>
          </w:tcPr>
          <w:p>
            <w:pPr>
              <w:jc w:val="left"/>
              <w:rPr>
                <w:sz w:val="16"/>
                <w:szCs w:val="16"/>
              </w:rPr>
            </w:pPr>
            <w:r>
              <w:rPr>
                <w:sz w:val="16"/>
                <w:szCs w:val="16"/>
              </w:rPr>
              <w:t>PNIS</w:t>
            </w:r>
          </w:p>
        </w:tc>
        <w:tc>
          <w:tcPr>
            <w:tcW w:w="0" w:type="auto"/>
          </w:tcPr>
          <w:p>
            <w:pPr>
              <w:jc w:val="left"/>
              <w:rPr>
                <w:sz w:val="16"/>
                <w:szCs w:val="16"/>
              </w:rPr>
            </w:pPr>
            <w:r>
              <w:rPr>
                <w:sz w:val="16"/>
                <w:szCs w:val="16"/>
              </w:rPr>
              <w:t>Tubifex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46.0</w:t>
            </w:r>
          </w:p>
        </w:tc>
        <w:tc>
          <w:tcPr>
            <w:tcW w:w="0" w:type="auto"/>
          </w:tcPr>
          <w:p>
            <w:pPr>
              <w:jc w:val="right"/>
              <w:rPr>
                <w:sz w:val="16"/>
                <w:szCs w:val="16"/>
              </w:rPr>
            </w:pPr>
            <w:r>
              <w:rPr>
                <w:sz w:val="16"/>
                <w:szCs w:val="16"/>
              </w:rPr>
              <w:t>47.3</w:t>
            </w:r>
          </w:p>
        </w:tc>
        <w:tc>
          <w:tcPr>
            <w:tcW w:w="0" w:type="auto"/>
          </w:tcPr>
          <w:p>
            <w:pPr>
              <w:jc w:val="right"/>
              <w:rPr>
                <w:sz w:val="16"/>
                <w:szCs w:val="16"/>
              </w:rPr>
            </w:pPr>
            <w:r>
              <w:rPr>
                <w:sz w:val="16"/>
                <w:szCs w:val="16"/>
              </w:rPr>
              <w:t>47.4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bl>
    <w:p>
      <w:pPr>
        <w:pStyle w:val="15"/>
      </w:pPr>
    </w:p>
    <w:p>
      <w:pPr>
        <w:pStyle w:val="15"/>
      </w:pPr>
    </w:p>
    <w:p>
      <w:pPr>
        <w:pStyle w:val="15"/>
      </w:pPr>
      <w:r>
        <w:t>To form a short list of PNIS, we removed those species for which the number of locations with the environmental parameters estimated was less than 100. In addition, species for which the estimated probability of invasion (P_inv) was less than 5% were removed. In total, the short list of the most likely invaders included 8 species: Amphibalanus improvisus, Gammarus tigrinus, Dreissena polymorpha, Rhithropanopeus harrisii, Potamopyrgus antipodarum, Mya arenaria, Eriocheir sinensis, Acanthocyclops robustus. Below is a description of them with an assessment of the possible consequences of the introduction of these species into the ecosystem of the Ob estuary.</w:t>
      </w:r>
    </w:p>
    <w:p>
      <w:pPr>
        <w:pStyle w:val="15"/>
      </w:pPr>
      <w:r>
        <w:t>In addition, we included in the list of taxa discussed below several other forms that were not included in the number of PNIS selected according to formal criteria. We included in this short list the planktonic copepod Acartia bifilosa, and the polychaete Marenzelleria</w:t>
      </w:r>
    </w:p>
    <w:p>
      <w:pPr>
        <w:pStyle w:val="15"/>
      </w:pPr>
      <w:r>
        <w:rPr>
          <w:b/>
          <w:bCs/>
        </w:rPr>
        <w:t>Conclusion</w:t>
      </w:r>
    </w:p>
    <w:p>
      <w:pPr>
        <w:pStyle w:val="15"/>
      </w:pPr>
      <w:r>
        <w:t>The severe conditions of the Gulf of Ob (an estuary with very cold water) are able to be potentially invaded only by a few hydrobionts. Mostly benthic organisms whose ranges are shifted to the north are expected to be potential invaders. Only few planktonic species are capable of surviving under such severe conditions. Even most native zooplankton species, in their relation to two key hydrological factors (salinity and temperature), are rather related to marine pelagic communities and probably presented in the area by infow of marine waters from the Kara Sea.</w:t>
      </w:r>
    </w:p>
    <w:bookmarkEnd w:id="8"/>
    <w:p>
      <w:pPr>
        <w:pStyle w:val="3"/>
      </w:pPr>
      <w:bookmarkStart w:id="9" w:name="X086db5fd14d948beb2d080f5cd4524219549deb"/>
      <w:r>
        <w:t>Discription of most expected invasive species</w:t>
      </w:r>
    </w:p>
    <w:p>
      <w:pPr>
        <w:pStyle w:val="4"/>
      </w:pPr>
      <w:bookmarkStart w:id="10" w:name="acanthocyclops-robustus-sars-g.o.-1863"/>
      <w:r>
        <w:rPr>
          <w:iCs/>
        </w:rPr>
        <w:t>Acanthocyclops robustus (Sars G.O., 1863)</w:t>
      </w:r>
    </w:p>
    <w:p>
      <w:r>
        <w:rPr>
          <w:b/>
          <w:bCs/>
        </w:rPr>
        <w:t>Phyllum:</w:t>
      </w:r>
      <w:r>
        <w:t>Arthropoda</w:t>
      </w:r>
      <w:r>
        <w:br w:type="textWrapping"/>
      </w:r>
      <w:r>
        <w:rPr>
          <w:b/>
          <w:bCs/>
        </w:rPr>
        <w:t>Class:</w:t>
      </w:r>
      <w:r>
        <w:t xml:space="preserve"> Hexanauplia</w:t>
      </w:r>
      <w:r>
        <w:br w:type="textWrapping"/>
      </w:r>
      <w:r>
        <w:rPr>
          <w:b/>
          <w:bCs/>
        </w:rPr>
        <w:t>Order:</w:t>
      </w:r>
      <w:r>
        <w:t xml:space="preserve"> Cyclopoida</w:t>
      </w:r>
      <w:r>
        <w:br w:type="textWrapping"/>
      </w:r>
      <w:r>
        <w:rPr>
          <w:b/>
          <w:bCs/>
        </w:rPr>
        <w:t>Family:</w:t>
      </w:r>
      <w:r>
        <w:t xml:space="preserve"> Cyclopidae</w:t>
      </w:r>
    </w:p>
    <w:p>
      <w:r>
        <w:drawing>
          <wp:inline distT="0" distB="0" distL="114300" distR="114300">
            <wp:extent cx="1484630" cy="3068320"/>
            <wp:effectExtent l="0" t="0" r="0" b="0"/>
            <wp:docPr id="10"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reference for figure"/>
                    <pic:cNvPicPr>
                      <a:picLocks noChangeAspect="1" noChangeArrowheads="1"/>
                    </pic:cNvPicPr>
                  </pic:nvPicPr>
                  <pic:blipFill>
                    <a:blip r:embed="rId19"/>
                    <a:stretch>
                      <a:fillRect/>
                    </a:stretch>
                  </pic:blipFill>
                  <pic:spPr>
                    <a:xfrm>
                      <a:off x="0" y="0"/>
                      <a:ext cx="1485132" cy="3068456"/>
                    </a:xfrm>
                    <a:prstGeom prst="rect">
                      <a:avLst/>
                    </a:prstGeom>
                    <a:noFill/>
                    <a:ln w="9525">
                      <a:noFill/>
                    </a:ln>
                  </pic:spPr>
                </pic:pic>
              </a:graphicData>
            </a:graphic>
          </wp:inline>
        </w:drawing>
      </w:r>
    </w:p>
    <w:p>
      <w:r>
        <w:t xml:space="preserve">reference for </w:t>
      </w:r>
      <w:commentRangeStart w:id="1"/>
      <w:r>
        <w:t>figure</w:t>
      </w:r>
      <w:commentRangeEnd w:id="1"/>
      <w:r>
        <w:rPr>
          <w:rStyle w:val="26"/>
        </w:rPr>
        <w:commentReference w:id="1"/>
      </w:r>
    </w:p>
    <w:p>
      <w:pPr>
        <w:pStyle w:val="15"/>
      </w:pPr>
      <w:r>
        <w:drawing>
          <wp:inline distT="0" distB="0" distL="114300" distR="114300">
            <wp:extent cx="6108700" cy="610870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0"/>
                    <a:stretch>
                      <a:fillRect/>
                    </a:stretch>
                  </pic:blipFill>
                  <pic:spPr>
                    <a:xfrm>
                      <a:off x="0" y="0"/>
                      <a:ext cx="6108700" cy="6108700"/>
                    </a:xfrm>
                    <a:prstGeom prst="rect">
                      <a:avLst/>
                    </a:prstGeom>
                    <a:noFill/>
                    <a:ln w="9525">
                      <a:noFill/>
                    </a:ln>
                  </pic:spPr>
                </pic:pic>
              </a:graphicData>
            </a:graphic>
          </wp:inline>
        </w:drawing>
      </w:r>
    </w:p>
    <w:p>
      <w:pPr>
        <w:pStyle w:val="15"/>
      </w:pPr>
      <w:r>
        <w:t>Figure ++. Worldwide distribution of Acanthocyclops robustus accordingly to GBIF.</w:t>
      </w:r>
    </w:p>
    <w:p>
      <w:pPr>
        <w:pStyle w:val="15"/>
      </w:pPr>
      <w:r>
        <w:t>A. robustus is temperate freshwater species, which is numerous in European lakes, ponds and estuaries (Purasjoki, Viljamaa, 1984; Gonçalves et al., 2012). This species dominates in the freshwater zone of Schelde estuary (Belgium, Netherlands), which is strongly influenced by human activity and characterized by a high load of organic matter as well as toxic substances (Tackx et al., 2004). This species was found to be little affected by environmental gradients, so it must be capable to establish in areas with high variability of environmental parameters, which is typical for Ob Estuary. A. robustus was also regularly documented near Helsinki, in area, highly affected by human activity (Purasjoki, Viljamaa, 1984). A. robustus was documented in waters along Norwegian coast up to Kola peninsula (Fig. +++). This predator, being established, could affect local ecosystem, feeding on local organisms, which do not have behavioral adaptations to this new species. In a perspective, this invasion can lead to significant decrease of populations of prey organisms (Rotifera and small Diplostraca).</w:t>
      </w:r>
    </w:p>
    <w:bookmarkEnd w:id="10"/>
    <w:p>
      <w:pPr>
        <w:pStyle w:val="4"/>
      </w:pPr>
      <w:bookmarkStart w:id="11" w:name="amphibalanus-improvisus-darwin-1854"/>
      <w:r>
        <w:rPr>
          <w:iCs/>
        </w:rPr>
        <w:t>Amphibalanus improvisus (Darwin, 1854)</w:t>
      </w:r>
    </w:p>
    <w:p>
      <w:r>
        <w:rPr>
          <w:b/>
          <w:bCs/>
        </w:rPr>
        <w:t>Phyllum:</w:t>
      </w:r>
      <w:r>
        <w:t>Arthropoda</w:t>
      </w:r>
      <w:r>
        <w:br w:type="textWrapping"/>
      </w:r>
      <w:r>
        <w:rPr>
          <w:b/>
          <w:bCs/>
        </w:rPr>
        <w:t>Class:</w:t>
      </w:r>
      <w:r>
        <w:t xml:space="preserve"> Thecostraca</w:t>
      </w:r>
      <w:r>
        <w:br w:type="textWrapping"/>
      </w:r>
      <w:r>
        <w:rPr>
          <w:b/>
          <w:bCs/>
        </w:rPr>
        <w:t>Order:</w:t>
      </w:r>
      <w:r>
        <w:t xml:space="preserve"> Balanomorpha</w:t>
      </w:r>
      <w:r>
        <w:br w:type="textWrapping"/>
      </w:r>
      <w:r>
        <w:rPr>
          <w:b/>
          <w:bCs/>
        </w:rPr>
        <w:t>Family:</w:t>
      </w:r>
      <w:r>
        <w:t xml:space="preserve"> Balanidae</w:t>
      </w:r>
    </w:p>
    <w:p>
      <w:r>
        <w:drawing>
          <wp:inline distT="0" distB="0" distL="114300" distR="114300">
            <wp:extent cx="6108700" cy="5200650"/>
            <wp:effectExtent l="0" t="0" r="0" b="0"/>
            <wp:docPr id="12" name="Picture" descr="http://www.sevin.ru/top100worst/priortargets/Arthropods/improvis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http://www.sevin.ru/top100worst/priortargets/Arthropods/improvisus.gif"/>
                    <pic:cNvPicPr>
                      <a:picLocks noChangeAspect="1" noChangeArrowheads="1"/>
                    </pic:cNvPicPr>
                  </pic:nvPicPr>
                  <pic:blipFill>
                    <a:blip r:embed="rId21"/>
                    <a:stretch>
                      <a:fillRect/>
                    </a:stretch>
                  </pic:blipFill>
                  <pic:spPr>
                    <a:xfrm>
                      <a:off x="0" y="0"/>
                      <a:ext cx="6108700" cy="5200650"/>
                    </a:xfrm>
                    <a:prstGeom prst="rect">
                      <a:avLst/>
                    </a:prstGeom>
                    <a:noFill/>
                    <a:ln w="9525">
                      <a:noFill/>
                    </a:ln>
                  </pic:spPr>
                </pic:pic>
              </a:graphicData>
            </a:graphic>
          </wp:inline>
        </w:drawing>
      </w:r>
    </w:p>
    <w:p>
      <w:r>
        <w:fldChar w:fldCharType="begin"/>
      </w:r>
      <w:r>
        <w:instrText xml:space="preserve"> HYPERLINK "http://www.sevin.ru/top100worst/priortargets/Arthropods/improvisus.gif" \h </w:instrText>
      </w:r>
      <w:r>
        <w:fldChar w:fldCharType="separate"/>
      </w:r>
      <w:r>
        <w:rPr>
          <w:rStyle w:val="52"/>
        </w:rPr>
        <w:t>http://www.sevin.ru/top100worst/priortargets/Arthropods/improvisus.gif</w:t>
      </w:r>
      <w:r>
        <w:rPr>
          <w:rStyle w:val="52"/>
        </w:rPr>
        <w:fldChar w:fldCharType="end"/>
      </w:r>
    </w:p>
    <w:p>
      <w:pPr>
        <w:pStyle w:val="15"/>
      </w:pPr>
      <w:r>
        <w:drawing>
          <wp:inline distT="0" distB="0" distL="114300" distR="114300">
            <wp:extent cx="6108700" cy="610870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22"/>
                    <a:stretch>
                      <a:fillRect/>
                    </a:stretch>
                  </pic:blipFill>
                  <pic:spPr>
                    <a:xfrm>
                      <a:off x="0" y="0"/>
                      <a:ext cx="6108700" cy="6108700"/>
                    </a:xfrm>
                    <a:prstGeom prst="rect">
                      <a:avLst/>
                    </a:prstGeom>
                    <a:noFill/>
                    <a:ln w="9525">
                      <a:noFill/>
                    </a:ln>
                  </pic:spPr>
                </pic:pic>
              </a:graphicData>
            </a:graphic>
          </wp:inline>
        </w:drawing>
      </w:r>
    </w:p>
    <w:p>
      <w:pPr>
        <w:pStyle w:val="15"/>
      </w:pPr>
      <w:r>
        <w:t>Figure ++. Worldwide distribution of Amphibalanus improvisus accordingly to GBIF.</w:t>
      </w:r>
    </w:p>
    <w:bookmarkEnd w:id="11"/>
    <w:p>
      <w:pPr>
        <w:pStyle w:val="4"/>
      </w:pPr>
      <w:bookmarkStart w:id="12" w:name="gammarus-tigrinus-sexton-1939"/>
      <w:r>
        <w:rPr>
          <w:iCs/>
        </w:rPr>
        <w:t>Gammarus tigrinus Sexton, 1939</w:t>
      </w:r>
    </w:p>
    <w:p>
      <w:r>
        <w:rPr>
          <w:b/>
          <w:bCs/>
        </w:rPr>
        <w:t>Phyllum:</w:t>
      </w:r>
      <w:r>
        <w:t>Arthropoda</w:t>
      </w:r>
      <w:r>
        <w:br w:type="textWrapping"/>
      </w:r>
      <w:r>
        <w:rPr>
          <w:b/>
          <w:bCs/>
        </w:rPr>
        <w:t>Class:</w:t>
      </w:r>
      <w:r>
        <w:t xml:space="preserve"> Malacostraca</w:t>
      </w:r>
      <w:r>
        <w:br w:type="textWrapping"/>
      </w:r>
      <w:r>
        <w:rPr>
          <w:b/>
          <w:bCs/>
        </w:rPr>
        <w:t>Order:</w:t>
      </w:r>
      <w:r>
        <w:t xml:space="preserve"> Amphipoda</w:t>
      </w:r>
      <w:r>
        <w:br w:type="textWrapping"/>
      </w:r>
      <w:r>
        <w:rPr>
          <w:b/>
          <w:bCs/>
        </w:rPr>
        <w:t>Family:</w:t>
      </w:r>
      <w:r>
        <w:t xml:space="preserve"> Gammaridae</w:t>
      </w:r>
    </w:p>
    <w:p>
      <w:r>
        <w:drawing>
          <wp:inline distT="0" distB="0" distL="114300" distR="114300">
            <wp:extent cx="6108700" cy="3720465"/>
            <wp:effectExtent l="0" t="0" r="0" b="0"/>
            <wp:docPr id="14" name="Picture" descr="http://www.sevin.ru/top100worst/priortargets/Arthropods/tigrin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http://www.sevin.ru/top100worst/priortargets/Arthropods/tigrinus.gif"/>
                    <pic:cNvPicPr>
                      <a:picLocks noChangeAspect="1" noChangeArrowheads="1"/>
                    </pic:cNvPicPr>
                  </pic:nvPicPr>
                  <pic:blipFill>
                    <a:blip r:embed="rId23"/>
                    <a:stretch>
                      <a:fillRect/>
                    </a:stretch>
                  </pic:blipFill>
                  <pic:spPr>
                    <a:xfrm>
                      <a:off x="0" y="0"/>
                      <a:ext cx="6108700" cy="3720859"/>
                    </a:xfrm>
                    <a:prstGeom prst="rect">
                      <a:avLst/>
                    </a:prstGeom>
                    <a:noFill/>
                    <a:ln w="9525">
                      <a:noFill/>
                    </a:ln>
                  </pic:spPr>
                </pic:pic>
              </a:graphicData>
            </a:graphic>
          </wp:inline>
        </w:drawing>
      </w:r>
    </w:p>
    <w:p>
      <w:r>
        <w:fldChar w:fldCharType="begin"/>
      </w:r>
      <w:r>
        <w:instrText xml:space="preserve"> HYPERLINK "http://www.sevin.ru/top100worst/priortargets/Arthropods/tigrinus.gif" \h </w:instrText>
      </w:r>
      <w:r>
        <w:fldChar w:fldCharType="separate"/>
      </w:r>
      <w:r>
        <w:rPr>
          <w:rStyle w:val="52"/>
        </w:rPr>
        <w:t>http://www.sevin.ru/top100worst/priortargets/Arthropods/tigrinus.gif</w:t>
      </w:r>
      <w:r>
        <w:rPr>
          <w:rStyle w:val="52"/>
        </w:rPr>
        <w:fldChar w:fldCharType="end"/>
      </w:r>
    </w:p>
    <w:p>
      <w:pPr>
        <w:pStyle w:val="15"/>
      </w:pPr>
      <w:r>
        <w:drawing>
          <wp:inline distT="0" distB="0" distL="114300" distR="114300">
            <wp:extent cx="6108700" cy="610870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4"/>
                    <a:stretch>
                      <a:fillRect/>
                    </a:stretch>
                  </pic:blipFill>
                  <pic:spPr>
                    <a:xfrm>
                      <a:off x="0" y="0"/>
                      <a:ext cx="6108700" cy="6108700"/>
                    </a:xfrm>
                    <a:prstGeom prst="rect">
                      <a:avLst/>
                    </a:prstGeom>
                    <a:noFill/>
                    <a:ln w="9525">
                      <a:noFill/>
                    </a:ln>
                  </pic:spPr>
                </pic:pic>
              </a:graphicData>
            </a:graphic>
          </wp:inline>
        </w:drawing>
      </w:r>
    </w:p>
    <w:p>
      <w:pPr>
        <w:pStyle w:val="15"/>
      </w:pPr>
      <w:r>
        <w:t>Figure ++. Worldwide distribution of Gammarus tigrinus accordingly to GBIF.</w:t>
      </w:r>
    </w:p>
    <w:bookmarkEnd w:id="12"/>
    <w:p>
      <w:pPr>
        <w:pStyle w:val="4"/>
      </w:pPr>
      <w:bookmarkStart w:id="13" w:name="rhithropanopeus-harrisii-gould-1841"/>
      <w:r>
        <w:rPr>
          <w:iCs/>
        </w:rPr>
        <w:t>Rhithropanopeus harrisii (Gould, 1841)</w:t>
      </w:r>
    </w:p>
    <w:p>
      <w:r>
        <w:rPr>
          <w:b/>
          <w:bCs/>
        </w:rPr>
        <w:t>Phyllum:</w:t>
      </w:r>
      <w:r>
        <w:t>Arthropoda</w:t>
      </w:r>
      <w:r>
        <w:br w:type="textWrapping"/>
      </w:r>
      <w:r>
        <w:rPr>
          <w:b/>
          <w:bCs/>
        </w:rPr>
        <w:t>Class:</w:t>
      </w:r>
      <w:r>
        <w:t xml:space="preserve"> Malacostraca</w:t>
      </w:r>
      <w:r>
        <w:br w:type="textWrapping"/>
      </w:r>
      <w:r>
        <w:rPr>
          <w:b/>
          <w:bCs/>
        </w:rPr>
        <w:t>Order:</w:t>
      </w:r>
      <w:r>
        <w:t xml:space="preserve"> Decapoda</w:t>
      </w:r>
      <w:r>
        <w:br w:type="textWrapping"/>
      </w:r>
      <w:r>
        <w:rPr>
          <w:b/>
          <w:bCs/>
        </w:rPr>
        <w:t>Family:</w:t>
      </w:r>
      <w:r>
        <w:t xml:space="preserve"> Panopeidae</w:t>
      </w:r>
    </w:p>
    <w:p>
      <w:r>
        <w:drawing>
          <wp:inline distT="0" distB="0" distL="114300" distR="114300">
            <wp:extent cx="6108700" cy="4612005"/>
            <wp:effectExtent l="0" t="0" r="0" b="0"/>
            <wp:docPr id="16" name="Picture" descr="http://www.sevin.ru/top100worst/priortargets/Arthropods/harrisi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http://www.sevin.ru/top100worst/priortargets/Arthropods/harrisii.gif"/>
                    <pic:cNvPicPr>
                      <a:picLocks noChangeAspect="1" noChangeArrowheads="1"/>
                    </pic:cNvPicPr>
                  </pic:nvPicPr>
                  <pic:blipFill>
                    <a:blip r:embed="rId25"/>
                    <a:stretch>
                      <a:fillRect/>
                    </a:stretch>
                  </pic:blipFill>
                  <pic:spPr>
                    <a:xfrm>
                      <a:off x="0" y="0"/>
                      <a:ext cx="6108700" cy="4612068"/>
                    </a:xfrm>
                    <a:prstGeom prst="rect">
                      <a:avLst/>
                    </a:prstGeom>
                    <a:noFill/>
                    <a:ln w="9525">
                      <a:noFill/>
                    </a:ln>
                  </pic:spPr>
                </pic:pic>
              </a:graphicData>
            </a:graphic>
          </wp:inline>
        </w:drawing>
      </w:r>
    </w:p>
    <w:p>
      <w:r>
        <w:fldChar w:fldCharType="begin"/>
      </w:r>
      <w:r>
        <w:instrText xml:space="preserve"> HYPERLINK "http://www.sevin.ru/top100worst/priortargets/Arthropods/harrisii.gif" \h </w:instrText>
      </w:r>
      <w:r>
        <w:fldChar w:fldCharType="separate"/>
      </w:r>
      <w:r>
        <w:rPr>
          <w:rStyle w:val="52"/>
        </w:rPr>
        <w:t>http://www.sevin.ru/top100worst/priortargets/Arthropods/harrisii.gif</w:t>
      </w:r>
      <w:r>
        <w:rPr>
          <w:rStyle w:val="52"/>
        </w:rPr>
        <w:fldChar w:fldCharType="end"/>
      </w:r>
    </w:p>
    <w:p>
      <w:pPr>
        <w:pStyle w:val="15"/>
      </w:pPr>
      <w:r>
        <w:drawing>
          <wp:inline distT="0" distB="0" distL="114300" distR="114300">
            <wp:extent cx="6108700" cy="610870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6"/>
                    <a:stretch>
                      <a:fillRect/>
                    </a:stretch>
                  </pic:blipFill>
                  <pic:spPr>
                    <a:xfrm>
                      <a:off x="0" y="0"/>
                      <a:ext cx="6108700" cy="6108700"/>
                    </a:xfrm>
                    <a:prstGeom prst="rect">
                      <a:avLst/>
                    </a:prstGeom>
                    <a:noFill/>
                    <a:ln w="9525">
                      <a:noFill/>
                    </a:ln>
                  </pic:spPr>
                </pic:pic>
              </a:graphicData>
            </a:graphic>
          </wp:inline>
        </w:drawing>
      </w:r>
    </w:p>
    <w:p>
      <w:pPr>
        <w:pStyle w:val="15"/>
      </w:pPr>
      <w:r>
        <w:t>Figure ++. Worldwide distribution of Rhithropanopeus harrisii accordingly to GBIF.</w:t>
      </w:r>
    </w:p>
    <w:bookmarkEnd w:id="13"/>
    <w:p>
      <w:pPr>
        <w:pStyle w:val="4"/>
      </w:pPr>
      <w:bookmarkStart w:id="14" w:name="eriocheir-sinensis-h.-milne-edwards-1853"/>
      <w:r>
        <w:rPr>
          <w:iCs/>
        </w:rPr>
        <w:t>Eriocheir sinensis H. Milne Edwards, 1853</w:t>
      </w:r>
    </w:p>
    <w:p>
      <w:r>
        <w:rPr>
          <w:b/>
          <w:bCs/>
        </w:rPr>
        <w:t>Phyllum:</w:t>
      </w:r>
      <w:r>
        <w:t>Arthropoda</w:t>
      </w:r>
      <w:r>
        <w:br w:type="textWrapping"/>
      </w:r>
      <w:r>
        <w:rPr>
          <w:b/>
          <w:bCs/>
        </w:rPr>
        <w:t>Class:</w:t>
      </w:r>
      <w:r>
        <w:t xml:space="preserve"> Malacostraca</w:t>
      </w:r>
      <w:r>
        <w:br w:type="textWrapping"/>
      </w:r>
      <w:r>
        <w:rPr>
          <w:b/>
          <w:bCs/>
        </w:rPr>
        <w:t>Order:</w:t>
      </w:r>
      <w:r>
        <w:t xml:space="preserve"> Decapoda</w:t>
      </w:r>
      <w:r>
        <w:br w:type="textWrapping"/>
      </w:r>
      <w:r>
        <w:rPr>
          <w:b/>
          <w:bCs/>
        </w:rPr>
        <w:t>Family:</w:t>
      </w:r>
      <w:r>
        <w:t xml:space="preserve"> Varunidae</w:t>
      </w:r>
    </w:p>
    <w:p>
      <w:r>
        <w:drawing>
          <wp:inline distT="0" distB="0" distL="114300" distR="114300">
            <wp:extent cx="6108700" cy="3970655"/>
            <wp:effectExtent l="0" t="0" r="0" b="0"/>
            <wp:docPr id="18" name="Picture" descr="http://www.sevin.ru/top100worst/priortargets/Arthropods/sinens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http://www.sevin.ru/top100worst/priortargets/Arthropods/sinensis.gif"/>
                    <pic:cNvPicPr>
                      <a:picLocks noChangeAspect="1" noChangeArrowheads="1"/>
                    </pic:cNvPicPr>
                  </pic:nvPicPr>
                  <pic:blipFill>
                    <a:blip r:embed="rId27"/>
                    <a:stretch>
                      <a:fillRect/>
                    </a:stretch>
                  </pic:blipFill>
                  <pic:spPr>
                    <a:xfrm>
                      <a:off x="0" y="0"/>
                      <a:ext cx="6108700" cy="3970655"/>
                    </a:xfrm>
                    <a:prstGeom prst="rect">
                      <a:avLst/>
                    </a:prstGeom>
                    <a:noFill/>
                    <a:ln w="9525">
                      <a:noFill/>
                    </a:ln>
                  </pic:spPr>
                </pic:pic>
              </a:graphicData>
            </a:graphic>
          </wp:inline>
        </w:drawing>
      </w:r>
    </w:p>
    <w:p>
      <w:r>
        <w:fldChar w:fldCharType="begin"/>
      </w:r>
      <w:r>
        <w:instrText xml:space="preserve"> HYPERLINK "http://www.sevin.ru/top100worst/priortargets/Arthropods/sinensis.gif" \h </w:instrText>
      </w:r>
      <w:r>
        <w:fldChar w:fldCharType="separate"/>
      </w:r>
      <w:r>
        <w:rPr>
          <w:rStyle w:val="52"/>
        </w:rPr>
        <w:t>http://www.sevin.ru/top100worst/priortargets/Arthropods/sinensis.gif</w:t>
      </w:r>
      <w:r>
        <w:rPr>
          <w:rStyle w:val="52"/>
        </w:rPr>
        <w:fldChar w:fldCharType="end"/>
      </w:r>
    </w:p>
    <w:p>
      <w:pPr>
        <w:pStyle w:val="15"/>
      </w:pPr>
      <w:r>
        <w:drawing>
          <wp:inline distT="0" distB="0" distL="114300" distR="114300">
            <wp:extent cx="6108700" cy="610870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8"/>
                    <a:stretch>
                      <a:fillRect/>
                    </a:stretch>
                  </pic:blipFill>
                  <pic:spPr>
                    <a:xfrm>
                      <a:off x="0" y="0"/>
                      <a:ext cx="6108700" cy="6108700"/>
                    </a:xfrm>
                    <a:prstGeom prst="rect">
                      <a:avLst/>
                    </a:prstGeom>
                    <a:noFill/>
                    <a:ln w="9525">
                      <a:noFill/>
                    </a:ln>
                  </pic:spPr>
                </pic:pic>
              </a:graphicData>
            </a:graphic>
          </wp:inline>
        </w:drawing>
      </w:r>
    </w:p>
    <w:p>
      <w:pPr>
        <w:pStyle w:val="15"/>
      </w:pPr>
      <w:r>
        <w:t>Figure ++. Worldwide distribution of Eriocheir sinensis accordingly to GBIF.</w:t>
      </w:r>
    </w:p>
    <w:bookmarkEnd w:id="14"/>
    <w:p>
      <w:pPr>
        <w:pStyle w:val="4"/>
      </w:pPr>
      <w:bookmarkStart w:id="15" w:name="dreissena-polymorpha-pallas-1771"/>
      <w:r>
        <w:rPr>
          <w:iCs/>
        </w:rPr>
        <w:t>Dreissena polymorpha (Pallas, 1771)</w:t>
      </w:r>
    </w:p>
    <w:p>
      <w:r>
        <w:rPr>
          <w:b/>
          <w:bCs/>
        </w:rPr>
        <w:t>Phyllum:</w:t>
      </w:r>
      <w:r>
        <w:t>Mollusca</w:t>
      </w:r>
      <w:r>
        <w:br w:type="textWrapping"/>
      </w:r>
      <w:r>
        <w:rPr>
          <w:b/>
          <w:bCs/>
        </w:rPr>
        <w:t>Class:</w:t>
      </w:r>
      <w:r>
        <w:t xml:space="preserve"> Bivalvia</w:t>
      </w:r>
      <w:r>
        <w:br w:type="textWrapping"/>
      </w:r>
      <w:r>
        <w:rPr>
          <w:b/>
          <w:bCs/>
        </w:rPr>
        <w:t>Order:</w:t>
      </w:r>
      <w:r>
        <w:t xml:space="preserve"> Myida</w:t>
      </w:r>
      <w:r>
        <w:br w:type="textWrapping"/>
      </w:r>
      <w:r>
        <w:rPr>
          <w:b/>
          <w:bCs/>
        </w:rPr>
        <w:t>Family:</w:t>
      </w:r>
      <w:r>
        <w:t xml:space="preserve"> Dreissenidae</w:t>
      </w:r>
    </w:p>
    <w:p>
      <w:r>
        <w:drawing>
          <wp:inline distT="0" distB="0" distL="114300" distR="114300">
            <wp:extent cx="6108700" cy="4287520"/>
            <wp:effectExtent l="0" t="0" r="0" b="0"/>
            <wp:docPr id="20" name="Picture" descr="http://www.sevin.ru/top100worst/priortargets/Mollusca/polymor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http://www.sevin.ru/top100worst/priortargets/Mollusca/polymorpha.gif"/>
                    <pic:cNvPicPr>
                      <a:picLocks noChangeAspect="1" noChangeArrowheads="1"/>
                    </pic:cNvPicPr>
                  </pic:nvPicPr>
                  <pic:blipFill>
                    <a:blip r:embed="rId29"/>
                    <a:stretch>
                      <a:fillRect/>
                    </a:stretch>
                  </pic:blipFill>
                  <pic:spPr>
                    <a:xfrm>
                      <a:off x="0" y="0"/>
                      <a:ext cx="6108700" cy="4287837"/>
                    </a:xfrm>
                    <a:prstGeom prst="rect">
                      <a:avLst/>
                    </a:prstGeom>
                    <a:noFill/>
                    <a:ln w="9525">
                      <a:noFill/>
                    </a:ln>
                  </pic:spPr>
                </pic:pic>
              </a:graphicData>
            </a:graphic>
          </wp:inline>
        </w:drawing>
      </w:r>
    </w:p>
    <w:p>
      <w:r>
        <w:fldChar w:fldCharType="begin"/>
      </w:r>
      <w:r>
        <w:instrText xml:space="preserve"> HYPERLINK "http://www.sevin.ru/top100worst/priortargets/Mollusca/polymorpha.gif" \h </w:instrText>
      </w:r>
      <w:r>
        <w:fldChar w:fldCharType="separate"/>
      </w:r>
      <w:r>
        <w:rPr>
          <w:rStyle w:val="52"/>
        </w:rPr>
        <w:t>http://www.sevin.ru/top100worst/priortargets/Mollusca/polymorpha.gif</w:t>
      </w:r>
      <w:r>
        <w:rPr>
          <w:rStyle w:val="52"/>
        </w:rPr>
        <w:fldChar w:fldCharType="end"/>
      </w:r>
    </w:p>
    <w:p>
      <w:pPr>
        <w:pStyle w:val="15"/>
        <w:rPr>
          <w:rFonts w:hint="default"/>
          <w:lang w:val="en-US"/>
        </w:rPr>
      </w:pPr>
      <w:r>
        <w:drawing>
          <wp:inline distT="0" distB="0" distL="114300" distR="114300">
            <wp:extent cx="6108700" cy="610870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0"/>
                    <a:stretch>
                      <a:fillRect/>
                    </a:stretch>
                  </pic:blipFill>
                  <pic:spPr>
                    <a:xfrm>
                      <a:off x="0" y="0"/>
                      <a:ext cx="6108700" cy="6108700"/>
                    </a:xfrm>
                    <a:prstGeom prst="rect">
                      <a:avLst/>
                    </a:prstGeom>
                    <a:noFill/>
                    <a:ln w="9525">
                      <a:noFill/>
                    </a:ln>
                  </pic:spPr>
                </pic:pic>
              </a:graphicData>
            </a:graphic>
          </wp:inline>
        </w:drawing>
      </w:r>
    </w:p>
    <w:p>
      <w:pPr>
        <w:pStyle w:val="15"/>
      </w:pPr>
      <w:r>
        <w:t>Figure ++. Worldwide distribution of Dreissena polymorpha accordingly to GBIF.</w:t>
      </w:r>
    </w:p>
    <w:bookmarkEnd w:id="15"/>
    <w:p>
      <w:pPr>
        <w:pStyle w:val="4"/>
      </w:pPr>
      <w:bookmarkStart w:id="16" w:name="mya-arenaria-linnaeus-1758"/>
      <w:r>
        <w:rPr>
          <w:iCs/>
        </w:rPr>
        <w:t>Mya arenaria Linnaeus, 1758</w:t>
      </w:r>
    </w:p>
    <w:p>
      <w:r>
        <w:rPr>
          <w:b/>
          <w:bCs/>
        </w:rPr>
        <w:t>Phyllum:</w:t>
      </w:r>
      <w:r>
        <w:t>Mollusca</w:t>
      </w:r>
      <w:r>
        <w:br w:type="textWrapping"/>
      </w:r>
      <w:r>
        <w:rPr>
          <w:b/>
          <w:bCs/>
        </w:rPr>
        <w:t>Class:</w:t>
      </w:r>
      <w:r>
        <w:t xml:space="preserve"> Bivalvia</w:t>
      </w:r>
      <w:r>
        <w:br w:type="textWrapping"/>
      </w:r>
      <w:r>
        <w:rPr>
          <w:b/>
          <w:bCs/>
        </w:rPr>
        <w:t>Order:</w:t>
      </w:r>
      <w:r>
        <w:t xml:space="preserve"> Myida</w:t>
      </w:r>
      <w:r>
        <w:br w:type="textWrapping"/>
      </w:r>
      <w:r>
        <w:rPr>
          <w:b/>
          <w:bCs/>
        </w:rPr>
        <w:t>Family:</w:t>
      </w:r>
      <w:r>
        <w:t xml:space="preserve"> Myidae</w:t>
      </w:r>
      <w:r>
        <w:br w:type="textWrapping"/>
      </w:r>
      <w:r>
        <w:t>`</w:t>
      </w:r>
    </w:p>
    <w:p>
      <w:r>
        <w:drawing>
          <wp:inline distT="0" distB="0" distL="114300" distR="114300">
            <wp:extent cx="6108700" cy="4581525"/>
            <wp:effectExtent l="0" t="0" r="0" b="0"/>
            <wp:docPr id="22" name="Picture" descr="https://www.meerwasser-lexikon.de/imgHaupt/52049_58ddf591ae3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https://www.meerwasser-lexikon.de/imgHaupt/52049_58ddf591ae3e0.jpg"/>
                    <pic:cNvPicPr>
                      <a:picLocks noChangeAspect="1" noChangeArrowheads="1"/>
                    </pic:cNvPicPr>
                  </pic:nvPicPr>
                  <pic:blipFill>
                    <a:blip r:embed="rId31"/>
                    <a:stretch>
                      <a:fillRect/>
                    </a:stretch>
                  </pic:blipFill>
                  <pic:spPr>
                    <a:xfrm>
                      <a:off x="0" y="0"/>
                      <a:ext cx="6108700" cy="4581525"/>
                    </a:xfrm>
                    <a:prstGeom prst="rect">
                      <a:avLst/>
                    </a:prstGeom>
                    <a:noFill/>
                    <a:ln w="9525">
                      <a:noFill/>
                    </a:ln>
                  </pic:spPr>
                </pic:pic>
              </a:graphicData>
            </a:graphic>
          </wp:inline>
        </w:drawing>
      </w:r>
    </w:p>
    <w:p>
      <w:r>
        <w:fldChar w:fldCharType="begin"/>
      </w:r>
      <w:r>
        <w:instrText xml:space="preserve"> HYPERLINK "https://www.meerwasser-lexikon.de/imgHaupt/52049_58ddf591ae3e0.jpg" \h </w:instrText>
      </w:r>
      <w:r>
        <w:fldChar w:fldCharType="separate"/>
      </w:r>
      <w:r>
        <w:rPr>
          <w:rStyle w:val="52"/>
        </w:rPr>
        <w:t>https://www.meerwasser-lexikon.de/imgHaupt/52049_58ddf591ae3e0.jpg</w:t>
      </w:r>
      <w:r>
        <w:rPr>
          <w:rStyle w:val="52"/>
        </w:rPr>
        <w:fldChar w:fldCharType="end"/>
      </w:r>
      <w:bookmarkStart w:id="19" w:name="_GoBack"/>
      <w:bookmarkEnd w:id="19"/>
    </w:p>
    <w:p>
      <w:pPr>
        <w:pStyle w:val="15"/>
      </w:pPr>
      <w:r>
        <w:drawing>
          <wp:inline distT="0" distB="0" distL="114300" distR="114300">
            <wp:extent cx="6108700" cy="610870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2"/>
                    <a:stretch>
                      <a:fillRect/>
                    </a:stretch>
                  </pic:blipFill>
                  <pic:spPr>
                    <a:xfrm>
                      <a:off x="0" y="0"/>
                      <a:ext cx="6108700" cy="6108700"/>
                    </a:xfrm>
                    <a:prstGeom prst="rect">
                      <a:avLst/>
                    </a:prstGeom>
                    <a:noFill/>
                    <a:ln w="9525">
                      <a:noFill/>
                    </a:ln>
                  </pic:spPr>
                </pic:pic>
              </a:graphicData>
            </a:graphic>
          </wp:inline>
        </w:drawing>
      </w:r>
    </w:p>
    <w:p>
      <w:pPr>
        <w:pStyle w:val="15"/>
      </w:pPr>
      <w:r>
        <w:t>Figure ++. Worldwide distribution of Mya arenaria accordingly to GBIF.</w:t>
      </w:r>
    </w:p>
    <w:bookmarkEnd w:id="16"/>
    <w:p>
      <w:pPr>
        <w:pStyle w:val="4"/>
      </w:pPr>
      <w:bookmarkStart w:id="17" w:name="potamopyrgus-antipodarum-gray-1843"/>
      <w:r>
        <w:rPr>
          <w:iCs/>
        </w:rPr>
        <w:t>Potamopyrgus antipodarum (Gray, 1843)</w:t>
      </w:r>
    </w:p>
    <w:p>
      <w:r>
        <w:rPr>
          <w:b/>
          <w:bCs/>
        </w:rPr>
        <w:t>Phyllum:</w:t>
      </w:r>
      <w:r>
        <w:t>Mollusca</w:t>
      </w:r>
      <w:r>
        <w:br w:type="textWrapping"/>
      </w:r>
      <w:r>
        <w:rPr>
          <w:b/>
          <w:bCs/>
        </w:rPr>
        <w:t>Class:</w:t>
      </w:r>
      <w:r>
        <w:t xml:space="preserve"> Gastropoda</w:t>
      </w:r>
      <w:r>
        <w:br w:type="textWrapping"/>
      </w:r>
      <w:r>
        <w:rPr>
          <w:b/>
          <w:bCs/>
        </w:rPr>
        <w:t>Order:</w:t>
      </w:r>
      <w:r>
        <w:t xml:space="preserve"> Littorinimorpha</w:t>
      </w:r>
      <w:r>
        <w:br w:type="textWrapping"/>
      </w:r>
      <w:r>
        <w:rPr>
          <w:b/>
          <w:bCs/>
        </w:rPr>
        <w:t>Family:</w:t>
      </w:r>
      <w:r>
        <w:t xml:space="preserve"> Tateidae</w:t>
      </w:r>
    </w:p>
    <w:p>
      <w:r>
        <w:drawing>
          <wp:inline distT="0" distB="0" distL="114300" distR="114300">
            <wp:extent cx="6108700" cy="4072255"/>
            <wp:effectExtent l="0" t="0" r="0" b="0"/>
            <wp:docPr id="24" name="Picture" descr="http://www.sevin.ru/top100worst/priortargets/Mollusca/antipodar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http://www.sevin.ru/top100worst/priortargets/Mollusca/antipodarum.gif"/>
                    <pic:cNvPicPr>
                      <a:picLocks noChangeAspect="1" noChangeArrowheads="1"/>
                    </pic:cNvPicPr>
                  </pic:nvPicPr>
                  <pic:blipFill>
                    <a:blip r:embed="rId33"/>
                    <a:stretch>
                      <a:fillRect/>
                    </a:stretch>
                  </pic:blipFill>
                  <pic:spPr>
                    <a:xfrm>
                      <a:off x="0" y="0"/>
                      <a:ext cx="6108700" cy="4072466"/>
                    </a:xfrm>
                    <a:prstGeom prst="rect">
                      <a:avLst/>
                    </a:prstGeom>
                    <a:noFill/>
                    <a:ln w="9525">
                      <a:noFill/>
                    </a:ln>
                  </pic:spPr>
                </pic:pic>
              </a:graphicData>
            </a:graphic>
          </wp:inline>
        </w:drawing>
      </w:r>
    </w:p>
    <w:p>
      <w:r>
        <w:fldChar w:fldCharType="begin"/>
      </w:r>
      <w:r>
        <w:instrText xml:space="preserve"> HYPERLINK "http://www.sevin.ru/top100worst/priortargets/Mollusca/antipodarum.gif" \h </w:instrText>
      </w:r>
      <w:r>
        <w:fldChar w:fldCharType="separate"/>
      </w:r>
      <w:r>
        <w:rPr>
          <w:rStyle w:val="52"/>
        </w:rPr>
        <w:t>http://www.sevin.ru/top100worst/priortargets/Mollusca/antipodarum.gif</w:t>
      </w:r>
      <w:r>
        <w:rPr>
          <w:rStyle w:val="52"/>
        </w:rPr>
        <w:fldChar w:fldCharType="end"/>
      </w:r>
    </w:p>
    <w:p>
      <w:pPr>
        <w:pStyle w:val="15"/>
      </w:pPr>
      <w:r>
        <w:drawing>
          <wp:inline distT="0" distB="0" distL="114300" distR="114300">
            <wp:extent cx="6108700" cy="6108700"/>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4"/>
                    <a:stretch>
                      <a:fillRect/>
                    </a:stretch>
                  </pic:blipFill>
                  <pic:spPr>
                    <a:xfrm>
                      <a:off x="0" y="0"/>
                      <a:ext cx="6108700" cy="6108700"/>
                    </a:xfrm>
                    <a:prstGeom prst="rect">
                      <a:avLst/>
                    </a:prstGeom>
                    <a:noFill/>
                    <a:ln w="9525">
                      <a:noFill/>
                    </a:ln>
                  </pic:spPr>
                </pic:pic>
              </a:graphicData>
            </a:graphic>
          </wp:inline>
        </w:drawing>
      </w:r>
    </w:p>
    <w:p>
      <w:pPr>
        <w:pStyle w:val="15"/>
      </w:pPr>
      <w:r>
        <w:t>Figure ++. Worldwide distribution of Potamopyrgus antipodarum accordingly to GBIF.</w:t>
      </w:r>
    </w:p>
    <w:bookmarkEnd w:id="17"/>
    <w:p>
      <w:pPr>
        <w:pStyle w:val="4"/>
      </w:pPr>
      <w:bookmarkStart w:id="18" w:name="marenzelleria-mesnil-1896"/>
      <w:r>
        <w:rPr>
          <w:iCs/>
        </w:rPr>
        <w:t>Marenzelleria Mesnil, 1896</w:t>
      </w:r>
    </w:p>
    <w:p>
      <w:r>
        <w:rPr>
          <w:b/>
          <w:bCs/>
        </w:rPr>
        <w:t>Phyllum:</w:t>
      </w:r>
      <w:r>
        <w:t>Annelida</w:t>
      </w:r>
      <w:r>
        <w:br w:type="textWrapping"/>
      </w:r>
      <w:r>
        <w:rPr>
          <w:b/>
          <w:bCs/>
        </w:rPr>
        <w:t>Class:</w:t>
      </w:r>
      <w:r>
        <w:t xml:space="preserve"> Polychaeta</w:t>
      </w:r>
      <w:r>
        <w:br w:type="textWrapping"/>
      </w:r>
      <w:r>
        <w:rPr>
          <w:b/>
          <w:bCs/>
        </w:rPr>
        <w:t>Order:</w:t>
      </w:r>
      <w:r>
        <w:t xml:space="preserve"> Spionida</w:t>
      </w:r>
      <w:r>
        <w:br w:type="textWrapping"/>
      </w:r>
      <w:r>
        <w:rPr>
          <w:b/>
          <w:bCs/>
        </w:rPr>
        <w:t>Family:</w:t>
      </w:r>
      <w:r>
        <w:t xml:space="preserve"> Spionidae</w:t>
      </w:r>
    </w:p>
    <w:p>
      <w:r>
        <w:drawing>
          <wp:inline distT="0" distB="0" distL="114300" distR="114300">
            <wp:extent cx="2721610" cy="2049780"/>
            <wp:effectExtent l="0" t="0" r="0" b="0"/>
            <wp:docPr id="26" name="Picture" descr="https://www.researchgate.net/profile/Erik-Bonsdorff/publication/315868278/figure/fig3/AS:555115704979458@1509361305933/Marenzelleria-is-an-example-of-a-highly-successful-non-indigenous-polychaete-genus-in-the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https://www.researchgate.net/profile/Erik-Bonsdorff/publication/315868278/figure/fig3/AS:555115704979458@1509361305933/Marenzelleria-is-an-example-of-a-highly-successful-non-indigenous-polychaete-genus-in-the_W640.jpg"/>
                    <pic:cNvPicPr>
                      <a:picLocks noChangeAspect="1" noChangeArrowheads="1"/>
                    </pic:cNvPicPr>
                  </pic:nvPicPr>
                  <pic:blipFill>
                    <a:blip r:embed="rId35"/>
                    <a:stretch>
                      <a:fillRect/>
                    </a:stretch>
                  </pic:blipFill>
                  <pic:spPr>
                    <a:xfrm>
                      <a:off x="0" y="0"/>
                      <a:ext cx="2721934" cy="2049957"/>
                    </a:xfrm>
                    <a:prstGeom prst="rect">
                      <a:avLst/>
                    </a:prstGeom>
                    <a:noFill/>
                    <a:ln w="9525">
                      <a:noFill/>
                    </a:ln>
                  </pic:spPr>
                </pic:pic>
              </a:graphicData>
            </a:graphic>
          </wp:inline>
        </w:drawing>
      </w:r>
    </w:p>
    <w:p>
      <w:r>
        <w:fldChar w:fldCharType="begin"/>
      </w:r>
      <w:r>
        <w:instrText xml:space="preserve"> HYPERLINK "https://www.researchgate.net/profile/Erik-Bonsdorff/publication/315868278/figure/fig3/AS:555115704979458@1509361305933/Marenzelleria-is-an-example-of-a-highly-successful-non-indigenous-polychaete-genus-in-the_W640.jpg" \h </w:instrText>
      </w:r>
      <w:r>
        <w:fldChar w:fldCharType="separate"/>
      </w:r>
      <w:r>
        <w:rPr>
          <w:rStyle w:val="52"/>
        </w:rPr>
        <w:t>https://www.researchgate.net/profile/Erik-Bonsdorff/publication/315868278/figure/fig3/AS:555115704979458@1509361305933/Marenzelleria-is-an-example-of-a-highly-successful-non-indigenous-polychaete-genus-in-the_W640.jpg</w:t>
      </w:r>
      <w:r>
        <w:rPr>
          <w:rStyle w:val="52"/>
        </w:rPr>
        <w:fldChar w:fldCharType="end"/>
      </w:r>
    </w:p>
    <w:p>
      <w:pPr>
        <w:pStyle w:val="15"/>
      </w:pPr>
      <w:r>
        <w:drawing>
          <wp:inline distT="0" distB="0" distL="114300" distR="114300">
            <wp:extent cx="6108700" cy="610870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6"/>
                    <a:stretch>
                      <a:fillRect/>
                    </a:stretch>
                  </pic:blipFill>
                  <pic:spPr>
                    <a:xfrm>
                      <a:off x="0" y="0"/>
                      <a:ext cx="6108700" cy="6108700"/>
                    </a:xfrm>
                    <a:prstGeom prst="rect">
                      <a:avLst/>
                    </a:prstGeom>
                    <a:noFill/>
                    <a:ln w="9525">
                      <a:noFill/>
                    </a:ln>
                  </pic:spPr>
                </pic:pic>
              </a:graphicData>
            </a:graphic>
          </wp:inline>
        </w:drawing>
      </w:r>
    </w:p>
    <w:p>
      <w:pPr>
        <w:pStyle w:val="15"/>
      </w:pPr>
      <w:r>
        <w:t>Figure ++. Worldwide distribution of Marenzelleria accordingly to GBIF.</w:t>
      </w:r>
      <w:bookmarkEnd w:id="6"/>
      <w:bookmarkEnd w:id="9"/>
      <w:bookmarkEnd w:id="18"/>
    </w:p>
    <w:sectPr>
      <w:headerReference r:id="rId7" w:type="default"/>
      <w:footerReference r:id="rId8" w:type="default"/>
      <w:pgSz w:w="11906" w:h="16838"/>
      <w:pgMar w:top="1134" w:right="851" w:bottom="1134" w:left="1418" w:header="357" w:footer="454" w:gutter="0"/>
      <w:pgNumType w:fmt="lowerRoman"/>
      <w:cols w:space="708"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Sergey Dudov" w:date="2022-01-21T17:36:00Z" w:initials="">
    <w:p w14:paraId="22BB539B">
      <w:pPr>
        <w:pStyle w:val="27"/>
        <w:rPr>
          <w:lang w:val="ru-RU"/>
        </w:rPr>
      </w:pPr>
      <w:r>
        <w:rPr>
          <w:lang w:val="ru-RU"/>
        </w:rPr>
        <w:t>Про модель я напищу сам в в методах – есть кусочек текста про это почти готовый1</w:t>
      </w:r>
    </w:p>
  </w:comment>
  <w:comment w:id="1" w:author="Sergey Dudov" w:date="2022-01-21T17:30:00Z" w:initials="">
    <w:p w14:paraId="0EAA34F5">
      <w:pPr>
        <w:pStyle w:val="27"/>
        <w:rPr>
          <w:lang w:val="ru-RU"/>
        </w:rPr>
      </w:pPr>
      <w:r>
        <w:rPr>
          <w:lang w:val="ru-RU"/>
        </w:rPr>
        <w:t>Коллеги, карты выглядят несколько непонятно. 1. Что значат желтые кружки? Видимо это порты? 2. Какая связь между синими линиями и черными точками? Может быть упростить для более легкого восприятия – оставить только точки?</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2BB539B" w15:done="0"/>
  <w15:commentEx w15:paraId="0EAA34F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CC"/>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Verdana">
    <w:panose1 w:val="020B0604030504040204"/>
    <w:charset w:val="CC"/>
    <w:family w:val="swiss"/>
    <w:pitch w:val="default"/>
    <w:sig w:usb0="A00006FF" w:usb1="4000205B" w:usb2="00000010" w:usb3="00000000" w:csb0="200001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CC"/>
    <w:family w:val="swiss"/>
    <w:pitch w:val="default"/>
    <w:sig w:usb0="E4002EFF" w:usb1="C000E47F"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Arial">
    <w:panose1 w:val="020B0604020202020204"/>
    <w:charset w:val="CC"/>
    <w:family w:val="swiss"/>
    <w:pitch w:val="default"/>
    <w:sig w:usb0="E0002EFF" w:usb1="C000785B" w:usb2="00000009" w:usb3="00000000" w:csb0="400001FF" w:csb1="FFFF0000"/>
  </w:font>
  <w:font w:name="Arial Unicode MS">
    <w:altName w:val="Arial"/>
    <w:panose1 w:val="020B0604020202020204"/>
    <w:charset w:val="80"/>
    <w:family w:val="swiss"/>
    <w:pitch w:val="default"/>
    <w:sig w:usb0="00000000" w:usb1="00000000" w:usb2="0000003F" w:usb3="00000000" w:csb0="003F01FF" w:csb1="00000000"/>
  </w:font>
  <w:font w:name="Times New Roman CYR">
    <w:altName w:val="Times New Roman"/>
    <w:panose1 w:val="02020603050405020304"/>
    <w:charset w:val="CC"/>
    <w:family w:val="roman"/>
    <w:pitch w:val="default"/>
    <w:sig w:usb0="00000000" w:usb1="00000000" w:usb2="00000009" w:usb3="00000000" w:csb0="000001FF" w:csb1="00000000"/>
  </w:font>
  <w:font w:name="PosterBodoni BT">
    <w:altName w:val="Times New Roman"/>
    <w:panose1 w:val="00000000000000000000"/>
    <w:charset w:val="00"/>
    <w:family w:val="roman"/>
    <w:pitch w:val="default"/>
    <w:sig w:usb0="00000000" w:usb1="00000000" w:usb2="00000000" w:usb3="00000000" w:csb0="0000001B" w:csb1="00000000"/>
  </w:font>
  <w:font w:name="Tahoma">
    <w:panose1 w:val="020B0604030504040204"/>
    <w:charset w:val="CC"/>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Bookman Old Style">
    <w:panose1 w:val="02050604050505020204"/>
    <w:charset w:val="CC"/>
    <w:family w:val="roman"/>
    <w:pitch w:val="default"/>
    <w:sig w:usb0="00000287" w:usb1="00000000" w:usb2="00000000" w:usb3="00000000" w:csb0="2000009F" w:csb1="DFD70000"/>
  </w:font>
  <w:font w:name="Courier New">
    <w:panose1 w:val="02070309020205020404"/>
    <w:charset w:val="CC"/>
    <w:family w:val="modern"/>
    <w:pitch w:val="default"/>
    <w:sig w:usb0="E0002EFF" w:usb1="C0007843" w:usb2="00000009" w:usb3="00000000" w:csb0="400001FF" w:csb1="FFFF0000"/>
  </w:font>
  <w:font w:name="Helvetica">
    <w:altName w:val="Arial"/>
    <w:panose1 w:val="020B0504020202020204"/>
    <w:charset w:val="00"/>
    <w:family w:val="auto"/>
    <w:pitch w:val="default"/>
    <w:sig w:usb0="00000000" w:usb1="00000000" w:usb2="00000000" w:usb3="00000000" w:csb0="0000019F" w:csb1="00000000"/>
  </w:font>
  <w:font w:name="ヒラギノ角ゴ Pro W3">
    <w:altName w:val="Yu Gothic"/>
    <w:panose1 w:val="00000000000000000000"/>
    <w:charset w:val="80"/>
    <w:family w:val="roman"/>
    <w:pitch w:val="default"/>
    <w:sig w:usb0="00000000" w:usb1="00000000" w:usb2="00000000" w:usb3="00000000" w:csb0="00000000" w:csb1="00000000"/>
  </w:font>
  <w:font w:name="Yu Gothic">
    <w:panose1 w:val="020B0400000000000000"/>
    <w:charset w:val="80"/>
    <w:family w:val="auto"/>
    <w:pitch w:val="default"/>
    <w:sig w:usb0="E00002FF" w:usb1="2AC7FDFF" w:usb2="00000016" w:usb3="00000000" w:csb0="2002009F" w:csb1="00000000"/>
  </w:font>
  <w:font w:name="MS P????">
    <w:altName w:val="Yu Gothic"/>
    <w:panose1 w:val="00000000000000000000"/>
    <w:charset w:val="80"/>
    <w:family w:val="auto"/>
    <w:pitch w:val="default"/>
    <w:sig w:usb0="00000000" w:usb1="00000000" w:usb2="00000010" w:usb3="00000000" w:csb0="00020000" w:csb1="00000000"/>
  </w:font>
  <w:font w:name="MS PGothic">
    <w:panose1 w:val="020B0600070205080204"/>
    <w:charset w:val="80"/>
    <w:family w:val="swiss"/>
    <w:pitch w:val="default"/>
    <w:sig w:usb0="E00002FF" w:usb1="6AC7FDFB" w:usb2="08000012" w:usb3="00000000" w:csb0="4002009F" w:csb1="DFD70000"/>
  </w:font>
  <w:font w:name="Malgun Gothic">
    <w:panose1 w:val="020B0503020000020004"/>
    <w:charset w:val="81"/>
    <w:family w:val="swiss"/>
    <w:pitch w:val="default"/>
    <w:sig w:usb0="9000002F" w:usb1="29D77CFB" w:usb2="00000012" w:usb3="00000000" w:csb0="00080001" w:csb1="00000000"/>
  </w:font>
  <w:font w:name="Segoe UI Symbol">
    <w:panose1 w:val="020B0502040204020203"/>
    <w:charset w:val="00"/>
    <w:family w:val="swiss"/>
    <w:pitch w:val="default"/>
    <w:sig w:usb0="800001E3" w:usb1="1200FFEF" w:usb2="00040000" w:usb3="04000000" w:csb0="00000001" w:csb1="40000000"/>
  </w:font>
  <w:font w:name="TimesNewRoman">
    <w:altName w:val="Segoe Print"/>
    <w:panose1 w:val="00000000000000000000"/>
    <w:charset w:val="CC"/>
    <w:family w:val="auto"/>
    <w:pitch w:val="default"/>
    <w:sig w:usb0="00000000" w:usb1="00000000" w:usb2="00000000" w:usb3="00000000" w:csb0="00000004" w:csb1="00000000"/>
  </w:font>
  <w:font w:name="Arial Bold">
    <w:altName w:val="Times New Roman"/>
    <w:panose1 w:val="00000000000000000000"/>
    <w:charset w:val="00"/>
    <w:family w:val="roman"/>
    <w:pitch w:val="default"/>
    <w:sig w:usb0="00000000" w:usb1="00000000" w:usb2="00000000" w:usb3="00000000" w:csb0="00000001" w:csb1="00000000"/>
  </w:font>
  <w:font w:name="Peterburg">
    <w:altName w:val="Segoe Print"/>
    <w:panose1 w:val="00000000000000000000"/>
    <w:charset w:val="00"/>
    <w:family w:val="auto"/>
    <w:pitch w:val="default"/>
    <w:sig w:usb0="00000000" w:usb1="00000000" w:usb2="00000000" w:usb3="00000000" w:csb0="00000001" w:csb1="00000000"/>
  </w:font>
  <w:font w:name="Book Antiqua">
    <w:panose1 w:val="02040602050305030304"/>
    <w:charset w:val="CC"/>
    <w:family w:val="roman"/>
    <w:pitch w:val="default"/>
    <w:sig w:usb0="00000287" w:usb1="00000000" w:usb2="00000000" w:usb3="00000000" w:csb0="2000009F" w:csb1="DFD70000"/>
  </w:font>
  <w:font w:name="Cambria">
    <w:panose1 w:val="02040503050406030204"/>
    <w:charset w:val="CC"/>
    <w:family w:val="roman"/>
    <w:pitch w:val="default"/>
    <w:sig w:usb0="E00006FF" w:usb1="420024FF" w:usb2="02000000" w:usb3="00000000" w:csb0="2000019F" w:csb1="00000000"/>
  </w:font>
  <w:font w:name="Arial Black">
    <w:panose1 w:val="020B0A04020102020204"/>
    <w:charset w:val="CC"/>
    <w:family w:val="swiss"/>
    <w:pitch w:val="default"/>
    <w:sig w:usb0="A00002AF" w:usb1="400078FB" w:usb2="00000000" w:usb3="00000000" w:csb0="6000009F" w:csb1="DFD70000"/>
  </w:font>
  <w:font w:name="Garamond">
    <w:panose1 w:val="02020404030301010803"/>
    <w:charset w:val="CC"/>
    <w:family w:val="roman"/>
    <w:pitch w:val="default"/>
    <w:sig w:usb0="00000287" w:usb1="00000000" w:usb2="00000000" w:usb3="00000000" w:csb0="0000009F" w:csb1="DFD70000"/>
  </w:font>
  <w:font w:name="Batang">
    <w:altName w:val="Malgun Gothic"/>
    <w:panose1 w:val="02030600000101010101"/>
    <w:charset w:val="81"/>
    <w:family w:val="roman"/>
    <w:pitch w:val="default"/>
    <w:sig w:usb0="00000000" w:usb1="00000000" w:usb2="00000030" w:usb3="00000000" w:csb0="0008009F" w:csb1="00000000"/>
  </w:font>
  <w:font w:name="NewCenturySchlbk">
    <w:altName w:val="Segoe Print"/>
    <w:panose1 w:val="00000000000000000000"/>
    <w:charset w:val="00"/>
    <w:family w:val="roman"/>
    <w:pitch w:val="default"/>
    <w:sig w:usb0="00000000" w:usb1="00000000" w:usb2="00000000" w:usb3="00000000" w:csb0="00000001" w:csb1="00000000"/>
  </w:font>
  <w:font w:name="CG Times">
    <w:altName w:val="Times New Roman"/>
    <w:panose1 w:val="00000000000000000000"/>
    <w:charset w:val="00"/>
    <w:family w:val="roman"/>
    <w:pitch w:val="default"/>
    <w:sig w:usb0="00000000" w:usb1="00000000" w:usb2="00000000" w:usb3="00000000" w:csb0="00000001" w:csb1="00000000"/>
  </w:font>
  <w:font w:name="Gill Sans MT">
    <w:panose1 w:val="020B0502020104020203"/>
    <w:charset w:val="00"/>
    <w:family w:val="swiss"/>
    <w:pitch w:val="default"/>
    <w:sig w:usb0="00000003" w:usb1="00000000" w:usb2="00000000" w:usb3="00000000" w:csb0="20000003" w:csb1="00000000"/>
  </w:font>
  <w:font w:name="Palatino">
    <w:altName w:val="Segoe UI Historic"/>
    <w:panose1 w:val="00000000000000000000"/>
    <w:charset w:val="4D"/>
    <w:family w:val="auto"/>
    <w:pitch w:val="default"/>
    <w:sig w:usb0="00000000" w:usb1="00000000" w:usb2="14600000" w:usb3="00000000" w:csb0="00000193" w:csb1="00000000"/>
  </w:font>
  <w:font w:name="Segoe UI Historic">
    <w:panose1 w:val="020B0502040204020203"/>
    <w:charset w:val="00"/>
    <w:family w:val="auto"/>
    <w:pitch w:val="default"/>
    <w:sig w:usb0="800001EF" w:usb1="02000002" w:usb2="0060C080" w:usb3="00000002" w:csb0="00000001" w:csb1="40000000"/>
  </w:font>
  <w:font w:name="Tech Sans Book">
    <w:altName w:val="Segoe Print"/>
    <w:panose1 w:val="00000000000000000000"/>
    <w:charset w:val="00"/>
    <w:family w:val="swiss"/>
    <w:pitch w:val="default"/>
    <w:sig w:usb0="00000000" w:usb1="00000000" w:usb2="00000000" w:usb3="00000000" w:csb0="00000001" w:csb1="00000000"/>
  </w:font>
  <w:font w:name="Consultant">
    <w:altName w:val="Segoe Print"/>
    <w:panose1 w:val="00000000000000000000"/>
    <w:charset w:val="00"/>
    <w:family w:val="modern"/>
    <w:pitch w:val="default"/>
    <w:sig w:usb0="00000000" w:usb1="00000000" w:usb2="00000000" w:usb3="00000000" w:csb0="00000001" w:csb1="00000000"/>
  </w:font>
  <w:font w:name="Franklin Gothic Book">
    <w:panose1 w:val="020B0503020102020204"/>
    <w:charset w:val="CC"/>
    <w:family w:val="swiss"/>
    <w:pitch w:val="default"/>
    <w:sig w:usb0="00000287" w:usb1="00000000" w:usb2="00000000" w:usb3="00000000" w:csb0="2000009F" w:csb1="DFD70000"/>
  </w:font>
  <w:font w:name="JournalRub">
    <w:altName w:val="Segoe Print"/>
    <w:panose1 w:val="00000000000000000000"/>
    <w:charset w:val="00"/>
    <w:family w:val="swiss"/>
    <w:pitch w:val="default"/>
    <w:sig w:usb0="00000000" w:usb1="00000000" w:usb2="00000000" w:usb3="00000000" w:csb0="00000001" w:csb1="00000000"/>
  </w:font>
  <w:font w:name="TimesNewRomanPSMT">
    <w:altName w:val="Yu Gothic"/>
    <w:panose1 w:val="00000000000000000000"/>
    <w:charset w:val="80"/>
    <w:family w:val="auto"/>
    <w:pitch w:val="default"/>
    <w:sig w:usb0="00000000" w:usb1="00000000" w:usb2="00000010" w:usb3="00000000" w:csb0="00020001" w:csb1="00000000"/>
  </w:font>
  <w:font w:name="Myriad Pro">
    <w:altName w:val="Corbel"/>
    <w:panose1 w:val="00000000000000000000"/>
    <w:charset w:val="00"/>
    <w:family w:val="swiss"/>
    <w:pitch w:val="default"/>
    <w:sig w:usb0="00000000" w:usb1="00000000" w:usb2="00000000" w:usb3="00000000" w:csb0="0000019F" w:csb1="00000000"/>
  </w:font>
  <w:font w:name="Corbel">
    <w:panose1 w:val="020B0503020204020204"/>
    <w:charset w:val="00"/>
    <w:family w:val="auto"/>
    <w:pitch w:val="default"/>
    <w:sig w:usb0="A00002EF" w:usb1="4000A44B" w:usb2="00000000" w:usb3="00000000" w:csb0="2000019F" w:csb1="00000000"/>
  </w:font>
  <w:font w:name="Wingdings 2">
    <w:panose1 w:val="05020102010507070707"/>
    <w:charset w:val="02"/>
    <w:family w:val="roman"/>
    <w:pitch w:val="default"/>
    <w:sig w:usb0="00000000" w:usb1="00000000" w:usb2="00000000" w:usb3="00000000" w:csb0="80000000" w:csb1="00000000"/>
  </w:font>
  <w:font w:name="Times New Roman;Times New Roman">
    <w:altName w:val="Segoe Print"/>
    <w:panose1 w:val="00000000000000000000"/>
    <w:charset w:val="00"/>
    <w:family w:val="roman"/>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Noto Sans CJK SC">
    <w:altName w:val="Segoe Print"/>
    <w:panose1 w:val="00000000000000000000"/>
    <w:charset w:val="00"/>
    <w:family w:val="roman"/>
    <w:pitch w:val="default"/>
    <w:sig w:usb0="00000000" w:usb1="00000000" w:usb2="00000000" w:usb3="00000000" w:csb0="00000000" w:csb1="00000000"/>
  </w:font>
  <w:font w:name="Lohit Devanagari">
    <w:altName w:val="Cambria"/>
    <w:panose1 w:val="00000000000000000000"/>
    <w:charset w:val="01"/>
    <w:family w:val="roman"/>
    <w:pitch w:val="default"/>
    <w:sig w:usb0="00000000" w:usb1="00000000" w:usb2="00000000" w:usb3="00000000" w:csb0="00000000" w:csb1="00000000"/>
  </w:font>
  <w:font w:name="Cambria Math">
    <w:panose1 w:val="02040503050406030204"/>
    <w:charset w:val="CC"/>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8"/>
    </w:pPr>
    <w:r>
      <w:rPr>
        <w:lang w:val="ru-RU" w:eastAsia="ru-RU"/>
      </w:rPr>
      <w:drawing>
        <wp:inline distT="0" distB="0" distL="0" distR="0">
          <wp:extent cx="1330325" cy="278765"/>
          <wp:effectExtent l="0" t="0" r="3175" b="6985"/>
          <wp:docPr id="1108616"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6" name="Рисунок 1" descr="O:\LNG Prj Dept\00 ALNG2 Docs and Data\04 Templates and Logo\10 Logo\logo ALNG2\A-LNG-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r>
      <w:rPr>
        <w:lang w:val="ru-RU" w:eastAsia="ru-RU"/>
      </w:rPr>
      <w:drawing>
        <wp:anchor distT="0" distB="0" distL="114300" distR="114300" simplePos="0" relativeHeight="251662336" behindDoc="1" locked="0" layoutInCell="1" allowOverlap="1">
          <wp:simplePos x="0" y="0"/>
          <wp:positionH relativeFrom="column">
            <wp:posOffset>4906645</wp:posOffset>
          </wp:positionH>
          <wp:positionV relativeFrom="paragraph">
            <wp:posOffset>-82550</wp:posOffset>
          </wp:positionV>
          <wp:extent cx="1218565" cy="257175"/>
          <wp:effectExtent l="0" t="0" r="635" b="9525"/>
          <wp:wrapNone/>
          <wp:docPr id="3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lang w:val="en-US"/>
      </w:rPr>
    </w:pPr>
    <w:r>
      <w:pict>
        <v:shape id="Text Box 677" o:spid="_x0000_s1028" o:spt="202" type="#_x0000_t202" style="position:absolute;left:0pt;margin-left:424.85pt;margin-top:6pt;height:14.15pt;width:56.8pt;mso-position-horizontal-relative:margin;z-index:251659264;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">
          <v:path/>
          <v:fill on="f" focussize="0,0"/>
          <v:stroke on="f" joinstyle="miter"/>
          <v:imagedata o:title=""/>
          <o:lock v:ext="edit"/>
          <v:textbox inset="10mm,0mm,0mm,0mm">
            <w:txbxContent>
              <w:p>
                <w:pPr>
                  <w:pStyle w:val="41"/>
                  <w:jc w:val="right"/>
                  <w:rPr>
                    <w:szCs w:val="13"/>
                  </w:rPr>
                </w:pPr>
                <w:r>
                  <w:rPr>
                    <w:rStyle w:val="89"/>
                    <w:szCs w:val="13"/>
                  </w:rPr>
                  <w:fldChar w:fldCharType="begin"/>
                </w:r>
                <w:r>
                  <w:rPr>
                    <w:rStyle w:val="89"/>
                    <w:szCs w:val="13"/>
                  </w:rPr>
                  <w:instrText xml:space="preserve">PAGE</w:instrText>
                </w:r>
                <w:r>
                  <w:rPr>
                    <w:rStyle w:val="89"/>
                    <w:szCs w:val="13"/>
                  </w:rPr>
                  <w:fldChar w:fldCharType="separate"/>
                </w:r>
                <w:r>
                  <w:rPr>
                    <w:rStyle w:val="89"/>
                    <w:szCs w:val="13"/>
                  </w:rPr>
                  <w:t>4-2</w:t>
                </w:r>
                <w:r>
                  <w:rPr>
                    <w:rStyle w:val="89"/>
                    <w:szCs w:val="13"/>
                  </w:rPr>
                  <w:fldChar w:fldCharType="end"/>
                </w:r>
              </w:p>
            </w:txbxContent>
          </v:textbox>
        </v:shape>
      </w:pict>
    </w:r>
    <w:r>
      <w:rPr>
        <w:sz w:val="13"/>
        <w:lang w:val="en-US"/>
      </w:rPr>
      <w:t>Invasive Species Review</w:t>
    </w:r>
  </w:p>
  <w:p>
    <w:pPr>
      <w:tabs>
        <w:tab w:val="right" w:pos="8917"/>
      </w:tabs>
      <w:spacing w:after="0" w:line="160" w:lineRule="atLeast"/>
      <w:rPr>
        <w:sz w:val="13"/>
        <w:lang w:val="en-US"/>
      </w:rPr>
    </w:pPr>
    <w:r>
      <w:rPr>
        <w:sz w:val="13"/>
        <w:lang w:val="en-US"/>
      </w:rPr>
      <w:t>Arctic LNG2 Project</w:t>
    </w:r>
  </w:p>
  <w:p>
    <w:pPr>
      <w:tabs>
        <w:tab w:val="right" w:pos="8917"/>
      </w:tabs>
      <w:spacing w:after="0" w:line="160" w:lineRule="atLeast"/>
      <w:rPr>
        <w:spacing w:val="4"/>
        <w:sz w:val="13"/>
        <w:lang w:val="en-US"/>
      </w:rPr>
    </w:pPr>
    <w:r>
      <w:pict>
        <v:shape id="TextboxFilenameLetter" o:spid="_x0000_s1027" o:spt="202" type="#_x0000_t202" style="position:absolute;left:0pt;margin-left:0pt;margin-top:0pt;height:11.3pt;width:453.5pt;mso-position-horizontal-relative:page;mso-position-vertical-relative:page;visibility:hidden;z-index:251660288;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">
          <v:path/>
          <v:fill on="f" focussize="0,0"/>
          <v:stroke on="f" weight="0.5pt" joinstyle="miter"/>
          <v:imagedata o:title=""/>
          <o:lock v:ext="edit"/>
          <v:textbox inset="0mm,0mm,0mm,0mm">
            <w:txbxContent>
              <w:p>
                <w:pPr>
                  <w:pStyle w:val="345"/>
                  <w:rPr>
                    <w:lang w:val="en-US"/>
                  </w:rPr>
                </w:pPr>
                <w:r>
                  <w:rPr>
                    <w:lang w:val="en-US"/>
                  </w:rPr>
                  <w:t>D:\ALNG2 2020\Critical habitat assessment report v1 IS SD S.docx</w:t>
                </w:r>
              </w:p>
            </w:txbxContent>
          </v:textbox>
          <w10:anchorlock/>
        </v:shape>
      </w:pict>
    </w:r>
    <w:r>
      <w:rPr>
        <w:sz w:val="13"/>
        <w:lang w:val="en-US" w:eastAsia="ru-RU"/>
      </w:rPr>
      <w:t>Report</w:t>
    </w:r>
  </w:p>
  <w:p>
    <w:pPr>
      <w:tabs>
        <w:tab w:val="right" w:pos="8917"/>
      </w:tabs>
      <w:spacing w:after="0" w:line="160" w:lineRule="atLeast"/>
      <w:rPr>
        <w:spacing w:val="4"/>
        <w:sz w:val="13"/>
      </w:rPr>
    </w:pPr>
    <w:r>
      <w:pict>
        <v:shape id="_x0000_s1026" o:spid="_x0000_s1026" o:spt="202" type="#_x0000_t202" style="position:absolute;left:0pt;margin-left:0pt;margin-top:0pt;height:11.3pt;width:453.5pt;mso-position-horizontal-relative:page;mso-position-vertical-relative:page;visibility:hidden;z-index:251661312;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">
          <v:path/>
          <v:fill on="f" focussize="0,0"/>
          <v:stroke on="f" weight="0.5pt" joinstyle="miter"/>
          <v:imagedata o:title=""/>
          <o:lock v:ext="edit"/>
          <v:textbox inset="0mm,0mm,0mm,0mm">
            <w:txbxContent>
              <w:p>
                <w:pPr>
                  <w:pStyle w:val="345"/>
                  <w:rPr>
                    <w:lang w:val="en-US"/>
                  </w:rPr>
                </w:pPr>
                <w:r>
                  <w:rPr>
                    <w:lang w:val="en-US"/>
                  </w:rPr>
                  <w:t>D:\ALNG2 2020\Critical habitat assessment report v1 IS SD S.docx</w:t>
                </w:r>
              </w:p>
            </w:txbxContent>
          </v:textbox>
          <w10:anchorlock/>
        </v:shape>
      </w:pict>
    </w:r>
    <w:r>
      <w:pict>
        <v:shape id="_x0000_s1025" o:spid="_x0000_s1025" o:spt="202" type="#_x0000_t202" style="position:absolute;left:0pt;margin-left:0pt;margin-top:0pt;height:11.3pt;width:453.5pt;mso-position-horizontal-relative:page;mso-position-vertical-relative:page;visibility:hidden;z-index:251661312;mso-width-relative:page;mso-height-relative:page;"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">
          <v:path/>
          <v:fill on="f" focussize="0,0"/>
          <v:stroke on="f" weight="0.5pt" joinstyle="miter"/>
          <v:imagedata o:title=""/>
          <o:lock v:ext="edit"/>
          <v:textbox inset="0mm,0mm,0mm,0mm">
            <w:txbxContent>
              <w:p>
                <w:pPr>
                  <w:pStyle w:val="345"/>
                  <w:rPr>
                    <w:lang w:val="en-US"/>
                  </w:rPr>
                </w:pPr>
                <w:r>
                  <w:rPr>
                    <w:lang w:val="en-US"/>
                  </w:rPr>
                  <w:t>Z:\Projects\Active Projects\Arctic LNG 2_2020\ESIA 2020\RUS\ALNG2_ESHIA_Part 4_RUS clean 10082020.docx</w:t>
                </w:r>
              </w:p>
            </w:txbxContent>
          </v:textbox>
          <w10:anchorlock/>
        </v:shape>
      </w:pict>
    </w:r>
  </w:p>
  <w:p>
    <w:pPr>
      <w:tabs>
        <w:tab w:val="right" w:pos="8917"/>
      </w:tabs>
      <w:spacing w:after="0" w:line="110" w:lineRule="exact"/>
      <w:rPr>
        <w:spacing w:val="4"/>
        <w:sz w:val="13"/>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3"/>
      <w:lvlText w:val="%1."/>
      <w:lvlJc w:val="left"/>
      <w:pPr>
        <w:tabs>
          <w:tab w:val="left" w:pos="1492"/>
        </w:tabs>
        <w:ind w:left="1492" w:hanging="360"/>
      </w:pPr>
    </w:lvl>
  </w:abstractNum>
  <w:abstractNum w:abstractNumId="1">
    <w:nsid w:val="FFFFFF7D"/>
    <w:multiLevelType w:val="singleLevel"/>
    <w:tmpl w:val="FFFFFF7D"/>
    <w:lvl w:ilvl="0" w:tentative="0">
      <w:start w:val="1"/>
      <w:numFmt w:val="decimal"/>
      <w:pStyle w:val="82"/>
      <w:lvlText w:val="%1."/>
      <w:lvlJc w:val="left"/>
      <w:pPr>
        <w:tabs>
          <w:tab w:val="left" w:pos="1209"/>
        </w:tabs>
        <w:ind w:left="1209" w:hanging="360"/>
      </w:pPr>
    </w:lvl>
  </w:abstractNum>
  <w:abstractNum w:abstractNumId="2">
    <w:nsid w:val="FFFFFF7E"/>
    <w:multiLevelType w:val="singleLevel"/>
    <w:tmpl w:val="FFFFFF7E"/>
    <w:lvl w:ilvl="0" w:tentative="0">
      <w:start w:val="1"/>
      <w:numFmt w:val="decimal"/>
      <w:pStyle w:val="81"/>
      <w:lvlText w:val="%1."/>
      <w:lvlJc w:val="left"/>
      <w:pPr>
        <w:tabs>
          <w:tab w:val="left" w:pos="926"/>
        </w:tabs>
        <w:ind w:left="926" w:hanging="360"/>
      </w:pPr>
    </w:lvl>
  </w:abstractNum>
  <w:abstractNum w:abstractNumId="3">
    <w:nsid w:val="FFFFFF7F"/>
    <w:multiLevelType w:val="singleLevel"/>
    <w:tmpl w:val="FFFFFF7F"/>
    <w:lvl w:ilvl="0" w:tentative="0">
      <w:start w:val="1"/>
      <w:numFmt w:val="decimal"/>
      <w:pStyle w:val="80"/>
      <w:lvlText w:val="%1."/>
      <w:lvlJc w:val="left"/>
      <w:pPr>
        <w:tabs>
          <w:tab w:val="left" w:pos="643"/>
        </w:tabs>
        <w:ind w:left="643" w:hanging="360"/>
      </w:pPr>
    </w:lvl>
  </w:abstractNum>
  <w:abstractNum w:abstractNumId="4">
    <w:nsid w:val="FFFFFF80"/>
    <w:multiLevelType w:val="singleLevel"/>
    <w:tmpl w:val="FFFFFF80"/>
    <w:lvl w:ilvl="0" w:tentative="0">
      <w:start w:val="1"/>
      <w:numFmt w:val="bullet"/>
      <w:pStyle w:val="73"/>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72"/>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71"/>
      <w:lvlText w:val=""/>
      <w:lvlJc w:val="left"/>
      <w:pPr>
        <w:tabs>
          <w:tab w:val="left" w:pos="926"/>
        </w:tabs>
        <w:ind w:left="926" w:hanging="360"/>
      </w:pPr>
      <w:rPr>
        <w:rFonts w:hint="default" w:ascii="Symbol" w:hAnsi="Symbol"/>
      </w:rPr>
    </w:lvl>
  </w:abstractNum>
  <w:abstractNum w:abstractNumId="7">
    <w:nsid w:val="FFFFFF83"/>
    <w:multiLevelType w:val="singleLevel"/>
    <w:tmpl w:val="FFFFFF83"/>
    <w:lvl w:ilvl="0" w:tentative="0">
      <w:start w:val="1"/>
      <w:numFmt w:val="bullet"/>
      <w:pStyle w:val="70"/>
      <w:lvlText w:val=""/>
      <w:lvlJc w:val="left"/>
      <w:pPr>
        <w:tabs>
          <w:tab w:val="left" w:pos="643"/>
        </w:tabs>
        <w:ind w:left="643" w:hanging="360"/>
      </w:pPr>
      <w:rPr>
        <w:rFonts w:hint="default" w:ascii="Symbol" w:hAnsi="Symbol"/>
      </w:rPr>
    </w:lvl>
  </w:abstractNum>
  <w:abstractNum w:abstractNumId="8">
    <w:nsid w:val="FFFFFFFE"/>
    <w:multiLevelType w:val="singleLevel"/>
    <w:tmpl w:val="FFFFFFFE"/>
    <w:lvl w:ilvl="0" w:tentative="0">
      <w:start w:val="0"/>
      <w:numFmt w:val="bullet"/>
      <w:lvlText w:val="*"/>
      <w:lvlJc w:val="left"/>
    </w:lvl>
  </w:abstractNum>
  <w:abstractNum w:abstractNumId="9">
    <w:nsid w:val="01541C66"/>
    <w:multiLevelType w:val="multilevel"/>
    <w:tmpl w:val="01541C66"/>
    <w:lvl w:ilvl="0" w:tentative="0">
      <w:start w:val="1"/>
      <w:numFmt w:val="decimal"/>
      <w:pStyle w:val="317"/>
      <w:lvlText w:val="%1."/>
      <w:lvlJc w:val="left"/>
      <w:pPr>
        <w:tabs>
          <w:tab w:val="left" w:pos="567"/>
        </w:tabs>
        <w:ind w:left="567" w:hanging="567"/>
      </w:pPr>
      <w:rPr>
        <w:rFonts w:hint="default" w:ascii="Verdana" w:hAnsi="Verdana"/>
        <w:b w:val="0"/>
        <w:i w:val="0"/>
        <w:sz w:val="18"/>
      </w:rPr>
    </w:lvl>
    <w:lvl w:ilvl="1" w:tentative="0">
      <w:start w:val="1"/>
      <w:numFmt w:val="decimal"/>
      <w:lvlText w:val="%1.%2."/>
      <w:lvlJc w:val="left"/>
      <w:pPr>
        <w:tabs>
          <w:tab w:val="left" w:pos="567"/>
        </w:tabs>
        <w:ind w:left="567" w:hanging="567"/>
      </w:pPr>
      <w:rPr>
        <w:rFonts w:hint="default" w:ascii="Verdana" w:hAnsi="Verdana"/>
        <w:b w:val="0"/>
        <w:i w:val="0"/>
        <w:sz w:val="18"/>
      </w:rPr>
    </w:lvl>
    <w:lvl w:ilvl="2" w:tentative="0">
      <w:start w:val="1"/>
      <w:numFmt w:val="decimal"/>
      <w:lvlText w:val="%1.%2.%3."/>
      <w:lvlJc w:val="left"/>
      <w:pPr>
        <w:tabs>
          <w:tab w:val="left" w:pos="567"/>
        </w:tabs>
        <w:ind w:left="567" w:hanging="567"/>
      </w:pPr>
      <w:rPr>
        <w:rFonts w:hint="default" w:ascii="Verdana" w:hAnsi="Verdana"/>
        <w:b w:val="0"/>
        <w:i w:val="0"/>
        <w:sz w:val="18"/>
      </w:rPr>
    </w:lvl>
    <w:lvl w:ilvl="3" w:tentative="0">
      <w:start w:val="1"/>
      <w:numFmt w:val="decimal"/>
      <w:lvlText w:val="%1.%2.%3.%4."/>
      <w:lvlJc w:val="left"/>
      <w:pPr>
        <w:tabs>
          <w:tab w:val="left" w:pos="567"/>
        </w:tabs>
        <w:ind w:left="567" w:hanging="567"/>
      </w:pPr>
      <w:rPr>
        <w:rFonts w:hint="default" w:ascii="Verdana" w:hAnsi="Verdana"/>
        <w:b w:val="0"/>
        <w:i w:val="0"/>
        <w:sz w:val="18"/>
      </w:rPr>
    </w:lvl>
    <w:lvl w:ilvl="4" w:tentative="0">
      <w:start w:val="1"/>
      <w:numFmt w:val="decimal"/>
      <w:lvlText w:val="%1.%2.%3.%4.%5."/>
      <w:lvlJc w:val="left"/>
      <w:pPr>
        <w:tabs>
          <w:tab w:val="left" w:pos="851"/>
        </w:tabs>
        <w:ind w:left="851" w:hanging="851"/>
      </w:pPr>
      <w:rPr>
        <w:rFonts w:hint="default" w:ascii="Verdana" w:hAnsi="Verdana"/>
        <w:b w:val="0"/>
        <w:i w:val="0"/>
        <w:sz w:val="18"/>
      </w:rPr>
    </w:lvl>
    <w:lvl w:ilvl="5" w:tentative="0">
      <w:start w:val="1"/>
      <w:numFmt w:val="decimal"/>
      <w:lvlText w:val="%1.%2.%3.%4.%5.%6."/>
      <w:lvlJc w:val="left"/>
      <w:pPr>
        <w:tabs>
          <w:tab w:val="left" w:pos="851"/>
        </w:tabs>
        <w:ind w:left="851" w:hanging="851"/>
      </w:pPr>
      <w:rPr>
        <w:rFonts w:hint="default" w:ascii="Verdana" w:hAnsi="Verdana"/>
        <w:b w:val="0"/>
        <w:i w:val="0"/>
        <w:sz w:val="18"/>
      </w:rPr>
    </w:lvl>
    <w:lvl w:ilvl="6" w:tentative="0">
      <w:start w:val="1"/>
      <w:numFmt w:val="decimal"/>
      <w:lvlText w:val="%1.%2.%3.%4.%5.%6.%7."/>
      <w:lvlJc w:val="left"/>
      <w:pPr>
        <w:tabs>
          <w:tab w:val="left" w:pos="1134"/>
        </w:tabs>
        <w:ind w:left="1134" w:hanging="1134"/>
      </w:pPr>
      <w:rPr>
        <w:rFonts w:hint="default" w:ascii="Verdana" w:hAnsi="Verdana"/>
        <w:b w:val="0"/>
        <w:i w:val="0"/>
        <w:sz w:val="18"/>
      </w:rPr>
    </w:lvl>
    <w:lvl w:ilvl="7" w:tentative="0">
      <w:start w:val="1"/>
      <w:numFmt w:val="decimal"/>
      <w:lvlText w:val="%1.%2.%3.%4.%5.%6.%7.%8."/>
      <w:lvlJc w:val="left"/>
      <w:pPr>
        <w:tabs>
          <w:tab w:val="left" w:pos="1134"/>
        </w:tabs>
        <w:ind w:left="1134" w:hanging="1134"/>
      </w:pPr>
      <w:rPr>
        <w:rFonts w:hint="default" w:ascii="Verdana" w:hAnsi="Verdana"/>
        <w:b w:val="0"/>
        <w:i w:val="0"/>
        <w:sz w:val="18"/>
      </w:rPr>
    </w:lvl>
    <w:lvl w:ilvl="8" w:tentative="0">
      <w:start w:val="1"/>
      <w:numFmt w:val="decimal"/>
      <w:lvlText w:val="%1.%2.%3.%4.%5.%6.%7.%8.%9."/>
      <w:lvlJc w:val="left"/>
      <w:pPr>
        <w:tabs>
          <w:tab w:val="left" w:pos="1134"/>
        </w:tabs>
        <w:ind w:left="1134" w:hanging="1134"/>
      </w:pPr>
      <w:rPr>
        <w:rFonts w:hint="default" w:ascii="Verdana" w:hAnsi="Verdana"/>
        <w:b w:val="0"/>
        <w:i w:val="0"/>
        <w:sz w:val="18"/>
      </w:rPr>
    </w:lvl>
  </w:abstractNum>
  <w:abstractNum w:abstractNumId="10">
    <w:nsid w:val="089D152A"/>
    <w:multiLevelType w:val="singleLevel"/>
    <w:tmpl w:val="089D152A"/>
    <w:lvl w:ilvl="0" w:tentative="0">
      <w:start w:val="1"/>
      <w:numFmt w:val="bullet"/>
      <w:pStyle w:val="1675"/>
      <w:lvlText w:val=""/>
      <w:lvlJc w:val="left"/>
      <w:pPr>
        <w:tabs>
          <w:tab w:val="left" w:pos="360"/>
        </w:tabs>
        <w:ind w:left="360" w:hanging="360"/>
      </w:pPr>
      <w:rPr>
        <w:rFonts w:hint="default" w:ascii="Symbol" w:hAnsi="Symbol"/>
      </w:rPr>
    </w:lvl>
  </w:abstractNum>
  <w:abstractNum w:abstractNumId="11">
    <w:nsid w:val="0D040BAA"/>
    <w:multiLevelType w:val="singleLevel"/>
    <w:tmpl w:val="0D040BAA"/>
    <w:lvl w:ilvl="0" w:tentative="0">
      <w:start w:val="1"/>
      <w:numFmt w:val="bullet"/>
      <w:pStyle w:val="582"/>
      <w:lvlText w:val=""/>
      <w:lvlJc w:val="left"/>
      <w:pPr>
        <w:tabs>
          <w:tab w:val="left" w:pos="2160"/>
        </w:tabs>
        <w:ind w:left="2160" w:hanging="360"/>
      </w:pPr>
      <w:rPr>
        <w:rFonts w:hint="default" w:ascii="Symbol" w:hAnsi="Symbol"/>
      </w:rPr>
    </w:lvl>
  </w:abstractNum>
  <w:abstractNum w:abstractNumId="12">
    <w:nsid w:val="13F41C92"/>
    <w:multiLevelType w:val="multilevel"/>
    <w:tmpl w:val="13F41C92"/>
    <w:lvl w:ilvl="0" w:tentative="0">
      <w:start w:val="1"/>
      <w:numFmt w:val="decimal"/>
      <w:pStyle w:val="2"/>
      <w:lvlText w:val="%1."/>
      <w:lvlJc w:val="right"/>
      <w:pPr>
        <w:ind w:left="0" w:hanging="284"/>
      </w:pPr>
      <w:rPr>
        <w:rFonts w:hint="default"/>
      </w:rPr>
    </w:lvl>
    <w:lvl w:ilvl="1" w:tentative="0">
      <w:start w:val="1"/>
      <w:numFmt w:val="decimal"/>
      <w:pStyle w:val="3"/>
      <w:lvlText w:val="%1.%2"/>
      <w:lvlJc w:val="left"/>
      <w:pPr>
        <w:tabs>
          <w:tab w:val="left" w:pos="851"/>
        </w:tabs>
        <w:ind w:left="851" w:hanging="567"/>
      </w:pPr>
      <w:rPr>
        <w:rFonts w:hint="default"/>
      </w:rPr>
    </w:lvl>
    <w:lvl w:ilvl="2" w:tentative="0">
      <w:start w:val="1"/>
      <w:numFmt w:val="decimal"/>
      <w:pStyle w:val="4"/>
      <w:lvlText w:val="%1.%2.%3"/>
      <w:lvlJc w:val="left"/>
      <w:pPr>
        <w:ind w:left="2353" w:hanging="794"/>
      </w:pPr>
      <w:rPr>
        <w:rFonts w:hint="default"/>
      </w:rPr>
    </w:lvl>
    <w:lvl w:ilvl="3" w:tentative="0">
      <w:start w:val="1"/>
      <w:numFmt w:val="decimal"/>
      <w:pStyle w:val="5"/>
      <w:lvlText w:val="%1.%2.%3.%4"/>
      <w:lvlJc w:val="left"/>
      <w:pPr>
        <w:ind w:left="964" w:hanging="964"/>
      </w:pPr>
      <w:rPr>
        <w:rFonts w:hint="default"/>
        <w:b w:val="0"/>
      </w:rPr>
    </w:lvl>
    <w:lvl w:ilvl="4" w:tentative="0">
      <w:start w:val="1"/>
      <w:numFmt w:val="none"/>
      <w:lvlText w:val=""/>
      <w:lvlJc w:val="left"/>
      <w:pPr>
        <w:ind w:left="0" w:firstLine="0"/>
      </w:pPr>
      <w:rPr>
        <w:rFonts w:hint="default"/>
      </w:rPr>
    </w:lvl>
    <w:lvl w:ilvl="5" w:tentative="0">
      <w:start w:val="1"/>
      <w:numFmt w:val="none"/>
      <w:pStyle w:val="7"/>
      <w:lvlText w:val=""/>
      <w:lvlJc w:val="left"/>
      <w:pPr>
        <w:ind w:left="0" w:firstLine="0"/>
      </w:pPr>
      <w:rPr>
        <w:rFonts w:hint="default"/>
      </w:rPr>
    </w:lvl>
    <w:lvl w:ilvl="6" w:tentative="0">
      <w:start w:val="1"/>
      <w:numFmt w:val="none"/>
      <w:pStyle w:val="8"/>
      <w:lvlText w:val=""/>
      <w:lvlJc w:val="left"/>
      <w:pPr>
        <w:ind w:left="0" w:firstLine="0"/>
      </w:pPr>
      <w:rPr>
        <w:rFonts w:hint="default"/>
      </w:rPr>
    </w:lvl>
    <w:lvl w:ilvl="7" w:tentative="0">
      <w:start w:val="1"/>
      <w:numFmt w:val="none"/>
      <w:pStyle w:val="9"/>
      <w:lvlText w:val=""/>
      <w:lvlJc w:val="left"/>
      <w:pPr>
        <w:ind w:left="0" w:firstLine="0"/>
      </w:pPr>
      <w:rPr>
        <w:rFonts w:hint="default"/>
      </w:rPr>
    </w:lvl>
    <w:lvl w:ilvl="8" w:tentative="0">
      <w:start w:val="1"/>
      <w:numFmt w:val="none"/>
      <w:pStyle w:val="10"/>
      <w:lvlText w:val=""/>
      <w:lvlJc w:val="left"/>
      <w:pPr>
        <w:ind w:left="0" w:firstLine="0"/>
      </w:pPr>
      <w:rPr>
        <w:rFonts w:hint="default"/>
      </w:rPr>
    </w:lvl>
  </w:abstractNum>
  <w:abstractNum w:abstractNumId="13">
    <w:nsid w:val="155A5B1C"/>
    <w:multiLevelType w:val="multilevel"/>
    <w:tmpl w:val="155A5B1C"/>
    <w:lvl w:ilvl="0" w:tentative="0">
      <w:start w:val="1"/>
      <w:numFmt w:val="decimal"/>
      <w:pStyle w:val="581"/>
      <w:lvlText w:val="%1."/>
      <w:lvlJc w:val="left"/>
      <w:pPr>
        <w:tabs>
          <w:tab w:val="left" w:pos="539"/>
        </w:tabs>
        <w:ind w:left="539" w:hanging="395"/>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4">
    <w:nsid w:val="1A36504E"/>
    <w:multiLevelType w:val="multilevel"/>
    <w:tmpl w:val="1A36504E"/>
    <w:lvl w:ilvl="0" w:tentative="0">
      <w:start w:val="1"/>
      <w:numFmt w:val="bullet"/>
      <w:pStyle w:val="1080"/>
      <w:lvlText w:val="-"/>
      <w:lvlJc w:val="left"/>
      <w:pPr>
        <w:ind w:left="1287" w:hanging="360"/>
      </w:pPr>
      <w:rPr>
        <w:rFonts w:hint="default" w:ascii="Times New Roman" w:hAnsi="Times New Roman" w:cs="Times New Roma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EDD352F"/>
    <w:multiLevelType w:val="multilevel"/>
    <w:tmpl w:val="1EDD352F"/>
    <w:lvl w:ilvl="0" w:tentative="0">
      <w:start w:val="1"/>
      <w:numFmt w:val="bullet"/>
      <w:pStyle w:val="1154"/>
      <w:lvlText w:val="-"/>
      <w:lvlJc w:val="left"/>
      <w:pPr>
        <w:tabs>
          <w:tab w:val="left" w:pos="2520"/>
        </w:tabs>
        <w:ind w:left="2520" w:hanging="360"/>
      </w:pPr>
      <w:rPr>
        <w:b w:val="0"/>
        <w:bCs w:val="0"/>
        <w:i w:val="0"/>
        <w:iCs w:val="0"/>
        <w:caps w:val="0"/>
        <w:smallCaps w:val="0"/>
        <w:strike w:val="0"/>
        <w:dstrike w:val="0"/>
        <w:vanish w:val="0"/>
        <w:color w:val="000000"/>
        <w:spacing w:val="0"/>
        <w:kern w:val="0"/>
        <w:position w:val="0"/>
        <w:u w:val="none"/>
        <w:vertAlign w:val="baseline"/>
      </w:rPr>
    </w:lvl>
    <w:lvl w:ilvl="1" w:tentative="0">
      <w:start w:val="1"/>
      <w:numFmt w:val="bullet"/>
      <w:lvlText w:val=""/>
      <w:lvlJc w:val="left"/>
      <w:pPr>
        <w:tabs>
          <w:tab w:val="left" w:pos="1800"/>
        </w:tabs>
        <w:ind w:left="1800" w:hanging="360"/>
      </w:pPr>
      <w:rPr>
        <w:rFonts w:hint="default" w:ascii="Wingdings" w:hAnsi="Wingdings"/>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16">
    <w:nsid w:val="200640A8"/>
    <w:multiLevelType w:val="multilevel"/>
    <w:tmpl w:val="200640A8"/>
    <w:lvl w:ilvl="0" w:tentative="0">
      <w:start w:val="1"/>
      <w:numFmt w:val="bullet"/>
      <w:pStyle w:val="482"/>
      <w:lvlText w:val=""/>
      <w:lvlJc w:val="left"/>
      <w:pPr>
        <w:tabs>
          <w:tab w:val="left" w:pos="539"/>
        </w:tabs>
        <w:ind w:left="539" w:hanging="397"/>
      </w:pPr>
      <w:rPr>
        <w:rFonts w:hint="default" w:ascii="Symbol" w:hAnsi="Symbol"/>
        <w:color w:val="auto"/>
        <w:sz w:val="16"/>
      </w:rPr>
    </w:lvl>
    <w:lvl w:ilvl="1" w:tentative="0">
      <w:start w:val="1"/>
      <w:numFmt w:val="bullet"/>
      <w:lvlRestart w:val="0"/>
      <w:pStyle w:val="481"/>
      <w:lvlText w:val="-"/>
      <w:lvlJc w:val="left"/>
      <w:pPr>
        <w:tabs>
          <w:tab w:val="left" w:pos="1107"/>
        </w:tabs>
        <w:ind w:left="1107" w:hanging="397"/>
      </w:pPr>
      <w:rPr>
        <w:rFonts w:hint="default" w:ascii="Arial" w:hAnsi="Arial"/>
        <w:lang w:val="ru-RU"/>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1800"/>
        </w:tabs>
        <w:ind w:left="1008" w:hanging="648"/>
      </w:pPr>
      <w:rPr>
        <w:rFonts w:hint="default"/>
      </w:rPr>
    </w:lvl>
    <w:lvl w:ilvl="4" w:tentative="0">
      <w:start w:val="1"/>
      <w:numFmt w:val="decimal"/>
      <w:lvlText w:val="%1.%2.%3.%4.%5."/>
      <w:lvlJc w:val="left"/>
      <w:pPr>
        <w:tabs>
          <w:tab w:val="left" w:pos="2160"/>
        </w:tabs>
        <w:ind w:left="1512" w:hanging="792"/>
      </w:pPr>
      <w:rPr>
        <w:rFonts w:hint="default"/>
      </w:rPr>
    </w:lvl>
    <w:lvl w:ilvl="5" w:tentative="0">
      <w:start w:val="1"/>
      <w:numFmt w:val="decimal"/>
      <w:lvlText w:val="%1.%2.%3.%4.%5.%6."/>
      <w:lvlJc w:val="left"/>
      <w:pPr>
        <w:tabs>
          <w:tab w:val="left" w:pos="2880"/>
        </w:tabs>
        <w:ind w:left="2016" w:hanging="936"/>
      </w:pPr>
      <w:rPr>
        <w:rFonts w:hint="default"/>
      </w:rPr>
    </w:lvl>
    <w:lvl w:ilvl="6" w:tentative="0">
      <w:start w:val="1"/>
      <w:numFmt w:val="decimal"/>
      <w:lvlText w:val="%1.%2.%3.%4.%5.%6.%7."/>
      <w:lvlJc w:val="left"/>
      <w:pPr>
        <w:tabs>
          <w:tab w:val="left" w:pos="3600"/>
        </w:tabs>
        <w:ind w:left="2520" w:hanging="1080"/>
      </w:pPr>
      <w:rPr>
        <w:rFonts w:hint="default"/>
      </w:rPr>
    </w:lvl>
    <w:lvl w:ilvl="7" w:tentative="0">
      <w:start w:val="1"/>
      <w:numFmt w:val="decimal"/>
      <w:lvlText w:val="%1.%2.%3.%4.%5.%6.%7.%8."/>
      <w:lvlJc w:val="left"/>
      <w:pPr>
        <w:tabs>
          <w:tab w:val="left" w:pos="4320"/>
        </w:tabs>
        <w:ind w:left="3024" w:hanging="1224"/>
      </w:pPr>
      <w:rPr>
        <w:rFonts w:hint="default"/>
      </w:rPr>
    </w:lvl>
    <w:lvl w:ilvl="8" w:tentative="0">
      <w:start w:val="1"/>
      <w:numFmt w:val="decimal"/>
      <w:lvlText w:val="%1.%2.%3.%4.%5.%6.%7.%8.%9."/>
      <w:lvlJc w:val="left"/>
      <w:pPr>
        <w:tabs>
          <w:tab w:val="left" w:pos="5040"/>
        </w:tabs>
        <w:ind w:left="3600" w:hanging="1440"/>
      </w:pPr>
      <w:rPr>
        <w:rFonts w:hint="default"/>
      </w:rPr>
    </w:lvl>
  </w:abstractNum>
  <w:abstractNum w:abstractNumId="17">
    <w:nsid w:val="24D1298C"/>
    <w:multiLevelType w:val="multilevel"/>
    <w:tmpl w:val="24D1298C"/>
    <w:lvl w:ilvl="0" w:tentative="0">
      <w:start w:val="1"/>
      <w:numFmt w:val="bullet"/>
      <w:pStyle w:val="1729"/>
      <w:lvlText w:val=""/>
      <w:lvlJc w:val="left"/>
      <w:pPr>
        <w:tabs>
          <w:tab w:val="left" w:pos="2880"/>
        </w:tabs>
        <w:ind w:left="2880" w:hanging="360"/>
      </w:pPr>
      <w:rPr>
        <w:rFonts w:hint="default" w:ascii="Symbol" w:hAnsi="Symbol"/>
        <w:color w:val="auto"/>
        <w:sz w:val="20"/>
      </w:rPr>
    </w:lvl>
    <w:lvl w:ilvl="1" w:tentative="0">
      <w:start w:val="1"/>
      <w:numFmt w:val="bullet"/>
      <w:lvlText w:val="o"/>
      <w:lvlJc w:val="left"/>
      <w:pPr>
        <w:tabs>
          <w:tab w:val="left" w:pos="3600"/>
        </w:tabs>
        <w:ind w:left="3600" w:hanging="360"/>
      </w:pPr>
      <w:rPr>
        <w:rFonts w:hint="default" w:ascii="Courier New" w:hAnsi="Courier New"/>
      </w:rPr>
    </w:lvl>
    <w:lvl w:ilvl="2" w:tentative="0">
      <w:start w:val="1"/>
      <w:numFmt w:val="bullet"/>
      <w:lvlText w:val=""/>
      <w:lvlJc w:val="left"/>
      <w:pPr>
        <w:tabs>
          <w:tab w:val="left" w:pos="4320"/>
        </w:tabs>
        <w:ind w:left="4320" w:hanging="360"/>
      </w:pPr>
      <w:rPr>
        <w:rFonts w:hint="default" w:ascii="Wingdings" w:hAnsi="Wingdings"/>
      </w:rPr>
    </w:lvl>
    <w:lvl w:ilvl="3" w:tentative="0">
      <w:start w:val="1"/>
      <w:numFmt w:val="bullet"/>
      <w:lvlText w:val=""/>
      <w:lvlJc w:val="left"/>
      <w:pPr>
        <w:tabs>
          <w:tab w:val="left" w:pos="5040"/>
        </w:tabs>
        <w:ind w:left="5040" w:hanging="360"/>
      </w:pPr>
      <w:rPr>
        <w:rFonts w:hint="default" w:ascii="Symbol" w:hAnsi="Symbol"/>
      </w:rPr>
    </w:lvl>
    <w:lvl w:ilvl="4" w:tentative="0">
      <w:start w:val="1"/>
      <w:numFmt w:val="bullet"/>
      <w:lvlText w:val="o"/>
      <w:lvlJc w:val="left"/>
      <w:pPr>
        <w:tabs>
          <w:tab w:val="left" w:pos="5760"/>
        </w:tabs>
        <w:ind w:left="5760" w:hanging="360"/>
      </w:pPr>
      <w:rPr>
        <w:rFonts w:hint="default" w:ascii="Courier New" w:hAnsi="Courier New"/>
      </w:rPr>
    </w:lvl>
    <w:lvl w:ilvl="5" w:tentative="0">
      <w:start w:val="1"/>
      <w:numFmt w:val="bullet"/>
      <w:lvlText w:val=""/>
      <w:lvlJc w:val="left"/>
      <w:pPr>
        <w:tabs>
          <w:tab w:val="left" w:pos="6480"/>
        </w:tabs>
        <w:ind w:left="6480" w:hanging="360"/>
      </w:pPr>
      <w:rPr>
        <w:rFonts w:hint="default" w:ascii="Wingdings" w:hAnsi="Wingdings"/>
      </w:rPr>
    </w:lvl>
    <w:lvl w:ilvl="6" w:tentative="0">
      <w:start w:val="1"/>
      <w:numFmt w:val="bullet"/>
      <w:lvlText w:val=""/>
      <w:lvlJc w:val="left"/>
      <w:pPr>
        <w:tabs>
          <w:tab w:val="left" w:pos="7200"/>
        </w:tabs>
        <w:ind w:left="7200" w:hanging="360"/>
      </w:pPr>
      <w:rPr>
        <w:rFonts w:hint="default" w:ascii="Symbol" w:hAnsi="Symbol"/>
      </w:rPr>
    </w:lvl>
    <w:lvl w:ilvl="7" w:tentative="0">
      <w:start w:val="1"/>
      <w:numFmt w:val="bullet"/>
      <w:lvlText w:val="o"/>
      <w:lvlJc w:val="left"/>
      <w:pPr>
        <w:tabs>
          <w:tab w:val="left" w:pos="7920"/>
        </w:tabs>
        <w:ind w:left="7920" w:hanging="360"/>
      </w:pPr>
      <w:rPr>
        <w:rFonts w:hint="default" w:ascii="Courier New" w:hAnsi="Courier New"/>
      </w:rPr>
    </w:lvl>
    <w:lvl w:ilvl="8" w:tentative="0">
      <w:start w:val="1"/>
      <w:numFmt w:val="bullet"/>
      <w:lvlText w:val=""/>
      <w:lvlJc w:val="left"/>
      <w:pPr>
        <w:tabs>
          <w:tab w:val="left" w:pos="8640"/>
        </w:tabs>
        <w:ind w:left="8640" w:hanging="360"/>
      </w:pPr>
      <w:rPr>
        <w:rFonts w:hint="default" w:ascii="Wingdings" w:hAnsi="Wingdings"/>
      </w:rPr>
    </w:lvl>
  </w:abstractNum>
  <w:abstractNum w:abstractNumId="18">
    <w:nsid w:val="280F7CDA"/>
    <w:multiLevelType w:val="multilevel"/>
    <w:tmpl w:val="280F7CDA"/>
    <w:lvl w:ilvl="0" w:tentative="0">
      <w:start w:val="1"/>
      <w:numFmt w:val="decimal"/>
      <w:pStyle w:val="1167"/>
      <w:lvlText w:val="Приложение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302E7F3E"/>
    <w:multiLevelType w:val="multilevel"/>
    <w:tmpl w:val="302E7F3E"/>
    <w:lvl w:ilvl="0" w:tentative="0">
      <w:start w:val="1"/>
      <w:numFmt w:val="decimal"/>
      <w:pStyle w:val="1156"/>
      <w:lvlText w:val="Таблица %1."/>
      <w:lvlJc w:val="left"/>
      <w:pPr>
        <w:ind w:left="1287"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20">
    <w:nsid w:val="33115170"/>
    <w:multiLevelType w:val="multilevel"/>
    <w:tmpl w:val="33115170"/>
    <w:lvl w:ilvl="0" w:tentative="0">
      <w:start w:val="1"/>
      <w:numFmt w:val="decimal"/>
      <w:pStyle w:val="325"/>
      <w:lvlText w:val="%1."/>
      <w:lvlJc w:val="left"/>
      <w:pPr>
        <w:ind w:left="0" w:hanging="624"/>
      </w:pPr>
      <w:rPr>
        <w:rFonts w:hint="default"/>
        <w:b/>
        <w:i w:val="0"/>
        <w:color w:val="009DE0"/>
        <w:sz w:val="20"/>
        <w:szCs w:val="20"/>
      </w:rPr>
    </w:lvl>
    <w:lvl w:ilvl="1" w:tentative="0">
      <w:start w:val="1"/>
      <w:numFmt w:val="decimal"/>
      <w:pStyle w:val="326"/>
      <w:lvlText w:val="%1.%2"/>
      <w:lvlJc w:val="left"/>
      <w:pPr>
        <w:tabs>
          <w:tab w:val="left" w:pos="454"/>
        </w:tabs>
        <w:ind w:left="0" w:hanging="624"/>
      </w:pPr>
      <w:rPr>
        <w:rFonts w:hint="default" w:ascii="Verdana" w:hAnsi="Verdana"/>
        <w:b/>
        <w:i w:val="0"/>
        <w:color w:val="000000"/>
        <w:sz w:val="18"/>
      </w:rPr>
    </w:lvl>
    <w:lvl w:ilvl="2" w:tentative="0">
      <w:start w:val="1"/>
      <w:numFmt w:val="decimal"/>
      <w:pStyle w:val="327"/>
      <w:lvlText w:val="%1.%2.%3"/>
      <w:lvlJc w:val="left"/>
      <w:pPr>
        <w:tabs>
          <w:tab w:val="left" w:pos="624"/>
        </w:tabs>
        <w:ind w:left="0" w:hanging="624"/>
      </w:pPr>
      <w:rPr>
        <w:rFonts w:hint="default" w:ascii="Verdana" w:hAnsi="Verdana"/>
        <w:b w:val="0"/>
        <w:i w:val="0"/>
        <w:color w:val="000000"/>
        <w:sz w:val="17"/>
      </w:rPr>
    </w:lvl>
    <w:lvl w:ilvl="3" w:tentative="0">
      <w:start w:val="1"/>
      <w:numFmt w:val="decimal"/>
      <w:pStyle w:val="328"/>
      <w:lvlText w:val="%1.%2.%3.%4"/>
      <w:lvlJc w:val="left"/>
      <w:pPr>
        <w:tabs>
          <w:tab w:val="left" w:pos="284"/>
        </w:tabs>
        <w:ind w:left="0" w:hanging="624"/>
      </w:pPr>
      <w:rPr>
        <w:rFonts w:hint="default" w:ascii="Verdana" w:hAnsi="Verdana"/>
        <w:b w:val="0"/>
        <w:i w:val="0"/>
        <w:color w:val="auto"/>
        <w:sz w:val="17"/>
      </w:rPr>
    </w:lvl>
    <w:lvl w:ilvl="4" w:tentative="0">
      <w:start w:val="1"/>
      <w:numFmt w:val="decimal"/>
      <w:lvlRestart w:val="0"/>
      <w:lvlText w:val="%1.%2.%3.%4.%5"/>
      <w:lvlJc w:val="right"/>
      <w:pPr>
        <w:tabs>
          <w:tab w:val="left" w:pos="567"/>
        </w:tabs>
        <w:ind w:left="0" w:hanging="624"/>
      </w:pPr>
      <w:rPr>
        <w:rFonts w:hint="default"/>
      </w:rPr>
    </w:lvl>
    <w:lvl w:ilvl="5" w:tentative="0">
      <w:start w:val="1"/>
      <w:numFmt w:val="decimal"/>
      <w:lvlText w:val="%1.%2.%3.%4.%5.%6"/>
      <w:lvlJc w:val="right"/>
      <w:pPr>
        <w:tabs>
          <w:tab w:val="left" w:pos="567"/>
        </w:tabs>
        <w:ind w:left="0" w:hanging="624"/>
      </w:pPr>
      <w:rPr>
        <w:rFonts w:hint="default"/>
      </w:rPr>
    </w:lvl>
    <w:lvl w:ilvl="6" w:tentative="0">
      <w:start w:val="1"/>
      <w:numFmt w:val="decimal"/>
      <w:lvlText w:val="%1.%2.%3.%4.%5.%6.%7"/>
      <w:lvlJc w:val="right"/>
      <w:pPr>
        <w:tabs>
          <w:tab w:val="left" w:pos="851"/>
        </w:tabs>
        <w:ind w:left="0" w:hanging="624"/>
      </w:pPr>
      <w:rPr>
        <w:rFonts w:hint="default"/>
      </w:rPr>
    </w:lvl>
    <w:lvl w:ilvl="7" w:tentative="0">
      <w:start w:val="1"/>
      <w:numFmt w:val="decimal"/>
      <w:lvlText w:val="%1.%2.%3.%4.%5.%6.%7.%8"/>
      <w:lvlJc w:val="right"/>
      <w:pPr>
        <w:tabs>
          <w:tab w:val="left" w:pos="851"/>
        </w:tabs>
        <w:ind w:left="0" w:hanging="624"/>
      </w:pPr>
      <w:rPr>
        <w:rFonts w:hint="default"/>
      </w:rPr>
    </w:lvl>
    <w:lvl w:ilvl="8" w:tentative="0">
      <w:start w:val="1"/>
      <w:numFmt w:val="decimal"/>
      <w:lvlText w:val="%1.%2.%3.%4.%5.%6.%7.%8.%9"/>
      <w:lvlJc w:val="right"/>
      <w:pPr>
        <w:tabs>
          <w:tab w:val="left" w:pos="1134"/>
        </w:tabs>
        <w:ind w:left="0" w:hanging="624"/>
      </w:pPr>
      <w:rPr>
        <w:rFonts w:hint="default"/>
      </w:rPr>
    </w:lvl>
  </w:abstractNum>
  <w:abstractNum w:abstractNumId="21">
    <w:nsid w:val="33F90E55"/>
    <w:multiLevelType w:val="multilevel"/>
    <w:tmpl w:val="33F90E55"/>
    <w:lvl w:ilvl="0" w:tentative="0">
      <w:start w:val="1"/>
      <w:numFmt w:val="bullet"/>
      <w:pStyle w:val="704"/>
      <w:lvlText w:val="•"/>
      <w:lvlJc w:val="left"/>
      <w:pPr>
        <w:ind w:left="720"/>
      </w:pPr>
      <w:rPr>
        <w:rFonts w:ascii="Arial" w:hAnsi="Arial" w:eastAsia="Arial" w:cs="Arial"/>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abstractNum>
  <w:abstractNum w:abstractNumId="22">
    <w:nsid w:val="377535E8"/>
    <w:multiLevelType w:val="multilevel"/>
    <w:tmpl w:val="377535E8"/>
    <w:lvl w:ilvl="0" w:tentative="0">
      <w:start w:val="1"/>
      <w:numFmt w:val="decimal"/>
      <w:pStyle w:val="1158"/>
      <w:lvlText w:val="Рисунок %1."/>
      <w:lvlJc w:val="left"/>
      <w:pPr>
        <w:ind w:left="720"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39F70416"/>
    <w:multiLevelType w:val="multilevel"/>
    <w:tmpl w:val="39F70416"/>
    <w:lvl w:ilvl="0" w:tentative="0">
      <w:start w:val="5"/>
      <w:numFmt w:val="bullet"/>
      <w:pStyle w:val="1071"/>
      <w:lvlText w:val="-"/>
      <w:lvlJc w:val="left"/>
      <w:pPr>
        <w:tabs>
          <w:tab w:val="left" w:pos="1080"/>
        </w:tabs>
        <w:ind w:left="1080" w:hanging="36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4">
    <w:nsid w:val="3AEB0B1E"/>
    <w:multiLevelType w:val="multilevel"/>
    <w:tmpl w:val="3AEB0B1E"/>
    <w:lvl w:ilvl="0" w:tentative="0">
      <w:start w:val="1"/>
      <w:numFmt w:val="decimal"/>
      <w:pStyle w:val="703"/>
      <w:lvlText w:val="%1."/>
      <w:lvlJc w:val="left"/>
      <w:pPr>
        <w:tabs>
          <w:tab w:val="left" w:pos="360"/>
        </w:tabs>
      </w:pPr>
      <w:rPr>
        <w:rFonts w:hint="default" w:cs="Times New Roman"/>
      </w:rPr>
    </w:lvl>
    <w:lvl w:ilvl="1" w:tentative="0">
      <w:start w:val="1"/>
      <w:numFmt w:val="lowerLetter"/>
      <w:lvlText w:val="(%2)"/>
      <w:lvlJc w:val="left"/>
      <w:pPr>
        <w:tabs>
          <w:tab w:val="left" w:pos="1080"/>
        </w:tabs>
        <w:ind w:firstLine="720"/>
      </w:pPr>
      <w:rPr>
        <w:rFonts w:hint="default" w:cs="Times New Roman"/>
      </w:rPr>
    </w:lvl>
    <w:lvl w:ilvl="2" w:tentative="0">
      <w:start w:val="1"/>
      <w:numFmt w:val="lowerRoman"/>
      <w:lvlText w:val="(%3)"/>
      <w:lvlJc w:val="right"/>
      <w:pPr>
        <w:tabs>
          <w:tab w:val="left" w:pos="2736"/>
        </w:tabs>
        <w:ind w:left="2736" w:hanging="432"/>
      </w:pPr>
      <w:rPr>
        <w:rFonts w:hint="default" w:cs="Times New Roman"/>
      </w:rPr>
    </w:lvl>
    <w:lvl w:ilvl="3" w:tentative="0">
      <w:start w:val="1"/>
      <w:numFmt w:val="decimal"/>
      <w:lvlText w:val="a."/>
      <w:lvlJc w:val="left"/>
      <w:pPr>
        <w:tabs>
          <w:tab w:val="left" w:pos="2160"/>
        </w:tabs>
        <w:ind w:left="2160" w:hanging="360"/>
      </w:pPr>
      <w:rPr>
        <w:rFonts w:hint="default" w:cs="Times New Roman"/>
      </w:rPr>
    </w:lvl>
    <w:lvl w:ilvl="4" w:tentative="0">
      <w:start w:val="1"/>
      <w:numFmt w:val="lowerLetter"/>
      <w:lvlText w:val="(%5)"/>
      <w:lvlJc w:val="left"/>
      <w:pPr>
        <w:tabs>
          <w:tab w:val="left" w:pos="2520"/>
        </w:tabs>
        <w:ind w:left="2520" w:hanging="360"/>
      </w:pPr>
      <w:rPr>
        <w:rFonts w:hint="default" w:cs="Times New Roman"/>
      </w:rPr>
    </w:lvl>
    <w:lvl w:ilvl="5" w:tentative="0">
      <w:start w:val="1"/>
      <w:numFmt w:val="lowerRoman"/>
      <w:lvlText w:val="(%6)"/>
      <w:lvlJc w:val="left"/>
      <w:pPr>
        <w:tabs>
          <w:tab w:val="left" w:pos="2880"/>
        </w:tabs>
        <w:ind w:left="2880" w:hanging="360"/>
      </w:pPr>
      <w:rPr>
        <w:rFonts w:hint="default" w:cs="Times New Roman"/>
      </w:rPr>
    </w:lvl>
    <w:lvl w:ilvl="6" w:tentative="0">
      <w:start w:val="1"/>
      <w:numFmt w:val="decimal"/>
      <w:lvlText w:val="%7."/>
      <w:lvlJc w:val="left"/>
      <w:pPr>
        <w:tabs>
          <w:tab w:val="left" w:pos="3240"/>
        </w:tabs>
        <w:ind w:left="3240" w:hanging="360"/>
      </w:pPr>
      <w:rPr>
        <w:rFonts w:hint="default" w:cs="Times New Roman"/>
      </w:rPr>
    </w:lvl>
    <w:lvl w:ilvl="7" w:tentative="0">
      <w:start w:val="1"/>
      <w:numFmt w:val="lowerLetter"/>
      <w:lvlText w:val="%8."/>
      <w:lvlJc w:val="left"/>
      <w:pPr>
        <w:tabs>
          <w:tab w:val="left" w:pos="3600"/>
        </w:tabs>
        <w:ind w:left="3600" w:hanging="360"/>
      </w:pPr>
      <w:rPr>
        <w:rFonts w:hint="default" w:cs="Times New Roman"/>
      </w:rPr>
    </w:lvl>
    <w:lvl w:ilvl="8" w:tentative="0">
      <w:start w:val="1"/>
      <w:numFmt w:val="lowerRoman"/>
      <w:lvlText w:val="%9."/>
      <w:lvlJc w:val="left"/>
      <w:pPr>
        <w:tabs>
          <w:tab w:val="left" w:pos="3960"/>
        </w:tabs>
        <w:ind w:left="3960" w:hanging="360"/>
      </w:pPr>
      <w:rPr>
        <w:rFonts w:hint="default" w:cs="Times New Roman"/>
      </w:rPr>
    </w:lvl>
  </w:abstractNum>
  <w:abstractNum w:abstractNumId="25">
    <w:nsid w:val="3CCD36C8"/>
    <w:multiLevelType w:val="multilevel"/>
    <w:tmpl w:val="3CCD36C8"/>
    <w:lvl w:ilvl="0" w:tentative="0">
      <w:start w:val="1"/>
      <w:numFmt w:val="bullet"/>
      <w:pStyle w:val="608"/>
      <w:lvlText w:val=""/>
      <w:lvlJc w:val="left"/>
      <w:pPr>
        <w:tabs>
          <w:tab w:val="left" w:pos="1860"/>
        </w:tabs>
        <w:ind w:left="1860" w:hanging="360"/>
      </w:pPr>
      <w:rPr>
        <w:rFonts w:hint="default" w:ascii="Symbol" w:hAnsi="Symbol"/>
        <w:color w:val="000000"/>
        <w:sz w:val="20"/>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26">
    <w:nsid w:val="45691D2E"/>
    <w:multiLevelType w:val="multilevel"/>
    <w:tmpl w:val="45691D2E"/>
    <w:lvl w:ilvl="0" w:tentative="0">
      <w:start w:val="1"/>
      <w:numFmt w:val="bullet"/>
      <w:pStyle w:val="579"/>
      <w:lvlText w:val=""/>
      <w:lvlJc w:val="left"/>
      <w:pPr>
        <w:tabs>
          <w:tab w:val="left" w:pos="537"/>
        </w:tabs>
        <w:ind w:left="537" w:hanging="395"/>
      </w:pPr>
      <w:rPr>
        <w:rFonts w:hint="default" w:ascii="Symbol" w:hAnsi="Symbol"/>
        <w:color w:val="000000"/>
        <w:sz w:val="16"/>
      </w:rPr>
    </w:lvl>
    <w:lvl w:ilvl="1" w:tentative="0">
      <w:start w:val="1"/>
      <w:numFmt w:val="bullet"/>
      <w:pStyle w:val="580"/>
      <w:lvlText w:val="-"/>
      <w:lvlJc w:val="left"/>
      <w:pPr>
        <w:tabs>
          <w:tab w:val="left" w:pos="962"/>
        </w:tabs>
        <w:ind w:left="962" w:hanging="397"/>
      </w:pPr>
      <w:rPr>
        <w:rFonts w:hint="default" w:ascii="Arial" w:hAnsi="Arial" w:cs="Times New Roman"/>
      </w:rPr>
    </w:lvl>
    <w:lvl w:ilvl="2" w:tentative="0">
      <w:start w:val="1"/>
      <w:numFmt w:val="bullet"/>
      <w:lvlText w:val=""/>
      <w:lvlJc w:val="left"/>
      <w:pPr>
        <w:tabs>
          <w:tab w:val="left" w:pos="1222"/>
        </w:tabs>
        <w:ind w:left="1222" w:hanging="360"/>
      </w:pPr>
      <w:rPr>
        <w:rFonts w:hint="default" w:ascii="Wingdings" w:hAnsi="Wingdings"/>
      </w:rPr>
    </w:lvl>
    <w:lvl w:ilvl="3" w:tentative="0">
      <w:start w:val="1"/>
      <w:numFmt w:val="bullet"/>
      <w:lvlText w:val=""/>
      <w:lvlJc w:val="left"/>
      <w:pPr>
        <w:tabs>
          <w:tab w:val="left" w:pos="1582"/>
        </w:tabs>
        <w:ind w:left="1582" w:hanging="360"/>
      </w:pPr>
      <w:rPr>
        <w:rFonts w:hint="default" w:ascii="Symbol" w:hAnsi="Symbol"/>
      </w:rPr>
    </w:lvl>
    <w:lvl w:ilvl="4" w:tentative="0">
      <w:start w:val="1"/>
      <w:numFmt w:val="bullet"/>
      <w:lvlText w:val=""/>
      <w:lvlJc w:val="left"/>
      <w:pPr>
        <w:tabs>
          <w:tab w:val="left" w:pos="1942"/>
        </w:tabs>
        <w:ind w:left="1942" w:hanging="360"/>
      </w:pPr>
      <w:rPr>
        <w:rFonts w:hint="default" w:ascii="Symbol" w:hAnsi="Symbol"/>
      </w:rPr>
    </w:lvl>
    <w:lvl w:ilvl="5" w:tentative="0">
      <w:start w:val="1"/>
      <w:numFmt w:val="bullet"/>
      <w:lvlText w:val=""/>
      <w:lvlJc w:val="left"/>
      <w:pPr>
        <w:tabs>
          <w:tab w:val="left" w:pos="2302"/>
        </w:tabs>
        <w:ind w:left="2302" w:hanging="360"/>
      </w:pPr>
      <w:rPr>
        <w:rFonts w:hint="default" w:ascii="Wingdings" w:hAnsi="Wingdings"/>
      </w:rPr>
    </w:lvl>
    <w:lvl w:ilvl="6" w:tentative="0">
      <w:start w:val="1"/>
      <w:numFmt w:val="bullet"/>
      <w:lvlText w:val=""/>
      <w:lvlJc w:val="left"/>
      <w:pPr>
        <w:tabs>
          <w:tab w:val="left" w:pos="2662"/>
        </w:tabs>
        <w:ind w:left="2662" w:hanging="360"/>
      </w:pPr>
      <w:rPr>
        <w:rFonts w:hint="default" w:ascii="Wingdings" w:hAnsi="Wingdings"/>
      </w:rPr>
    </w:lvl>
    <w:lvl w:ilvl="7" w:tentative="0">
      <w:start w:val="1"/>
      <w:numFmt w:val="bullet"/>
      <w:lvlText w:val=""/>
      <w:lvlJc w:val="left"/>
      <w:pPr>
        <w:tabs>
          <w:tab w:val="left" w:pos="3022"/>
        </w:tabs>
        <w:ind w:left="3022" w:hanging="360"/>
      </w:pPr>
      <w:rPr>
        <w:rFonts w:hint="default" w:ascii="Symbol" w:hAnsi="Symbol"/>
      </w:rPr>
    </w:lvl>
    <w:lvl w:ilvl="8" w:tentative="0">
      <w:start w:val="1"/>
      <w:numFmt w:val="bullet"/>
      <w:lvlText w:val=""/>
      <w:lvlJc w:val="left"/>
      <w:pPr>
        <w:tabs>
          <w:tab w:val="left" w:pos="3382"/>
        </w:tabs>
        <w:ind w:left="3382" w:hanging="360"/>
      </w:pPr>
      <w:rPr>
        <w:rFonts w:hint="default" w:ascii="Symbol" w:hAnsi="Symbol"/>
      </w:rPr>
    </w:lvl>
  </w:abstractNum>
  <w:abstractNum w:abstractNumId="27">
    <w:nsid w:val="45C43D50"/>
    <w:multiLevelType w:val="multilevel"/>
    <w:tmpl w:val="45C43D50"/>
    <w:lvl w:ilvl="0" w:tentative="0">
      <w:start w:val="1"/>
      <w:numFmt w:val="bullet"/>
      <w:pStyle w:val="1398"/>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28">
    <w:nsid w:val="49A87063"/>
    <w:multiLevelType w:val="multilevel"/>
    <w:tmpl w:val="49A87063"/>
    <w:lvl w:ilvl="0" w:tentative="0">
      <w:start w:val="1"/>
      <w:numFmt w:val="bullet"/>
      <w:pStyle w:val="1052"/>
      <w:lvlText w:val=""/>
      <w:lvlJc w:val="left"/>
      <w:pPr>
        <w:tabs>
          <w:tab w:val="left" w:pos="1440"/>
        </w:tabs>
        <w:ind w:left="1440" w:hanging="360"/>
      </w:pPr>
      <w:rPr>
        <w:rFonts w:hint="default" w:ascii="Arial Bold" w:hAnsi="Arial Bold" w:cs="Arial Bold"/>
        <w:sz w:val="20"/>
        <w:szCs w:val="20"/>
      </w:rPr>
    </w:lvl>
    <w:lvl w:ilvl="1" w:tentative="0">
      <w:start w:val="1"/>
      <w:numFmt w:val="bullet"/>
      <w:lvlText w:val=""/>
      <w:lvlJc w:val="left"/>
      <w:pPr>
        <w:tabs>
          <w:tab w:val="left" w:pos="1800"/>
        </w:tabs>
        <w:ind w:left="1800" w:hanging="360"/>
      </w:pPr>
      <w:rPr>
        <w:rFonts w:hint="default" w:ascii="Arial Bold" w:hAnsi="Arial Bold" w:cs="Arial Bold"/>
        <w:b w:val="0"/>
        <w:bCs w:val="0"/>
        <w:i w:val="0"/>
        <w:iCs w:val="0"/>
        <w:sz w:val="24"/>
        <w:szCs w:val="24"/>
      </w:rPr>
    </w:lvl>
    <w:lvl w:ilvl="2" w:tentative="0">
      <w:start w:val="1"/>
      <w:numFmt w:val="bullet"/>
      <w:lvlText w:val=""/>
      <w:lvlJc w:val="left"/>
      <w:pPr>
        <w:tabs>
          <w:tab w:val="left" w:pos="2160"/>
        </w:tabs>
        <w:ind w:left="2160" w:hanging="360"/>
      </w:pPr>
      <w:rPr>
        <w:rFonts w:hint="default" w:ascii="Arial Bold" w:hAnsi="Arial Bold" w:cs="Arial Bold"/>
        <w:b w:val="0"/>
        <w:bCs w:val="0"/>
        <w:i w:val="0"/>
        <w:iCs w:val="0"/>
        <w:sz w:val="18"/>
        <w:szCs w:val="18"/>
      </w:rPr>
    </w:lvl>
    <w:lvl w:ilvl="3" w:tentative="0">
      <w:start w:val="1"/>
      <w:numFmt w:val="bullet"/>
      <w:lvlText w:val=""/>
      <w:lvlJc w:val="left"/>
      <w:pPr>
        <w:tabs>
          <w:tab w:val="left" w:pos="3600"/>
        </w:tabs>
        <w:ind w:left="3600" w:hanging="360"/>
      </w:pPr>
      <w:rPr>
        <w:rFonts w:hint="default" w:ascii="Arial Bold" w:hAnsi="Arial Bold" w:cs="Arial Bold"/>
        <w:sz w:val="20"/>
        <w:szCs w:val="20"/>
      </w:rPr>
    </w:lvl>
    <w:lvl w:ilvl="4" w:tentative="0">
      <w:start w:val="1"/>
      <w:numFmt w:val="bullet"/>
      <w:lvlText w:val="o"/>
      <w:lvlJc w:val="left"/>
      <w:pPr>
        <w:tabs>
          <w:tab w:val="left" w:pos="3600"/>
        </w:tabs>
        <w:ind w:left="3600" w:hanging="360"/>
      </w:pPr>
      <w:rPr>
        <w:rFonts w:hint="default" w:ascii="Arial Bold" w:hAnsi="Arial Bold" w:cs="Arial Bold"/>
      </w:rPr>
    </w:lvl>
    <w:lvl w:ilvl="5" w:tentative="0">
      <w:start w:val="1"/>
      <w:numFmt w:val="bullet"/>
      <w:lvlText w:val=""/>
      <w:lvlJc w:val="left"/>
      <w:pPr>
        <w:tabs>
          <w:tab w:val="left" w:pos="4320"/>
        </w:tabs>
        <w:ind w:left="4320" w:hanging="360"/>
      </w:pPr>
      <w:rPr>
        <w:rFonts w:hint="default" w:ascii="Arial Bold" w:hAnsi="Arial Bold" w:cs="Arial Bold"/>
      </w:rPr>
    </w:lvl>
    <w:lvl w:ilvl="6" w:tentative="0">
      <w:start w:val="1"/>
      <w:numFmt w:val="bullet"/>
      <w:lvlText w:val=""/>
      <w:lvlJc w:val="left"/>
      <w:pPr>
        <w:tabs>
          <w:tab w:val="left" w:pos="5040"/>
        </w:tabs>
        <w:ind w:left="5040" w:hanging="360"/>
      </w:pPr>
      <w:rPr>
        <w:rFonts w:hint="default" w:ascii="Arial Bold" w:hAnsi="Arial Bold" w:cs="Arial Bold"/>
      </w:rPr>
    </w:lvl>
    <w:lvl w:ilvl="7" w:tentative="0">
      <w:start w:val="1"/>
      <w:numFmt w:val="bullet"/>
      <w:lvlText w:val="o"/>
      <w:lvlJc w:val="left"/>
      <w:pPr>
        <w:tabs>
          <w:tab w:val="left" w:pos="5760"/>
        </w:tabs>
        <w:ind w:left="5760" w:hanging="360"/>
      </w:pPr>
      <w:rPr>
        <w:rFonts w:hint="default" w:ascii="Arial Bold" w:hAnsi="Arial Bold" w:cs="Arial Bold"/>
      </w:rPr>
    </w:lvl>
    <w:lvl w:ilvl="8" w:tentative="0">
      <w:start w:val="1"/>
      <w:numFmt w:val="bullet"/>
      <w:lvlText w:val=""/>
      <w:lvlJc w:val="left"/>
      <w:pPr>
        <w:tabs>
          <w:tab w:val="left" w:pos="6480"/>
        </w:tabs>
        <w:ind w:left="6480" w:hanging="360"/>
      </w:pPr>
      <w:rPr>
        <w:rFonts w:hint="default" w:ascii="Arial Bold" w:hAnsi="Arial Bold" w:cs="Arial Bold"/>
      </w:rPr>
    </w:lvl>
  </w:abstractNum>
  <w:abstractNum w:abstractNumId="29">
    <w:nsid w:val="4CA22F8B"/>
    <w:multiLevelType w:val="multilevel"/>
    <w:tmpl w:val="4CA22F8B"/>
    <w:lvl w:ilvl="0" w:tentative="0">
      <w:start w:val="1"/>
      <w:numFmt w:val="decimal"/>
      <w:pStyle w:val="1692"/>
      <w:isLgl/>
      <w:lvlText w:val="%1"/>
      <w:lvlJc w:val="left"/>
      <w:pPr>
        <w:tabs>
          <w:tab w:val="left" w:pos="851"/>
        </w:tabs>
        <w:ind w:left="851" w:hanging="851"/>
      </w:pPr>
      <w:rPr>
        <w:rFonts w:hint="default" w:ascii="Arial" w:hAnsi="Arial" w:cs="Times New Roman"/>
        <w:b w:val="0"/>
        <w:i w:val="0"/>
        <w:sz w:val="20"/>
      </w:rPr>
    </w:lvl>
    <w:lvl w:ilvl="1" w:tentative="0">
      <w:start w:val="1"/>
      <w:numFmt w:val="decimal"/>
      <w:pStyle w:val="1693"/>
      <w:isLgl/>
      <w:lvlText w:val="%1.%2"/>
      <w:lvlJc w:val="left"/>
      <w:pPr>
        <w:tabs>
          <w:tab w:val="left" w:pos="851"/>
        </w:tabs>
        <w:ind w:left="851" w:hanging="851"/>
      </w:pPr>
      <w:rPr>
        <w:rFonts w:hint="default" w:ascii="Arial" w:hAnsi="Arial" w:cs="Times New Roman"/>
        <w:b w:val="0"/>
        <w:i w:val="0"/>
        <w:sz w:val="20"/>
      </w:rPr>
    </w:lvl>
    <w:lvl w:ilvl="2" w:tentative="0">
      <w:start w:val="1"/>
      <w:numFmt w:val="decimal"/>
      <w:pStyle w:val="1694"/>
      <w:lvlText w:val="%1.%2.%3"/>
      <w:lvlJc w:val="left"/>
      <w:pPr>
        <w:tabs>
          <w:tab w:val="left" w:pos="851"/>
        </w:tabs>
        <w:ind w:left="851" w:hanging="851"/>
      </w:pPr>
      <w:rPr>
        <w:rFonts w:hint="default" w:ascii="Arial" w:hAnsi="Arial" w:cs="Times New Roman"/>
        <w:b w:val="0"/>
        <w:i w:val="0"/>
        <w:sz w:val="20"/>
      </w:rPr>
    </w:lvl>
    <w:lvl w:ilvl="3" w:tentative="0">
      <w:start w:val="1"/>
      <w:numFmt w:val="decimal"/>
      <w:pStyle w:val="1695"/>
      <w:lvlText w:val="%1.%2.%3.%4"/>
      <w:lvlJc w:val="left"/>
      <w:pPr>
        <w:tabs>
          <w:tab w:val="left" w:pos="851"/>
        </w:tabs>
        <w:ind w:left="851" w:hanging="851"/>
      </w:pPr>
      <w:rPr>
        <w:rFonts w:hint="default" w:ascii="Arial" w:hAnsi="Arial" w:cs="Times New Roman"/>
        <w:b w:val="0"/>
        <w:i w:val="0"/>
        <w:sz w:val="20"/>
      </w:rPr>
    </w:lvl>
    <w:lvl w:ilvl="4" w:tentative="0">
      <w:start w:val="1"/>
      <w:numFmt w:val="lowerLetter"/>
      <w:pStyle w:val="1696"/>
      <w:lvlText w:val="(%5)"/>
      <w:lvlJc w:val="left"/>
      <w:pPr>
        <w:tabs>
          <w:tab w:val="left" w:pos="1701"/>
        </w:tabs>
        <w:ind w:left="1701" w:hanging="850"/>
      </w:pPr>
      <w:rPr>
        <w:rFonts w:hint="default" w:ascii="Arial" w:hAnsi="Arial" w:cs="Times New Roman"/>
        <w:b w:val="0"/>
        <w:i w:val="0"/>
        <w:sz w:val="20"/>
      </w:rPr>
    </w:lvl>
    <w:lvl w:ilvl="5" w:tentative="0">
      <w:start w:val="1"/>
      <w:numFmt w:val="lowerRoman"/>
      <w:pStyle w:val="1697"/>
      <w:lvlText w:val="(%6)"/>
      <w:lvlJc w:val="left"/>
      <w:pPr>
        <w:tabs>
          <w:tab w:val="left" w:pos="2552"/>
        </w:tabs>
        <w:ind w:left="2552" w:hanging="851"/>
      </w:pPr>
      <w:rPr>
        <w:rFonts w:hint="default" w:ascii="Arial" w:hAnsi="Arial" w:cs="Times New Roman"/>
        <w:b w:val="0"/>
        <w:i w:val="0"/>
        <w:sz w:val="20"/>
      </w:rPr>
    </w:lvl>
    <w:lvl w:ilvl="6" w:tentative="0">
      <w:start w:val="1"/>
      <w:numFmt w:val="decimal"/>
      <w:pStyle w:val="1698"/>
      <w:lvlText w:val="%7)"/>
      <w:lvlJc w:val="left"/>
      <w:pPr>
        <w:tabs>
          <w:tab w:val="left" w:pos="3402"/>
        </w:tabs>
        <w:ind w:left="3402" w:hanging="850"/>
      </w:pPr>
      <w:rPr>
        <w:rFonts w:hint="default" w:ascii="Arial" w:hAnsi="Arial" w:cs="Times New Roman"/>
        <w:b w:val="0"/>
        <w:i w:val="0"/>
        <w:sz w:val="20"/>
      </w:rPr>
    </w:lvl>
    <w:lvl w:ilvl="7" w:tentative="0">
      <w:start w:val="1"/>
      <w:numFmt w:val="lowerLetter"/>
      <w:pStyle w:val="1699"/>
      <w:lvlText w:val="%8)"/>
      <w:lvlJc w:val="left"/>
      <w:pPr>
        <w:tabs>
          <w:tab w:val="left" w:pos="3402"/>
        </w:tabs>
        <w:ind w:left="3402" w:hanging="850"/>
      </w:pPr>
      <w:rPr>
        <w:rFonts w:hint="default" w:ascii="Arial" w:hAnsi="Arial" w:cs="Times New Roman"/>
        <w:b w:val="0"/>
        <w:i w:val="0"/>
        <w:sz w:val="20"/>
      </w:rPr>
    </w:lvl>
    <w:lvl w:ilvl="8" w:tentative="0">
      <w:start w:val="1"/>
      <w:numFmt w:val="lowerRoman"/>
      <w:lvlText w:val="%9."/>
      <w:lvlJc w:val="left"/>
      <w:pPr>
        <w:tabs>
          <w:tab w:val="left" w:pos="3240"/>
        </w:tabs>
        <w:ind w:left="3240" w:hanging="360"/>
      </w:pPr>
      <w:rPr>
        <w:rFonts w:hint="default" w:cs="Times New Roman"/>
      </w:rPr>
    </w:lvl>
  </w:abstractNum>
  <w:abstractNum w:abstractNumId="30">
    <w:nsid w:val="51503AC5"/>
    <w:multiLevelType w:val="multilevel"/>
    <w:tmpl w:val="51503AC5"/>
    <w:lvl w:ilvl="0" w:tentative="0">
      <w:start w:val="1"/>
      <w:numFmt w:val="decimal"/>
      <w:pStyle w:val="897"/>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1">
    <w:nsid w:val="52124BBC"/>
    <w:multiLevelType w:val="multilevel"/>
    <w:tmpl w:val="52124BBC"/>
    <w:lvl w:ilvl="0" w:tentative="0">
      <w:start w:val="1"/>
      <w:numFmt w:val="bullet"/>
      <w:pStyle w:val="316"/>
      <w:lvlText w:val=""/>
      <w:lvlJc w:val="left"/>
      <w:pPr>
        <w:ind w:left="567" w:hanging="567"/>
      </w:pPr>
      <w:rPr>
        <w:rFonts w:hint="default" w:ascii="Symbol" w:hAnsi="Symbol"/>
      </w:rPr>
    </w:lvl>
    <w:lvl w:ilvl="1" w:tentative="0">
      <w:start w:val="1"/>
      <w:numFmt w:val="bullet"/>
      <w:lvlText w:val=""/>
      <w:lvlJc w:val="left"/>
      <w:pPr>
        <w:ind w:left="1134" w:hanging="567"/>
      </w:pPr>
      <w:rPr>
        <w:rFonts w:hint="default" w:ascii="Symbol" w:hAnsi="Symbol"/>
      </w:rPr>
    </w:lvl>
    <w:lvl w:ilvl="2" w:tentative="0">
      <w:start w:val="1"/>
      <w:numFmt w:val="bullet"/>
      <w:lvlText w:val=""/>
      <w:lvlJc w:val="left"/>
      <w:pPr>
        <w:tabs>
          <w:tab w:val="left" w:pos="1134"/>
        </w:tabs>
        <w:ind w:left="1701" w:hanging="567"/>
      </w:pPr>
      <w:rPr>
        <w:rFonts w:hint="default" w:ascii="Symbol" w:hAnsi="Symbol"/>
      </w:rPr>
    </w:lvl>
    <w:lvl w:ilvl="3" w:tentative="0">
      <w:start w:val="1"/>
      <w:numFmt w:val="bullet"/>
      <w:lvlText w:val=""/>
      <w:lvlJc w:val="left"/>
      <w:pPr>
        <w:tabs>
          <w:tab w:val="left" w:pos="1701"/>
        </w:tabs>
        <w:ind w:left="2268" w:hanging="567"/>
      </w:pPr>
      <w:rPr>
        <w:rFonts w:hint="default" w:ascii="Symbol" w:hAnsi="Symbol"/>
      </w:rPr>
    </w:lvl>
    <w:lvl w:ilvl="4" w:tentative="0">
      <w:start w:val="1"/>
      <w:numFmt w:val="bullet"/>
      <w:lvlText w:val=""/>
      <w:lvlJc w:val="left"/>
      <w:pPr>
        <w:tabs>
          <w:tab w:val="left" w:pos="2268"/>
        </w:tabs>
        <w:ind w:left="2835" w:hanging="567"/>
      </w:pPr>
      <w:rPr>
        <w:rFonts w:hint="default" w:ascii="Symbol" w:hAnsi="Symbol"/>
      </w:rPr>
    </w:lvl>
    <w:lvl w:ilvl="5" w:tentative="0">
      <w:start w:val="1"/>
      <w:numFmt w:val="bullet"/>
      <w:lvlText w:val=""/>
      <w:lvlJc w:val="left"/>
      <w:pPr>
        <w:tabs>
          <w:tab w:val="left" w:pos="2835"/>
        </w:tabs>
        <w:ind w:left="3402" w:hanging="567"/>
      </w:pPr>
      <w:rPr>
        <w:rFonts w:hint="default" w:ascii="Symbol" w:hAnsi="Symbol"/>
      </w:rPr>
    </w:lvl>
    <w:lvl w:ilvl="6" w:tentative="0">
      <w:start w:val="1"/>
      <w:numFmt w:val="bullet"/>
      <w:lvlText w:val=""/>
      <w:lvlJc w:val="left"/>
      <w:pPr>
        <w:tabs>
          <w:tab w:val="left" w:pos="3402"/>
        </w:tabs>
        <w:ind w:left="3969" w:hanging="567"/>
      </w:pPr>
      <w:rPr>
        <w:rFonts w:hint="default" w:ascii="Symbol" w:hAnsi="Symbol"/>
      </w:rPr>
    </w:lvl>
    <w:lvl w:ilvl="7" w:tentative="0">
      <w:start w:val="1"/>
      <w:numFmt w:val="bullet"/>
      <w:lvlText w:val=""/>
      <w:lvlJc w:val="left"/>
      <w:pPr>
        <w:tabs>
          <w:tab w:val="left" w:pos="3969"/>
        </w:tabs>
        <w:ind w:left="4536" w:hanging="567"/>
      </w:pPr>
      <w:rPr>
        <w:rFonts w:hint="default" w:ascii="Symbol" w:hAnsi="Symbol"/>
      </w:rPr>
    </w:lvl>
    <w:lvl w:ilvl="8" w:tentative="0">
      <w:start w:val="1"/>
      <w:numFmt w:val="bullet"/>
      <w:lvlText w:val=""/>
      <w:lvlJc w:val="left"/>
      <w:pPr>
        <w:tabs>
          <w:tab w:val="left" w:pos="4536"/>
        </w:tabs>
        <w:ind w:left="5103" w:hanging="567"/>
      </w:pPr>
      <w:rPr>
        <w:rFonts w:hint="default" w:ascii="Symbol" w:hAnsi="Symbol"/>
      </w:rPr>
    </w:lvl>
  </w:abstractNum>
  <w:abstractNum w:abstractNumId="32">
    <w:nsid w:val="54976E90"/>
    <w:multiLevelType w:val="multilevel"/>
    <w:tmpl w:val="54976E90"/>
    <w:lvl w:ilvl="0" w:tentative="0">
      <w:start w:val="1"/>
      <w:numFmt w:val="bullet"/>
      <w:pStyle w:val="697"/>
      <w:lvlText w:val="–"/>
      <w:lvlJc w:val="left"/>
      <w:pPr>
        <w:tabs>
          <w:tab w:val="left" w:pos="1418"/>
        </w:tabs>
        <w:ind w:left="284" w:firstLine="85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3">
    <w:nsid w:val="5B674BFE"/>
    <w:multiLevelType w:val="multilevel"/>
    <w:tmpl w:val="5B674BFE"/>
    <w:lvl w:ilvl="0" w:tentative="0">
      <w:start w:val="1"/>
      <w:numFmt w:val="bullet"/>
      <w:pStyle w:val="563"/>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4">
    <w:nsid w:val="5B90786E"/>
    <w:multiLevelType w:val="multilevel"/>
    <w:tmpl w:val="5B90786E"/>
    <w:lvl w:ilvl="0" w:tentative="0">
      <w:start w:val="9"/>
      <w:numFmt w:val="decimal"/>
      <w:pStyle w:val="612"/>
      <w:lvlText w:val="%1"/>
      <w:lvlJc w:val="left"/>
      <w:pPr>
        <w:tabs>
          <w:tab w:val="left" w:pos="720"/>
        </w:tabs>
        <w:ind w:left="576" w:hanging="576"/>
      </w:pPr>
      <w:rPr>
        <w:rFonts w:hint="default" w:ascii="Arial" w:hAnsi="Arial" w:cs="Arial"/>
        <w:b/>
        <w:bCs/>
        <w:i w:val="0"/>
        <w:iCs w:val="0"/>
      </w:rPr>
    </w:lvl>
    <w:lvl w:ilvl="1" w:tentative="0">
      <w:start w:val="1"/>
      <w:numFmt w:val="decimal"/>
      <w:lvlText w:val="%1.%2"/>
      <w:lvlJc w:val="left"/>
      <w:pPr>
        <w:tabs>
          <w:tab w:val="left" w:pos="720"/>
        </w:tabs>
        <w:ind w:left="72" w:hanging="72"/>
      </w:pPr>
      <w:rPr>
        <w:rFonts w:hint="default" w:ascii="Arial" w:hAnsi="Arial" w:cs="Arial"/>
        <w:b/>
        <w:bCs/>
        <w:i w:val="0"/>
        <w:iCs w:val="0"/>
        <w:sz w:val="24"/>
        <w:szCs w:val="24"/>
      </w:rPr>
    </w:lvl>
    <w:lvl w:ilvl="2" w:tentative="0">
      <w:start w:val="1"/>
      <w:numFmt w:val="decimal"/>
      <w:lvlText w:val="%1.%2.%3"/>
      <w:lvlJc w:val="left"/>
      <w:pPr>
        <w:tabs>
          <w:tab w:val="left" w:pos="720"/>
        </w:tabs>
        <w:ind w:left="720" w:hanging="720"/>
      </w:pPr>
      <w:rPr>
        <w:rFonts w:hint="default" w:ascii="Arial" w:hAnsi="Arial" w:cs="Arial"/>
        <w:b/>
        <w:bCs/>
        <w:i w:val="0"/>
        <w:iCs w:val="0"/>
      </w:rPr>
    </w:lvl>
    <w:lvl w:ilvl="3" w:tentative="0">
      <w:start w:val="1"/>
      <w:numFmt w:val="none"/>
      <w:pStyle w:val="640"/>
      <w:suff w:val="nothing"/>
      <w:lvlText w:val=""/>
      <w:lvlJc w:val="left"/>
      <w:rPr>
        <w:rFonts w:hint="default" w:cs="Times New Roman"/>
      </w:rPr>
    </w:lvl>
    <w:lvl w:ilvl="4" w:tentative="0">
      <w:start w:val="1"/>
      <w:numFmt w:val="decimal"/>
      <w:lvlText w:val="%1.%2.%3.%4.%5."/>
      <w:lvlJc w:val="left"/>
      <w:pPr>
        <w:tabs>
          <w:tab w:val="left" w:pos="2160"/>
        </w:tabs>
        <w:ind w:left="1512" w:hanging="792"/>
      </w:pPr>
      <w:rPr>
        <w:rFonts w:hint="default" w:cs="Times New Roman"/>
      </w:rPr>
    </w:lvl>
    <w:lvl w:ilvl="5" w:tentative="0">
      <w:start w:val="1"/>
      <w:numFmt w:val="decimal"/>
      <w:lvlText w:val="%1.%2.%3.%4.%5.%6."/>
      <w:lvlJc w:val="left"/>
      <w:pPr>
        <w:tabs>
          <w:tab w:val="left" w:pos="2880"/>
        </w:tabs>
        <w:ind w:left="2016" w:hanging="936"/>
      </w:pPr>
      <w:rPr>
        <w:rFonts w:hint="default" w:cs="Times New Roman"/>
      </w:rPr>
    </w:lvl>
    <w:lvl w:ilvl="6" w:tentative="0">
      <w:start w:val="1"/>
      <w:numFmt w:val="decimal"/>
      <w:lvlText w:val="%1.%2.%3.%4.%5.%6.%7."/>
      <w:lvlJc w:val="left"/>
      <w:pPr>
        <w:tabs>
          <w:tab w:val="left" w:pos="3600"/>
        </w:tabs>
        <w:ind w:left="2520" w:hanging="1080"/>
      </w:pPr>
      <w:rPr>
        <w:rFonts w:hint="default" w:cs="Times New Roman"/>
      </w:rPr>
    </w:lvl>
    <w:lvl w:ilvl="7" w:tentative="0">
      <w:start w:val="1"/>
      <w:numFmt w:val="decimal"/>
      <w:lvlText w:val="%1.%2.%3.%4.%5.%6.%7.%8."/>
      <w:lvlJc w:val="left"/>
      <w:pPr>
        <w:tabs>
          <w:tab w:val="left" w:pos="4320"/>
        </w:tabs>
        <w:ind w:left="3024" w:hanging="1224"/>
      </w:pPr>
      <w:rPr>
        <w:rFonts w:hint="default" w:cs="Times New Roman"/>
      </w:rPr>
    </w:lvl>
    <w:lvl w:ilvl="8" w:tentative="0">
      <w:start w:val="1"/>
      <w:numFmt w:val="decimal"/>
      <w:lvlText w:val="%1.%2.%3.%4.%5.%6.%7.%8.%9."/>
      <w:lvlJc w:val="left"/>
      <w:pPr>
        <w:tabs>
          <w:tab w:val="left" w:pos="5040"/>
        </w:tabs>
        <w:ind w:left="3600" w:hanging="1440"/>
      </w:pPr>
      <w:rPr>
        <w:rFonts w:hint="default" w:cs="Times New Roman"/>
      </w:rPr>
    </w:lvl>
  </w:abstractNum>
  <w:abstractNum w:abstractNumId="35">
    <w:nsid w:val="626A5068"/>
    <w:multiLevelType w:val="multilevel"/>
    <w:tmpl w:val="626A5068"/>
    <w:lvl w:ilvl="0" w:tentative="0">
      <w:start w:val="1"/>
      <w:numFmt w:val="decimal"/>
      <w:isLgl/>
      <w:lvlText w:val="%1."/>
      <w:lvlJc w:val="left"/>
      <w:pPr>
        <w:tabs>
          <w:tab w:val="left" w:pos="864"/>
        </w:tabs>
        <w:ind w:left="864" w:hanging="864"/>
      </w:pPr>
      <w:rPr>
        <w:rFonts w:cs="Times New Roman"/>
      </w:rPr>
    </w:lvl>
    <w:lvl w:ilvl="1" w:tentative="0">
      <w:start w:val="1"/>
      <w:numFmt w:val="decimal"/>
      <w:isLgl/>
      <w:lvlText w:val="%1.%2"/>
      <w:lvlJc w:val="left"/>
      <w:pPr>
        <w:tabs>
          <w:tab w:val="left" w:pos="1008"/>
        </w:tabs>
        <w:ind w:left="1008" w:hanging="1008"/>
      </w:pPr>
      <w:rPr>
        <w:rFonts w:cs="Times New Roman"/>
      </w:rPr>
    </w:lvl>
    <w:lvl w:ilvl="2" w:tentative="0">
      <w:start w:val="1"/>
      <w:numFmt w:val="decimal"/>
      <w:pStyle w:val="1664"/>
      <w:lvlText w:val="%1.%2.%3"/>
      <w:lvlJc w:val="left"/>
      <w:pPr>
        <w:tabs>
          <w:tab w:val="left" w:pos="864"/>
        </w:tabs>
        <w:ind w:left="864" w:hanging="864"/>
      </w:pPr>
      <w:rPr>
        <w:rFonts w:cs="Times New Roman"/>
      </w:rPr>
    </w:lvl>
    <w:lvl w:ilvl="3" w:tentative="0">
      <w:start w:val="1"/>
      <w:numFmt w:val="decimal"/>
      <w:lvlText w:val="%1.%2.%3.%4."/>
      <w:lvlJc w:val="left"/>
      <w:pPr>
        <w:tabs>
          <w:tab w:val="left" w:pos="1728"/>
        </w:tabs>
        <w:ind w:left="1728" w:hanging="648"/>
      </w:pPr>
      <w:rPr>
        <w:rFonts w:cs="Times New Roman"/>
      </w:rPr>
    </w:lvl>
    <w:lvl w:ilvl="4" w:tentative="0">
      <w:start w:val="1"/>
      <w:numFmt w:val="decimal"/>
      <w:lvlText w:val="%1.%2.%3.%4.%5."/>
      <w:lvlJc w:val="left"/>
      <w:pPr>
        <w:tabs>
          <w:tab w:val="left" w:pos="2232"/>
        </w:tabs>
        <w:ind w:left="2232" w:hanging="792"/>
      </w:pPr>
      <w:rPr>
        <w:rFonts w:cs="Times New Roman"/>
      </w:rPr>
    </w:lvl>
    <w:lvl w:ilvl="5" w:tentative="0">
      <w:start w:val="1"/>
      <w:numFmt w:val="decimal"/>
      <w:lvlText w:val="%1.%2.%3.%4.%5.%6."/>
      <w:lvlJc w:val="left"/>
      <w:pPr>
        <w:tabs>
          <w:tab w:val="left" w:pos="2736"/>
        </w:tabs>
        <w:ind w:left="2736" w:hanging="936"/>
      </w:pPr>
      <w:rPr>
        <w:rFonts w:cs="Times New Roman"/>
      </w:rPr>
    </w:lvl>
    <w:lvl w:ilvl="6" w:tentative="0">
      <w:start w:val="1"/>
      <w:numFmt w:val="decimal"/>
      <w:lvlText w:val="%1.%2.%3.%4.%5.%6.%7."/>
      <w:lvlJc w:val="left"/>
      <w:pPr>
        <w:tabs>
          <w:tab w:val="left" w:pos="3240"/>
        </w:tabs>
        <w:ind w:left="3240" w:hanging="1080"/>
      </w:pPr>
      <w:rPr>
        <w:rFonts w:cs="Times New Roman"/>
      </w:rPr>
    </w:lvl>
    <w:lvl w:ilvl="7" w:tentative="0">
      <w:start w:val="1"/>
      <w:numFmt w:val="decimal"/>
      <w:lvlText w:val="%1.%2.%3.%4.%5.%6.%7.%8."/>
      <w:lvlJc w:val="left"/>
      <w:pPr>
        <w:tabs>
          <w:tab w:val="left" w:pos="3744"/>
        </w:tabs>
        <w:ind w:left="3744" w:hanging="1224"/>
      </w:pPr>
      <w:rPr>
        <w:rFonts w:cs="Times New Roman"/>
      </w:rPr>
    </w:lvl>
    <w:lvl w:ilvl="8" w:tentative="0">
      <w:start w:val="1"/>
      <w:numFmt w:val="decimal"/>
      <w:lvlText w:val="%1.%2.%3.%4.%5.%6.%7.%8.%9."/>
      <w:lvlJc w:val="left"/>
      <w:pPr>
        <w:tabs>
          <w:tab w:val="left" w:pos="4320"/>
        </w:tabs>
        <w:ind w:left="4320" w:hanging="1440"/>
      </w:pPr>
      <w:rPr>
        <w:rFonts w:cs="Times New Roman"/>
      </w:rPr>
    </w:lvl>
  </w:abstractNum>
  <w:abstractNum w:abstractNumId="36">
    <w:nsid w:val="65390C94"/>
    <w:multiLevelType w:val="multilevel"/>
    <w:tmpl w:val="65390C94"/>
    <w:lvl w:ilvl="0" w:tentative="0">
      <w:start w:val="1"/>
      <w:numFmt w:val="decimal"/>
      <w:pStyle w:val="884"/>
      <w:suff w:val="nothing"/>
      <w:lvlText w:val="%1."/>
      <w:lvlJc w:val="left"/>
      <w:rPr>
        <w:rFonts w:hint="default" w:cs="Times New Roman"/>
        <w:vanish/>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37">
    <w:nsid w:val="6B6831AD"/>
    <w:multiLevelType w:val="multilevel"/>
    <w:tmpl w:val="6B6831AD"/>
    <w:lvl w:ilvl="0" w:tentative="0">
      <w:start w:val="1"/>
      <w:numFmt w:val="bullet"/>
      <w:pStyle w:val="1941"/>
      <w:lvlText w:val=""/>
      <w:lvlJc w:val="left"/>
      <w:pPr>
        <w:tabs>
          <w:tab w:val="left" w:pos="284"/>
        </w:tabs>
        <w:ind w:left="284" w:hanging="284"/>
      </w:pPr>
      <w:rPr>
        <w:rFonts w:hint="default" w:ascii="Wingdings 2" w:hAnsi="Wingdings 2"/>
        <w:color w:val="80A1B6"/>
        <w:sz w:val="26"/>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8">
    <w:nsid w:val="6D983914"/>
    <w:multiLevelType w:val="multilevel"/>
    <w:tmpl w:val="6D983914"/>
    <w:lvl w:ilvl="0" w:tentative="0">
      <w:start w:val="1"/>
      <w:numFmt w:val="bullet"/>
      <w:pStyle w:val="578"/>
      <w:lvlText w:val=""/>
      <w:lvlJc w:val="left"/>
      <w:pPr>
        <w:tabs>
          <w:tab w:val="left" w:pos="2520"/>
        </w:tabs>
        <w:ind w:left="2520" w:hanging="360"/>
      </w:pPr>
      <w:rPr>
        <w:rFonts w:hint="default" w:ascii="Symbol" w:hAnsi="Symbol"/>
        <w:sz w:val="16"/>
      </w:rPr>
    </w:lvl>
    <w:lvl w:ilvl="1" w:tentative="0">
      <w:start w:val="1"/>
      <w:numFmt w:val="bullet"/>
      <w:lvlText w:val="o"/>
      <w:lvlJc w:val="left"/>
      <w:pPr>
        <w:tabs>
          <w:tab w:val="left" w:pos="2160"/>
        </w:tabs>
        <w:ind w:left="2160" w:hanging="360"/>
      </w:pPr>
      <w:rPr>
        <w:rFonts w:hint="default" w:ascii="Courier New" w:hAnsi="Courier New" w:cs="Times New Roman"/>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Times New Roman"/>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Times New Roman"/>
      </w:rPr>
    </w:lvl>
    <w:lvl w:ilvl="8" w:tentative="0">
      <w:start w:val="1"/>
      <w:numFmt w:val="bullet"/>
      <w:lvlText w:val=""/>
      <w:lvlJc w:val="left"/>
      <w:pPr>
        <w:tabs>
          <w:tab w:val="left" w:pos="7200"/>
        </w:tabs>
        <w:ind w:left="7200" w:hanging="360"/>
      </w:pPr>
      <w:rPr>
        <w:rFonts w:hint="default" w:ascii="Wingdings" w:hAnsi="Wingdings"/>
      </w:rPr>
    </w:lvl>
  </w:abstractNum>
  <w:abstractNum w:abstractNumId="39">
    <w:nsid w:val="6F887B1B"/>
    <w:multiLevelType w:val="multilevel"/>
    <w:tmpl w:val="6F887B1B"/>
    <w:lvl w:ilvl="0" w:tentative="0">
      <w:start w:val="1"/>
      <w:numFmt w:val="bullet"/>
      <w:lvlText w:val=""/>
      <w:lvlJc w:val="left"/>
      <w:pPr>
        <w:tabs>
          <w:tab w:val="left" w:pos="1440"/>
        </w:tabs>
        <w:ind w:left="1440" w:hanging="360"/>
      </w:pPr>
      <w:rPr>
        <w:rFonts w:hint="default" w:ascii="Symbol" w:hAnsi="Symbol"/>
      </w:rPr>
    </w:lvl>
    <w:lvl w:ilvl="1" w:tentative="0">
      <w:start w:val="1"/>
      <w:numFmt w:val="bullet"/>
      <w:pStyle w:val="610"/>
      <w:lvlText w:val=""/>
      <w:lvlJc w:val="left"/>
      <w:pPr>
        <w:tabs>
          <w:tab w:val="left" w:pos="2160"/>
        </w:tabs>
        <w:ind w:left="2160" w:hanging="360"/>
      </w:pPr>
      <w:rPr>
        <w:rFonts w:hint="default" w:ascii="Symbol" w:hAnsi="Symbol"/>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40">
    <w:nsid w:val="717C7213"/>
    <w:multiLevelType w:val="multilevel"/>
    <w:tmpl w:val="717C7213"/>
    <w:lvl w:ilvl="0" w:tentative="0">
      <w:start w:val="1"/>
      <w:numFmt w:val="decimal"/>
      <w:pStyle w:val="889"/>
      <w:lvlText w:val="%1."/>
      <w:lvlJc w:val="left"/>
      <w:pPr>
        <w:tabs>
          <w:tab w:val="left" w:pos="1049"/>
        </w:tabs>
        <w:ind w:left="0" w:firstLine="709"/>
      </w:pPr>
      <w:rPr>
        <w:b w:val="0"/>
        <w:i w:val="0"/>
        <w:caps w:val="0"/>
        <w:strike w:val="0"/>
        <w:dstrike w:val="0"/>
        <w:vanish w:val="0"/>
        <w:color w:val="000000"/>
        <w:spacing w:val="0"/>
        <w:w w:val="100"/>
        <w:kern w:val="0"/>
        <w:position w:val="0"/>
        <w:sz w:val="24"/>
        <w:u w:val="none"/>
        <w:vertAlign w:val="baseline"/>
      </w:rPr>
    </w:lvl>
    <w:lvl w:ilvl="1" w:tentative="0">
      <w:start w:val="1"/>
      <w:numFmt w:val="decimal"/>
      <w:lvlText w:val="%1.%2."/>
      <w:lvlJc w:val="left"/>
      <w:pPr>
        <w:tabs>
          <w:tab w:val="left" w:pos="1502"/>
        </w:tabs>
        <w:ind w:left="2296" w:hanging="794"/>
      </w:pPr>
    </w:lvl>
    <w:lvl w:ilvl="2" w:tentative="0">
      <w:start w:val="1"/>
      <w:numFmt w:val="decimal"/>
      <w:lvlText w:val="%1.%2.%3."/>
      <w:lvlJc w:val="left"/>
      <w:pPr>
        <w:tabs>
          <w:tab w:val="left" w:pos="1729"/>
        </w:tabs>
        <w:ind w:left="2636" w:hanging="964"/>
      </w:pPr>
    </w:lvl>
    <w:lvl w:ilvl="3" w:tentative="0">
      <w:start w:val="1"/>
      <w:numFmt w:val="decimal"/>
      <w:lvlText w:val="%1.%2.%3.%4."/>
      <w:lvlJc w:val="left"/>
      <w:pPr>
        <w:tabs>
          <w:tab w:val="left" w:pos="1956"/>
        </w:tabs>
        <w:ind w:left="3203" w:hanging="1304"/>
      </w:pPr>
    </w:lvl>
    <w:lvl w:ilvl="4" w:tentative="0">
      <w:start w:val="1"/>
      <w:numFmt w:val="decimal"/>
      <w:lvlText w:val="%1.%2.%3.%4.%5."/>
      <w:lvlJc w:val="left"/>
      <w:pPr>
        <w:tabs>
          <w:tab w:val="left" w:pos="2183"/>
        </w:tabs>
        <w:ind w:left="3317" w:hanging="1191"/>
      </w:pPr>
    </w:lvl>
    <w:lvl w:ilvl="5" w:tentative="0">
      <w:start w:val="1"/>
      <w:numFmt w:val="decimal"/>
      <w:lvlText w:val="%1.%2.%3.%4.%5.%6."/>
      <w:lvlJc w:val="left"/>
      <w:pPr>
        <w:tabs>
          <w:tab w:val="left" w:pos="2353"/>
        </w:tabs>
        <w:ind w:left="3543" w:hanging="1247"/>
      </w:pPr>
    </w:lvl>
    <w:lvl w:ilvl="6" w:tentative="0">
      <w:start w:val="1"/>
      <w:numFmt w:val="decimal"/>
      <w:lvlText w:val="%1.%2.%3.%4.%5.%6.%7."/>
      <w:lvlJc w:val="left"/>
      <w:pPr>
        <w:tabs>
          <w:tab w:val="left" w:pos="2523"/>
        </w:tabs>
        <w:ind w:left="3997" w:hanging="1531"/>
      </w:pPr>
    </w:lvl>
    <w:lvl w:ilvl="7" w:tentative="0">
      <w:start w:val="1"/>
      <w:numFmt w:val="decimal"/>
      <w:lvlText w:val="%1.%2.%3.%4.%5.%6.%7.%8."/>
      <w:lvlJc w:val="left"/>
      <w:pPr>
        <w:tabs>
          <w:tab w:val="left" w:pos="2750"/>
        </w:tabs>
        <w:ind w:left="4337" w:hanging="1644"/>
      </w:pPr>
    </w:lvl>
    <w:lvl w:ilvl="8" w:tentative="0">
      <w:start w:val="1"/>
      <w:numFmt w:val="decimal"/>
      <w:lvlText w:val="%1.%2.%3.%4.%5.%6.%7.%8.%9."/>
      <w:lvlJc w:val="left"/>
      <w:pPr>
        <w:tabs>
          <w:tab w:val="left" w:pos="2920"/>
        </w:tabs>
        <w:ind w:left="4677" w:hanging="1814"/>
      </w:pPr>
    </w:lvl>
  </w:abstractNum>
  <w:abstractNum w:abstractNumId="41">
    <w:nsid w:val="73485B73"/>
    <w:multiLevelType w:val="multilevel"/>
    <w:tmpl w:val="73485B73"/>
    <w:lvl w:ilvl="0" w:tentative="0">
      <w:start w:val="1"/>
      <w:numFmt w:val="none"/>
      <w:pStyle w:val="1060"/>
      <w:lvlText w:val="1.2.1"/>
      <w:lvlJc w:val="left"/>
      <w:pPr>
        <w:tabs>
          <w:tab w:val="left" w:pos="1468"/>
        </w:tabs>
        <w:ind w:left="51" w:firstLine="697"/>
      </w:pPr>
      <w:rPr>
        <w:rFonts w:hint="default"/>
      </w:rPr>
    </w:lvl>
    <w:lvl w:ilvl="1" w:tentative="0">
      <w:start w:val="1"/>
      <w:numFmt w:val="decimal"/>
      <w:lvlText w:val="4.%2"/>
      <w:lvlJc w:val="left"/>
      <w:pPr>
        <w:tabs>
          <w:tab w:val="left" w:pos="683"/>
        </w:tabs>
        <w:ind w:left="-374" w:firstLine="697"/>
      </w:pPr>
      <w:rPr>
        <w:rFonts w:hint="default"/>
      </w:rPr>
    </w:lvl>
    <w:lvl w:ilvl="2" w:tentative="0">
      <w:start w:val="1"/>
      <w:numFmt w:val="decimal"/>
      <w:lvlText w:val="3.%2.%3."/>
      <w:lvlJc w:val="left"/>
      <w:pPr>
        <w:tabs>
          <w:tab w:val="left" w:pos="1043"/>
        </w:tabs>
        <w:ind w:left="-374" w:firstLine="697"/>
      </w:pPr>
      <w:rPr>
        <w:rFonts w:hint="default"/>
      </w:rPr>
    </w:lvl>
    <w:lvl w:ilvl="3" w:tentative="0">
      <w:start w:val="1"/>
      <w:numFmt w:val="decimal"/>
      <w:lvlText w:val="%1.%2.%3.%4."/>
      <w:lvlJc w:val="left"/>
      <w:pPr>
        <w:tabs>
          <w:tab w:val="left" w:pos="1426"/>
        </w:tabs>
        <w:ind w:left="1354" w:hanging="648"/>
      </w:pPr>
      <w:rPr>
        <w:rFonts w:hint="default"/>
      </w:rPr>
    </w:lvl>
    <w:lvl w:ilvl="4" w:tentative="0">
      <w:start w:val="1"/>
      <w:numFmt w:val="decimal"/>
      <w:lvlText w:val="%1.%2.%3.%4.%5."/>
      <w:lvlJc w:val="left"/>
      <w:pPr>
        <w:tabs>
          <w:tab w:val="left" w:pos="2146"/>
        </w:tabs>
        <w:ind w:left="1858" w:hanging="792"/>
      </w:pPr>
      <w:rPr>
        <w:rFonts w:hint="default"/>
      </w:rPr>
    </w:lvl>
    <w:lvl w:ilvl="5" w:tentative="0">
      <w:start w:val="1"/>
      <w:numFmt w:val="decimal"/>
      <w:lvlText w:val="%1.%2.%3.%4.%5.%6."/>
      <w:lvlJc w:val="left"/>
      <w:pPr>
        <w:tabs>
          <w:tab w:val="left" w:pos="2506"/>
        </w:tabs>
        <w:ind w:left="2362" w:hanging="936"/>
      </w:pPr>
      <w:rPr>
        <w:rFonts w:hint="default"/>
      </w:rPr>
    </w:lvl>
    <w:lvl w:ilvl="6" w:tentative="0">
      <w:start w:val="1"/>
      <w:numFmt w:val="decimal"/>
      <w:lvlText w:val="%1.%2.%3.%4.%5.%6.%7."/>
      <w:lvlJc w:val="left"/>
      <w:pPr>
        <w:tabs>
          <w:tab w:val="left" w:pos="3226"/>
        </w:tabs>
        <w:ind w:left="2866" w:hanging="1080"/>
      </w:pPr>
      <w:rPr>
        <w:rFonts w:hint="default"/>
      </w:rPr>
    </w:lvl>
    <w:lvl w:ilvl="7" w:tentative="0">
      <w:start w:val="1"/>
      <w:numFmt w:val="decimal"/>
      <w:lvlText w:val="%1.%2.%3.%4.%5.%6.%7.%8."/>
      <w:lvlJc w:val="left"/>
      <w:pPr>
        <w:tabs>
          <w:tab w:val="left" w:pos="3586"/>
        </w:tabs>
        <w:ind w:left="3370" w:hanging="1224"/>
      </w:pPr>
      <w:rPr>
        <w:rFonts w:hint="default"/>
      </w:rPr>
    </w:lvl>
    <w:lvl w:ilvl="8" w:tentative="0">
      <w:start w:val="1"/>
      <w:numFmt w:val="decimal"/>
      <w:lvlText w:val="%1.%2.%3.%4.%5.%6.%7.%8.%9."/>
      <w:lvlJc w:val="left"/>
      <w:pPr>
        <w:tabs>
          <w:tab w:val="left" w:pos="4306"/>
        </w:tabs>
        <w:ind w:left="3946" w:hanging="1440"/>
      </w:pPr>
      <w:rPr>
        <w:rFonts w:hint="default"/>
      </w:rPr>
    </w:lvl>
  </w:abstractNum>
  <w:abstractNum w:abstractNumId="42">
    <w:nsid w:val="7E20588C"/>
    <w:multiLevelType w:val="multilevel"/>
    <w:tmpl w:val="7E20588C"/>
    <w:lvl w:ilvl="0" w:tentative="0">
      <w:start w:val="1"/>
      <w:numFmt w:val="decimal"/>
      <w:pStyle w:val="79"/>
      <w:lvlText w:val="%1."/>
      <w:lvlJc w:val="left"/>
      <w:pPr>
        <w:ind w:left="340" w:hanging="340"/>
      </w:pPr>
      <w:rPr>
        <w:rFonts w:hint="default"/>
      </w:rPr>
    </w:lvl>
    <w:lvl w:ilvl="1" w:tentative="0">
      <w:start w:val="1"/>
      <w:numFmt w:val="decimal"/>
      <w:lvlText w:val="%1.%2."/>
      <w:lvlJc w:val="left"/>
      <w:pPr>
        <w:ind w:left="964" w:hanging="624"/>
      </w:pPr>
      <w:rPr>
        <w:rFonts w:hint="default"/>
      </w:rPr>
    </w:lvl>
    <w:lvl w:ilvl="2" w:tentative="0">
      <w:start w:val="1"/>
      <w:numFmt w:val="decimal"/>
      <w:lvlText w:val="%1.%2.%3."/>
      <w:lvlJc w:val="left"/>
      <w:pPr>
        <w:ind w:left="1758" w:hanging="794"/>
      </w:pPr>
      <w:rPr>
        <w:rFonts w:hint="default"/>
      </w:rPr>
    </w:lvl>
    <w:lvl w:ilvl="3" w:tentative="0">
      <w:start w:val="1"/>
      <w:numFmt w:val="decimal"/>
      <w:lvlText w:val="%1.%2.%3.%4."/>
      <w:lvlJc w:val="left"/>
      <w:pPr>
        <w:tabs>
          <w:tab w:val="left" w:pos="4536"/>
        </w:tabs>
        <w:ind w:left="2722" w:hanging="964"/>
      </w:pPr>
      <w:rPr>
        <w:rFonts w:hint="default"/>
      </w:rPr>
    </w:lvl>
    <w:lvl w:ilvl="4" w:tentative="0">
      <w:start w:val="1"/>
      <w:numFmt w:val="decimal"/>
      <w:lvlText w:val="%1.%2.%3.%4.%5."/>
      <w:lvlJc w:val="left"/>
      <w:pPr>
        <w:ind w:left="2892" w:hanging="1134"/>
      </w:pPr>
      <w:rPr>
        <w:rFonts w:hint="default"/>
      </w:rPr>
    </w:lvl>
    <w:lvl w:ilvl="5" w:tentative="0">
      <w:start w:val="1"/>
      <w:numFmt w:val="decimal"/>
      <w:lvlText w:val="%1.%2.%3.%4.%5.%6."/>
      <w:lvlJc w:val="left"/>
      <w:pPr>
        <w:tabs>
          <w:tab w:val="left" w:pos="17577"/>
        </w:tabs>
        <w:ind w:left="3119" w:hanging="1361"/>
      </w:pPr>
      <w:rPr>
        <w:rFonts w:hint="default"/>
      </w:rPr>
    </w:lvl>
    <w:lvl w:ilvl="6" w:tentative="0">
      <w:start w:val="1"/>
      <w:numFmt w:val="decimal"/>
      <w:lvlText w:val="%1.%2.%3.%4.%5.%6.%7."/>
      <w:lvlJc w:val="left"/>
      <w:pPr>
        <w:ind w:left="3289" w:hanging="1531"/>
      </w:pPr>
      <w:rPr>
        <w:rFonts w:hint="default"/>
      </w:rPr>
    </w:lvl>
    <w:lvl w:ilvl="7" w:tentative="0">
      <w:start w:val="1"/>
      <w:numFmt w:val="decimal"/>
      <w:lvlText w:val="%1.%2.%3.%4.%5.%6.%7.%8."/>
      <w:lvlJc w:val="left"/>
      <w:pPr>
        <w:ind w:left="3459" w:hanging="1701"/>
      </w:pPr>
      <w:rPr>
        <w:rFonts w:hint="default"/>
      </w:rPr>
    </w:lvl>
    <w:lvl w:ilvl="8" w:tentative="0">
      <w:start w:val="1"/>
      <w:numFmt w:val="decimal"/>
      <w:lvlText w:val="%1.%2.%3.%4.%5.%6.%7.%8.%9."/>
      <w:lvlJc w:val="left"/>
      <w:pPr>
        <w:ind w:left="3686" w:hanging="1928"/>
      </w:pPr>
      <w:rPr>
        <w:rFonts w:hint="default"/>
      </w:rPr>
    </w:lvl>
  </w:abstractNum>
  <w:abstractNum w:abstractNumId="43">
    <w:nsid w:val="7E752801"/>
    <w:multiLevelType w:val="multilevel"/>
    <w:tmpl w:val="7E752801"/>
    <w:lvl w:ilvl="0" w:tentative="0">
      <w:start w:val="1"/>
      <w:numFmt w:val="bullet"/>
      <w:pStyle w:val="888"/>
      <w:lvlText w:val=""/>
      <w:lvlJc w:val="left"/>
      <w:pPr>
        <w:ind w:left="1069" w:hanging="360"/>
      </w:pPr>
      <w:rPr>
        <w:rFonts w:hint="default" w:ascii="Symbol" w:hAnsi="Symbol"/>
      </w:rPr>
    </w:lvl>
    <w:lvl w:ilvl="1" w:tentative="0">
      <w:start w:val="1"/>
      <w:numFmt w:val="bullet"/>
      <w:lvlText w:val=""/>
      <w:lvlJc w:val="left"/>
      <w:pPr>
        <w:tabs>
          <w:tab w:val="left" w:pos="1304"/>
        </w:tabs>
        <w:ind w:left="0" w:firstLine="995"/>
      </w:pPr>
      <w:rPr>
        <w:rFonts w:hint="default" w:ascii="Symbol" w:hAnsi="Symbol"/>
        <w:sz w:val="24"/>
      </w:rPr>
    </w:lvl>
    <w:lvl w:ilvl="2" w:tentative="0">
      <w:start w:val="1"/>
      <w:numFmt w:val="bullet"/>
      <w:lvlText w:val=""/>
      <w:lvlJc w:val="left"/>
      <w:pPr>
        <w:tabs>
          <w:tab w:val="left" w:pos="1588"/>
        </w:tabs>
        <w:ind w:left="0" w:firstLine="1247"/>
      </w:pPr>
      <w:rPr>
        <w:rFonts w:hint="default" w:ascii="Symbol" w:hAnsi="Symbol"/>
      </w:rPr>
    </w:lvl>
    <w:lvl w:ilvl="3" w:tentative="0">
      <w:start w:val="1"/>
      <w:numFmt w:val="bullet"/>
      <w:lvlText w:val=""/>
      <w:lvlJc w:val="left"/>
      <w:pPr>
        <w:tabs>
          <w:tab w:val="left" w:pos="2795"/>
        </w:tabs>
        <w:ind w:left="2795" w:hanging="360"/>
      </w:pPr>
      <w:rPr>
        <w:rFonts w:hint="default" w:ascii="Symbol" w:hAnsi="Symbol"/>
      </w:rPr>
    </w:lvl>
    <w:lvl w:ilvl="4" w:tentative="0">
      <w:start w:val="1"/>
      <w:numFmt w:val="bullet"/>
      <w:lvlText w:val="o"/>
      <w:lvlJc w:val="left"/>
      <w:pPr>
        <w:tabs>
          <w:tab w:val="left" w:pos="3515"/>
        </w:tabs>
        <w:ind w:left="3515" w:hanging="360"/>
      </w:pPr>
      <w:rPr>
        <w:rFonts w:hint="default" w:ascii="Courier New" w:hAnsi="Courier New" w:cs="Courier New"/>
      </w:rPr>
    </w:lvl>
    <w:lvl w:ilvl="5" w:tentative="0">
      <w:start w:val="1"/>
      <w:numFmt w:val="bullet"/>
      <w:lvlText w:val=""/>
      <w:lvlJc w:val="left"/>
      <w:pPr>
        <w:tabs>
          <w:tab w:val="left" w:pos="4235"/>
        </w:tabs>
        <w:ind w:left="4235" w:hanging="360"/>
      </w:pPr>
      <w:rPr>
        <w:rFonts w:hint="default" w:ascii="Wingdings" w:hAnsi="Wingdings"/>
      </w:rPr>
    </w:lvl>
    <w:lvl w:ilvl="6" w:tentative="0">
      <w:start w:val="1"/>
      <w:numFmt w:val="bullet"/>
      <w:lvlText w:val=""/>
      <w:lvlJc w:val="left"/>
      <w:pPr>
        <w:tabs>
          <w:tab w:val="left" w:pos="4955"/>
        </w:tabs>
        <w:ind w:left="4955" w:hanging="360"/>
      </w:pPr>
      <w:rPr>
        <w:rFonts w:hint="default" w:ascii="Symbol" w:hAnsi="Symbol"/>
      </w:rPr>
    </w:lvl>
    <w:lvl w:ilvl="7" w:tentative="0">
      <w:start w:val="1"/>
      <w:numFmt w:val="bullet"/>
      <w:lvlText w:val="o"/>
      <w:lvlJc w:val="left"/>
      <w:pPr>
        <w:tabs>
          <w:tab w:val="left" w:pos="5675"/>
        </w:tabs>
        <w:ind w:left="5675" w:hanging="360"/>
      </w:pPr>
      <w:rPr>
        <w:rFonts w:hint="default" w:ascii="Courier New" w:hAnsi="Courier New" w:cs="Courier New"/>
      </w:rPr>
    </w:lvl>
    <w:lvl w:ilvl="8" w:tentative="0">
      <w:start w:val="1"/>
      <w:numFmt w:val="bullet"/>
      <w:lvlText w:val=""/>
      <w:lvlJc w:val="left"/>
      <w:pPr>
        <w:tabs>
          <w:tab w:val="left" w:pos="6395"/>
        </w:tabs>
        <w:ind w:left="6395" w:hanging="360"/>
      </w:pPr>
      <w:rPr>
        <w:rFonts w:hint="default" w:ascii="Wingdings" w:hAnsi="Wingdings"/>
      </w:rPr>
    </w:lvl>
  </w:abstractNum>
  <w:abstractNum w:abstractNumId="44">
    <w:nsid w:val="7FB354B8"/>
    <w:multiLevelType w:val="multilevel"/>
    <w:tmpl w:val="7FB354B8"/>
    <w:lvl w:ilvl="0" w:tentative="0">
      <w:start w:val="1"/>
      <w:numFmt w:val="bullet"/>
      <w:pStyle w:val="69"/>
      <w:lvlText w:val=""/>
      <w:lvlJc w:val="left"/>
      <w:pPr>
        <w:ind w:left="284" w:hanging="284"/>
      </w:pPr>
      <w:rPr>
        <w:rFonts w:hint="default" w:ascii="Symbol" w:hAnsi="Symbol"/>
        <w:color w:val="auto"/>
      </w:rPr>
    </w:lvl>
    <w:lvl w:ilvl="1" w:tentative="0">
      <w:start w:val="1"/>
      <w:numFmt w:val="bullet"/>
      <w:lvlText w:val=""/>
      <w:lvlJc w:val="left"/>
      <w:pPr>
        <w:ind w:left="568" w:hanging="284"/>
      </w:pPr>
      <w:rPr>
        <w:rFonts w:hint="default" w:ascii="Symbol" w:hAnsi="Symbol"/>
        <w:color w:val="auto"/>
      </w:rPr>
    </w:lvl>
    <w:lvl w:ilvl="2" w:tentative="0">
      <w:start w:val="1"/>
      <w:numFmt w:val="bullet"/>
      <w:lvlText w:val=""/>
      <w:lvlJc w:val="left"/>
      <w:pPr>
        <w:ind w:left="852" w:hanging="284"/>
      </w:pPr>
      <w:rPr>
        <w:rFonts w:hint="default" w:ascii="Symbol" w:hAnsi="Symbol"/>
        <w:color w:val="auto"/>
      </w:rPr>
    </w:lvl>
    <w:lvl w:ilvl="3" w:tentative="0">
      <w:start w:val="1"/>
      <w:numFmt w:val="bullet"/>
      <w:lvlText w:val=""/>
      <w:lvlJc w:val="left"/>
      <w:pPr>
        <w:ind w:left="1136" w:hanging="284"/>
      </w:pPr>
      <w:rPr>
        <w:rFonts w:hint="default" w:ascii="Symbol" w:hAnsi="Symbol"/>
      </w:rPr>
    </w:lvl>
    <w:lvl w:ilvl="4" w:tentative="0">
      <w:start w:val="1"/>
      <w:numFmt w:val="bullet"/>
      <w:lvlText w:val=""/>
      <w:lvlJc w:val="left"/>
      <w:pPr>
        <w:ind w:left="1420" w:hanging="284"/>
      </w:pPr>
      <w:rPr>
        <w:rFonts w:hint="default" w:ascii="Symbol" w:hAnsi="Symbol"/>
        <w:color w:val="auto"/>
      </w:rPr>
    </w:lvl>
    <w:lvl w:ilvl="5" w:tentative="0">
      <w:start w:val="1"/>
      <w:numFmt w:val="bullet"/>
      <w:lvlText w:val=""/>
      <w:lvlJc w:val="left"/>
      <w:pPr>
        <w:ind w:left="1704" w:hanging="284"/>
      </w:pPr>
      <w:rPr>
        <w:rFonts w:hint="default" w:ascii="Symbol" w:hAnsi="Symbol"/>
        <w:color w:val="auto"/>
      </w:rPr>
    </w:lvl>
    <w:lvl w:ilvl="6" w:tentative="0">
      <w:start w:val="1"/>
      <w:numFmt w:val="bullet"/>
      <w:lvlText w:val=""/>
      <w:lvlJc w:val="left"/>
      <w:pPr>
        <w:ind w:left="1988" w:hanging="284"/>
      </w:pPr>
      <w:rPr>
        <w:rFonts w:hint="default" w:ascii="Symbol" w:hAnsi="Symbol"/>
        <w:color w:val="auto"/>
      </w:rPr>
    </w:lvl>
    <w:lvl w:ilvl="7" w:tentative="0">
      <w:start w:val="1"/>
      <w:numFmt w:val="bullet"/>
      <w:lvlText w:val=""/>
      <w:lvlJc w:val="left"/>
      <w:pPr>
        <w:ind w:left="2272" w:hanging="284"/>
      </w:pPr>
      <w:rPr>
        <w:rFonts w:hint="default" w:ascii="Symbol" w:hAnsi="Symbol"/>
      </w:rPr>
    </w:lvl>
    <w:lvl w:ilvl="8" w:tentative="0">
      <w:start w:val="1"/>
      <w:numFmt w:val="bullet"/>
      <w:lvlText w:val=""/>
      <w:lvlJc w:val="left"/>
      <w:pPr>
        <w:ind w:left="2556" w:hanging="284"/>
      </w:pPr>
      <w:rPr>
        <w:rFonts w:hint="default" w:ascii="Symbol" w:hAnsi="Symbol"/>
        <w:color w:val="auto"/>
      </w:rPr>
    </w:lvl>
  </w:abstractNum>
  <w:abstractNum w:abstractNumId="45">
    <w:nsid w:val="7FCC7D3A"/>
    <w:multiLevelType w:val="multilevel"/>
    <w:tmpl w:val="7FCC7D3A"/>
    <w:lvl w:ilvl="0" w:tentative="0">
      <w:start w:val="1"/>
      <w:numFmt w:val="decimal"/>
      <w:pStyle w:val="696"/>
      <w:suff w:val="space"/>
      <w:lvlText w:val="%1"/>
      <w:lvlJc w:val="left"/>
      <w:pPr>
        <w:ind w:left="284" w:firstLine="850"/>
      </w:pPr>
    </w:lvl>
    <w:lvl w:ilvl="1" w:tentative="0">
      <w:start w:val="1"/>
      <w:numFmt w:val="decimal"/>
      <w:pStyle w:val="694"/>
      <w:suff w:val="space"/>
      <w:lvlText w:val="%1.%2"/>
      <w:lvlJc w:val="left"/>
      <w:pPr>
        <w:ind w:left="284" w:firstLine="850"/>
      </w:pPr>
    </w:lvl>
    <w:lvl w:ilvl="2" w:tentative="0">
      <w:start w:val="1"/>
      <w:numFmt w:val="decimal"/>
      <w:pStyle w:val="695"/>
      <w:suff w:val="space"/>
      <w:lvlText w:val="%1.%2.%3"/>
      <w:lvlJc w:val="left"/>
      <w:pPr>
        <w:ind w:left="284" w:firstLine="850"/>
      </w:pPr>
    </w:lvl>
    <w:lvl w:ilvl="3" w:tentative="0">
      <w:start w:val="1"/>
      <w:numFmt w:val="decimal"/>
      <w:pStyle w:val="693"/>
      <w:suff w:val="space"/>
      <w:lvlText w:val="%1.%2.%3.%4"/>
      <w:lvlJc w:val="left"/>
      <w:pPr>
        <w:ind w:left="860" w:firstLine="850"/>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num w:numId="1">
    <w:abstractNumId w:val="12"/>
  </w:num>
  <w:num w:numId="2">
    <w:abstractNumId w:val="44"/>
  </w:num>
  <w:num w:numId="3">
    <w:abstractNumId w:val="7"/>
  </w:num>
  <w:num w:numId="4">
    <w:abstractNumId w:val="6"/>
  </w:num>
  <w:num w:numId="5">
    <w:abstractNumId w:val="5"/>
  </w:num>
  <w:num w:numId="6">
    <w:abstractNumId w:val="4"/>
  </w:num>
  <w:num w:numId="7">
    <w:abstractNumId w:val="42"/>
  </w:num>
  <w:num w:numId="8">
    <w:abstractNumId w:val="3"/>
  </w:num>
  <w:num w:numId="9">
    <w:abstractNumId w:val="2"/>
  </w:num>
  <w:num w:numId="10">
    <w:abstractNumId w:val="1"/>
  </w:num>
  <w:num w:numId="11">
    <w:abstractNumId w:val="0"/>
  </w:num>
  <w:num w:numId="12">
    <w:abstractNumId w:val="31"/>
  </w:num>
  <w:num w:numId="13">
    <w:abstractNumId w:val="9"/>
  </w:num>
  <w:num w:numId="14">
    <w:abstractNumId w:val="20"/>
  </w:num>
  <w:num w:numId="15">
    <w:abstractNumId w:val="16"/>
  </w:num>
  <w:num w:numId="16">
    <w:abstractNumId w:val="33"/>
  </w:num>
  <w:num w:numId="17">
    <w:abstractNumId w:val="38"/>
  </w:num>
  <w:num w:numId="18">
    <w:abstractNumId w:val="26"/>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25"/>
  </w:num>
  <w:num w:numId="22">
    <w:abstractNumId w:val="39"/>
  </w:num>
  <w:num w:numId="23">
    <w:abstractNumId w:val="34"/>
  </w:num>
  <w:num w:numId="24">
    <w:abstractNumId w:val="8"/>
    <w:lvlOverride w:ilvl="0">
      <w:lvl w:ilvl="0" w:tentative="1">
        <w:start w:val="1"/>
        <w:numFmt w:val="bullet"/>
        <w:pStyle w:val="656"/>
        <w:lvlText w:val=""/>
        <w:legacy w:legacy="1" w:legacySpace="0" w:legacyIndent="360"/>
        <w:lvlJc w:val="left"/>
        <w:pPr>
          <w:ind w:left="1069" w:hanging="360"/>
        </w:pPr>
        <w:rPr>
          <w:rFonts w:hint="default" w:ascii="Symbol" w:hAnsi="Symbol"/>
        </w:rPr>
      </w:lvl>
    </w:lvlOverride>
  </w:num>
  <w:num w:numId="25">
    <w:abstractNumId w:val="45"/>
  </w:num>
  <w:num w:numId="26">
    <w:abstractNumId w:val="32"/>
  </w:num>
  <w:num w:numId="27">
    <w:abstractNumId w:val="24"/>
  </w:num>
  <w:num w:numId="28">
    <w:abstractNumId w:val="21"/>
  </w:num>
  <w:num w:numId="29">
    <w:abstractNumId w:val="36"/>
  </w:num>
  <w:num w:numId="30">
    <w:abstractNumId w:val="43"/>
  </w:num>
  <w:num w:numId="3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num>
  <w:num w:numId="33">
    <w:abstractNumId w:val="28"/>
  </w:num>
  <w:num w:numId="34">
    <w:abstractNumId w:val="41"/>
  </w:num>
  <w:num w:numId="35">
    <w:abstractNumId w:val="23"/>
  </w:num>
  <w:num w:numId="36">
    <w:abstractNumId w:val="14"/>
  </w:num>
  <w:num w:numId="37">
    <w:abstractNumId w:val="15"/>
  </w:num>
  <w:num w:numId="38">
    <w:abstractNumId w:val="19"/>
  </w:num>
  <w:num w:numId="39">
    <w:abstractNumId w:val="22"/>
  </w:num>
  <w:num w:numId="40">
    <w:abstractNumId w:val="18"/>
  </w:num>
  <w:num w:numId="41">
    <w:abstractNumId w:val="27"/>
  </w:num>
  <w:num w:numId="42">
    <w:abstractNumId w:val="35"/>
  </w:num>
  <w:num w:numId="43">
    <w:abstractNumId w:val="10"/>
  </w:num>
  <w:num w:numId="44">
    <w:abstractNumId w:val="29"/>
  </w:num>
  <w:num w:numId="45">
    <w:abstractNumId w:val="17"/>
  </w:num>
  <w:num w:numId="46">
    <w:abstractNumId w:val="3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Sergey Dudov">
    <w15:presenceInfo w15:providerId="None" w15:userId="Sergey Dudov"/>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trackRevisions w:val="1"/>
  <w:documentProtection w:enforcement="0"/>
  <w:defaultTabStop w:val="720"/>
  <w:hyphenationZone w:val="283"/>
  <w:drawingGridHorizontalSpacing w:val="360"/>
  <w:drawingGridVerticalSpacing w:val="360"/>
  <w:displayHorizontalDrawingGridEvery w:val="0"/>
  <w:displayVerticalDrawingGridEvery w:val="0"/>
  <w:characterSpacingControl w:val="doNotCompress"/>
  <w:hdrShapeDefaults>
    <o:shapelayout v:ext="edit">
      <o:idmap v:ext="edit" data="1"/>
    </o:shapelayout>
  </w:hdrShapeDefaults>
  <w:footnotePr>
    <w:footnote w:id="0"/>
    <w:footnote w:id="1"/>
  </w:footnotePr>
  <w:endnotePr>
    <w:endnote w:id="0"/>
    <w:endnote w:id="1"/>
  </w:endnotePr>
  <w:compat>
    <w:splitPgBreakAndParaMark/>
    <w:compatSetting w:name="compatibilityMode" w:uri="http://schemas.microsoft.com/office/word" w:val="12"/>
  </w:compat>
  <w:rsids>
    <w:rsidRoot w:val="00590D07"/>
    <w:rsid w:val="00011C8B"/>
    <w:rsid w:val="002B1386"/>
    <w:rsid w:val="004E29B3"/>
    <w:rsid w:val="00590D07"/>
    <w:rsid w:val="00734177"/>
    <w:rsid w:val="00784D58"/>
    <w:rsid w:val="008D6863"/>
    <w:rsid w:val="00B86B75"/>
    <w:rsid w:val="00BC48D5"/>
    <w:rsid w:val="00C36279"/>
    <w:rsid w:val="00D64A12"/>
    <w:rsid w:val="00E315A3"/>
    <w:rsid w:val="00EA0961"/>
    <w:rsid w:val="00FC3CB6"/>
    <w:rsid w:val="525F1825"/>
    <w:rsid w:val="5912599E"/>
  </w:rsids>
  <m:mathPr>
    <m:mathFont m:val="Cambria Math"/>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qFormat="1" w:unhideWhenUsed="0" w:uiPriority="99" w:semiHidden="0" w:name="index 1"/>
    <w:lsdException w:qFormat="1" w:unhideWhenUsed="0" w:uiPriority="99" w:semiHidden="0" w:name="index 2"/>
    <w:lsdException w:qFormat="1" w:unhideWhenUsed="0" w:uiPriority="99" w:semiHidden="0" w:name="index 3"/>
    <w:lsdException w:qFormat="1" w:unhideWhenUsed="0" w:uiPriority="99" w:semiHidden="0" w:name="index 4"/>
    <w:lsdException w:qFormat="1" w:unhideWhenUsed="0" w:uiPriority="99" w:semiHidden="0" w:name="index 5"/>
    <w:lsdException w:qFormat="1" w:unhideWhenUsed="0" w:uiPriority="99" w:semiHidden="0" w:name="index 6"/>
    <w:lsdException w:qFormat="1" w:unhideWhenUsed="0" w:uiPriority="99" w:semiHidden="0" w:name="index 7"/>
    <w:lsdException w:qFormat="1" w:unhideWhenUsed="0" w:uiPriority="99" w:semiHidden="0" w:name="index 8"/>
    <w:lsdException w:qFormat="1" w:unhideWhenUsed="0" w:uiPriority="99"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5" w:semiHidden="0" w:name="Normal Indent"/>
    <w:lsdException w:qFormat="1" w:unhideWhenUsed="0" w:uiPriority="9" w:semiHidden="0" w:name="footnote text"/>
    <w:lsdException w:qFormat="1" w:unhideWhenUsed="0" w:uiPriority="99" w:semiHidden="0" w:name="annotation text"/>
    <w:lsdException w:qFormat="1" w:unhideWhenUsed="0" w:uiPriority="99" w:semiHidden="0" w:name="header"/>
    <w:lsdException w:qFormat="1" w:unhideWhenUsed="0" w:uiPriority="9" w:semiHidden="0" w:name="footer"/>
    <w:lsdException w:qFormat="1" w:unhideWhenUsed="0" w:uiPriority="99" w:semiHidden="0" w:name="index heading"/>
    <w:lsdException w:qFormat="1" w:unhideWhenUsed="0" w:uiPriority="1" w:semiHidden="0" w:name="caption"/>
    <w:lsdException w:unhideWhenUsed="0" w:uiPriority="99" w:semiHidden="0" w:name="table of figures"/>
    <w:lsdException w:qFormat="1" w:unhideWhenUsed="0" w:uiPriority="9" w:semiHidden="0" w:name="envelope address"/>
    <w:lsdException w:qFormat="1" w:unhideWhenUsed="0" w:uiPriority="9" w:semiHidden="0" w:name="envelope return"/>
    <w:lsdException w:qFormat="1" w:unhideWhenUsed="0" w:uiPriority="9" w:semiHidden="0" w:name="footnote reference"/>
    <w:lsdException w:qFormat="1" w:unhideWhenUsed="0" w:uiPriority="99" w:semiHidden="0" w:name="annotation reference"/>
    <w:lsdException w:qFormat="1" w:unhideWhenUsed="0" w:uiPriority="99" w:semiHidden="0" w:name="line number"/>
    <w:lsdException w:qFormat="1" w:unhideWhenUsed="0" w:uiPriority="99" w:semiHidden="0" w:name="page number"/>
    <w:lsdException w:qFormat="1" w:unhideWhenUsed="0" w:uiPriority="9" w:name="endnote reference"/>
    <w:lsdException w:qFormat="1" w:unhideWhenUsed="0" w:uiPriority="9" w:name="endnote text"/>
    <w:lsdException w:qFormat="1" w:unhideWhenUsed="0" w:uiPriority="5" w:semiHidden="0" w:name="table of authorities"/>
    <w:lsdException w:qFormat="1" w:unhideWhenUsed="0" w:uiPriority="3" w:semiHidden="0" w:name="macro"/>
    <w:lsdException w:unhideWhenUsed="0" w:uiPriority="99" w:semiHidden="0" w:name="toa heading"/>
    <w:lsdException w:qFormat="1" w:unhideWhenUsed="0" w:uiPriority="99" w:semiHidden="0" w:name="List"/>
    <w:lsdException w:qFormat="1" w:unhideWhenUsed="0" w:uiPriority="3" w:semiHidden="0" w:name="List Bullet"/>
    <w:lsdException w:qFormat="1" w:unhideWhenUsed="0" w:uiPriority="3" w:semiHidden="0" w:name="List Number"/>
    <w:lsdException w:qFormat="1" w:unhideWhenUsed="0" w:uiPriority="99" w:semiHidden="0" w:name="List 2"/>
    <w:lsdException w:qFormat="1" w:unhideWhenUsed="0" w:uiPriority="99" w:semiHidden="0" w:name="List 3"/>
    <w:lsdException w:qFormat="1" w:unhideWhenUsed="0" w:uiPriority="99" w:semiHidden="0" w:name="List 4"/>
    <w:lsdException w:qFormat="1" w:unhideWhenUsed="0" w:uiPriority="99" w:semiHidden="0" w:name="List 5"/>
    <w:lsdException w:qFormat="1" w:unhideWhenUsed="0" w:uiPriority="9" w:semiHidden="0" w:name="List Bullet 2"/>
    <w:lsdException w:qFormat="1" w:unhideWhenUsed="0" w:uiPriority="9" w:semiHidden="0" w:name="List Bullet 3"/>
    <w:lsdException w:qFormat="1" w:unhideWhenUsed="0" w:uiPriority="9" w:semiHidden="0" w:name="List Bullet 4"/>
    <w:lsdException w:qFormat="1" w:unhideWhenUsed="0" w:uiPriority="9" w:semiHidden="0" w:name="List Bullet 5"/>
    <w:lsdException w:qFormat="1" w:unhideWhenUsed="0" w:uiPriority="3" w:semiHidden="0" w:name="List Number 2"/>
    <w:lsdException w:qFormat="1" w:unhideWhenUsed="0" w:uiPriority="3" w:semiHidden="0" w:name="List Number 3"/>
    <w:lsdException w:qFormat="1" w:unhideWhenUsed="0" w:uiPriority="3" w:semiHidden="0" w:name="List Number 4"/>
    <w:lsdException w:qFormat="1" w:unhideWhenUsed="0" w:uiPriority="3" w:semiHidden="0" w:name="List Number 5"/>
    <w:lsdException w:qFormat="1" w:unhideWhenUsed="0" w:uiPriority="3" w:semiHidden="0" w:name="Title"/>
    <w:lsdException w:qFormat="1" w:unhideWhenUsed="0" w:uiPriority="9" w:semiHidden="0" w:name="Closing"/>
    <w:lsdException w:qFormat="1" w:unhideWhenUsed="0" w:uiPriority="5" w:semiHidden="0" w:name="Signature"/>
    <w:lsdException w:qFormat="1" w:uiPriority="1" w:name="Default Paragraph Font"/>
    <w:lsdException w:qFormat="1" w:unhideWhenUsed="0" w:uiPriority="99" w:semiHidden="0" w:name="Body Text"/>
    <w:lsdException w:qFormat="1" w:unhideWhenUsed="0" w:uiPriority="99" w:semiHidden="0" w:name="Body Text Indent"/>
    <w:lsdException w:qFormat="1" w:unhideWhenUsed="0" w:uiPriority="9" w:semiHidden="0" w:name="List Continue"/>
    <w:lsdException w:qFormat="1" w:unhideWhenUsed="0" w:uiPriority="9" w:semiHidden="0" w:name="List Continue 2"/>
    <w:lsdException w:qFormat="1" w:unhideWhenUsed="0" w:uiPriority="9" w:semiHidden="0" w:name="List Continue 3"/>
    <w:lsdException w:qFormat="1" w:unhideWhenUsed="0" w:uiPriority="9" w:semiHidden="0" w:name="List Continue 4"/>
    <w:lsdException w:qFormat="1" w:unhideWhenUsed="0" w:uiPriority="9" w:semiHidden="0" w:name="List Continue 5"/>
    <w:lsdException w:qFormat="1" w:unhideWhenUsed="0" w:uiPriority="3" w:semiHidden="0" w:name="Message Header"/>
    <w:lsdException w:qFormat="1" w:unhideWhenUsed="0" w:uiPriority="5" w:semiHidden="0" w:name="Subtitle"/>
    <w:lsdException w:qFormat="1" w:unhideWhenUsed="0" w:uiPriority="5" w:semiHidden="0" w:name="Salutation"/>
    <w:lsdException w:qFormat="1" w:unhideWhenUsed="0" w:uiPriority="9" w:semiHidden="0" w:name="Date"/>
    <w:lsdException w:qFormat="1" w:unhideWhenUsed="0" w:uiPriority="99" w:semiHidden="0" w:name="Body Text First Indent"/>
    <w:lsdException w:qFormat="1" w:unhideWhenUsed="0" w:uiPriority="99" w:semiHidden="0" w:name="Body Text First Indent 2"/>
    <w:lsdException w:qFormat="1" w:unhideWhenUsed="0" w:uiPriority="5" w:semiHidden="0" w:name="Note Heading"/>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 w:semiHidden="0" w:name="FollowedHyperlink"/>
    <w:lsdException w:qFormat="1" w:unhideWhenUsed="0" w:uiPriority="5" w:semiHidden="0" w:name="Strong"/>
    <w:lsdException w:qFormat="1" w:unhideWhenUsed="0" w:uiPriority="9" w:semiHidden="0" w:name="Emphasis"/>
    <w:lsdException w:qFormat="1" w:unhideWhenUsed="0" w:uiPriority="9" w:name="Document Map"/>
    <w:lsdException w:qFormat="1" w:unhideWhenUsed="0" w:uiPriority="5" w:semiHidden="0" w:name="Plain Text"/>
    <w:lsdException w:qFormat="1" w:unhideWhenUsed="0" w:uiPriority="9" w:semiHidden="0" w:name="E-mail Signature"/>
    <w:lsdException w:qFormat="1" w:unhideWhenUsed="0" w:uiPriority="99" w:semiHidden="0" w:name="Normal (Web)"/>
    <w:lsdException w:qFormat="1" w:unhideWhenUsed="0" w:uiPriority="99" w:semiHidden="0" w:name="HTML Acronym"/>
    <w:lsdException w:qFormat="1" w:unhideWhenUsed="0" w:uiPriority="99" w:semiHidden="0" w:name="HTML Address"/>
    <w:lsdException w:qFormat="1" w:unhideWhenUsed="0" w:uiPriority="99" w:semiHidden="0" w:name="HTML Cite"/>
    <w:lsdException w:qFormat="1" w:unhideWhenUsed="0" w:uiPriority="99" w:semiHidden="0" w:name="HTML Code"/>
    <w:lsdException w:qFormat="1" w:unhideWhenUsed="0" w:uiPriority="99" w:semiHidden="0" w:name="HTML Definition"/>
    <w:lsdException w:qFormat="1" w:unhideWhenUsed="0" w:uiPriority="99" w:semiHidden="0" w:name="HTML Keyboard"/>
    <w:lsdException w:qFormat="1" w:unhideWhenUsed="0" w:uiPriority="99" w:semiHidden="0" w:name="HTML Preformatted"/>
    <w:lsdException w:qFormat="1" w:unhideWhenUsed="0" w:uiPriority="99" w:semiHidden="0" w:name="HTML Sample"/>
    <w:lsdException w:qFormat="1" w:unhideWhenUsed="0" w:uiPriority="99" w:semiHidden="0" w:name="HTML Typewriter"/>
    <w:lsdException w:qFormat="1" w:unhideWhenUsed="0" w:uiPriority="99" w:semiHidden="0" w:name="HTML Variable"/>
    <w:lsdException w:qFormat="1" w:uiPriority="99" w:name="Normal Table"/>
    <w:lsdException w:qFormat="1" w:unhideWhenUsed="0" w:uiPriority="99" w:semiHidden="0" w:name="annotation subject"/>
    <w:lsdException w:uiPriority="0" w:name="Table Simple 1"/>
    <w:lsdException w:qFormat="1" w:uiPriority="0" w:name="Table Simple 2"/>
    <w:lsdException w:qFormat="1" w:uiPriority="0" w:name="Table Simple 3"/>
    <w:lsdException w:qFormat="1" w:uiPriority="0" w:name="Table Classic 1"/>
    <w:lsdException w:qFormat="1" w:uiPriority="0" w:name="Table Classic 2"/>
    <w:lsdException w:qFormat="1" w:uiPriority="0" w:name="Table Classic 3"/>
    <w:lsdException w:qFormat="1" w:uiPriority="0" w:name="Table Classic 4"/>
    <w:lsdException w:qFormat="1" w:uiPriority="0" w:name="Table Colorful 1"/>
    <w:lsdException w:qFormat="1" w:uiPriority="0" w:name="Table Colorful 2"/>
    <w:lsdException w:qFormat="1" w:uiPriority="0" w:name="Table Colorful 3"/>
    <w:lsdException w:qFormat="1" w:uiPriority="0" w:name="Table Columns 1"/>
    <w:lsdException w:qFormat="1" w:uiPriority="0" w:name="Table Columns 2"/>
    <w:lsdException w:qFormat="1" w:uiPriority="0" w:name="Table Columns 3"/>
    <w:lsdException w:qFormat="1" w:uiPriority="0" w:name="Table Columns 4"/>
    <w:lsdException w:qFormat="1" w:uiPriority="0" w:name="Table Columns 5"/>
    <w:lsdException w:qFormat="1" w:uiPriority="0" w:name="Table Grid 1"/>
    <w:lsdException w:qFormat="1" w:uiPriority="0" w:name="Table Grid 2"/>
    <w:lsdException w:qFormat="1" w:uiPriority="0" w:name="Table Grid 3"/>
    <w:lsdException w:qFormat="1" w:uiPriority="0" w:name="Table Grid 4"/>
    <w:lsdException w:qFormat="1" w:uiPriority="0" w:name="Table Grid 5"/>
    <w:lsdException w:uiPriority="0" w:name="Table Grid 6"/>
    <w:lsdException w:uiPriority="0" w:name="Table Grid 7"/>
    <w:lsdException w:uiPriority="0" w:name="Table Grid 8"/>
    <w:lsdException w:uiPriority="0" w:name="Table List 1"/>
    <w:lsdException w:qFormat="1" w:uiPriority="0" w:name="Table List 2"/>
    <w:lsdException w:uiPriority="0" w:name="Table List 3"/>
    <w:lsdException w:qFormat="1" w:uiPriority="0" w:name="Table List 4"/>
    <w:lsdException w:uiPriority="0" w:name="Table List 5"/>
    <w:lsdException w:qFormat="1" w:uiPriority="0" w:name="Table List 6"/>
    <w:lsdException w:qFormat="1" w:uiPriority="0" w:name="Table List 7"/>
    <w:lsdException w:qFormat="1" w:uiPriority="0" w:name="Table List 8"/>
    <w:lsdException w:qFormat="1" w:uiPriority="0" w:name="Table 3D effects 1"/>
    <w:lsdException w:qFormat="1" w:uiPriority="0" w:name="Table 3D effects 2"/>
    <w:lsdException w:qFormat="1" w:uiPriority="0" w:semiHidden="0" w:name="Table 3D effects 3"/>
    <w:lsdException w:qFormat="1" w:uiPriority="0" w:name="Table Contemporary"/>
    <w:lsdException w:qFormat="1" w:uiPriority="0" w:name="Table Elegant"/>
    <w:lsdException w:uiPriority="0" w:name="Table Professional"/>
    <w:lsdException w:qFormat="1" w:uiPriority="0" w:name="Table Subtle 1"/>
    <w:lsdException w:qFormat="1" w:uiPriority="0" w:semiHidden="0" w:name="Table Subtle 2"/>
    <w:lsdException w:qFormat="1" w:uiPriority="0" w:name="Table Web 1"/>
    <w:lsdException w:qFormat="1" w:uiPriority="0" w:semiHidden="0" w:name="Table Web 2"/>
    <w:lsdException w:qFormat="1" w:uiPriority="0" w:semiHidden="0" w:name="Table Web 3"/>
    <w:lsdException w:qFormat="1" w:unhideWhenUsed="0" w:uiPriority="99" w:semiHidden="0" w:name="Balloon Text"/>
    <w:lsdException w:qFormat="1" w:unhideWhenUsed="0" w:uiPriority="59" w:semiHidden="0" w:name="Table Grid"/>
    <w:lsdException w:qFormat="1" w:uiPriority="0" w:semiHidden="0" w:name="Table Theme"/>
    <w:lsdException w:unhideWhenUsed="0" w:uiPriority="99" w:name="Placeholder Text"/>
    <w:lsdException w:qFormat="1" w:unhideWhenUsed="0" w:uiPriority="1" w:semiHidden="0" w:name="No Spacing"/>
    <w:lsdException w:uiPriority="60" w:semiHidden="0" w:name="Light Shading"/>
    <w:lsdException w:uiPriority="61" w:semiHidden="0" w:name="Light List"/>
    <w:lsdException w:uiPriority="62" w:semiHidden="0" w:name="Light Grid"/>
    <w:lsdException w:qFormat="1" w:uiPriority="63" w:semiHidden="0" w:name="Medium Shading 1"/>
    <w:lsdException w:qFormat="1" w:uiPriority="64" w:semiHidden="0" w:name="Medium Shading 2"/>
    <w:lsdException w:uiPriority="65" w:semiHidden="0" w:name="Medium List 1"/>
    <w:lsdException w:qFormat="1" w:uiPriority="66" w:semiHidden="0" w:name="Medium List 2"/>
    <w:lsdException w:qFormat="1" w:uiPriority="67" w:semiHidden="0" w:name="Medium Grid 1"/>
    <w:lsdException w:qFormat="1" w:uiPriority="68" w:semiHidden="0" w:name="Medium Grid 2"/>
    <w:lsdException w:qFormat="1" w:uiPriority="69" w:semiHidden="0" w:name="Medium Grid 3"/>
    <w:lsdException w:qFormat="1" w:uiPriority="70" w:semiHidden="0" w:name="Dark List"/>
    <w:lsdException w:qFormat="1" w:uiPriority="71" w:semiHidden="0" w:name="Colorful Shading"/>
    <w:lsdException w:uiPriority="72" w:semiHidden="0" w:name="Colorful List"/>
    <w:lsdException w:uiPriority="73" w:semiHidden="0" w:name="Colorful Grid"/>
    <w:lsdException w:uiPriority="60" w:semiHidden="0" w:name="Light Shading Accent 1"/>
    <w:lsdException w:uiPriority="61" w:semiHidden="0" w:name="Light List Accent 1"/>
    <w:lsdException w:uiPriority="62" w:semiHidden="0" w:name="Light Grid Accent 1"/>
    <w:lsdException w:qFormat="1" w:uiPriority="63" w:semiHidden="0" w:name="Medium Shading 1 Accent 1"/>
    <w:lsdException w:qFormat="1" w:uiPriority="64" w:semiHidden="0" w:name="Medium Shading 2 Accent 1"/>
    <w:lsdException w:uiPriority="65" w:semiHidden="0" w:name="Medium List 1 Accent 1"/>
    <w:lsdException w:qFormat="1" w:unhideWhenUsed="0" w:uiPriority="0" w:semiHidden="0" w:name="List Paragraph"/>
    <w:lsdException w:qFormat="1" w:unhideWhenUsed="0" w:uiPriority="29" w:semiHidden="0" w:name="Quote"/>
    <w:lsdException w:qFormat="1" w:unhideWhenUsed="0" w:uiPriority="30" w:semiHidden="0" w:name="Intense Quote"/>
    <w:lsdException w:qFormat="1" w:uiPriority="66" w:semiHidden="0" w:name="Medium List 2 Accent 1"/>
    <w:lsdException w:qFormat="1" w:uiPriority="67" w:semiHidden="0" w:name="Medium Grid 1 Accent 1"/>
    <w:lsdException w:qFormat="1" w:uiPriority="68" w:semiHidden="0" w:name="Medium Grid 2 Accent 1"/>
    <w:lsdException w:qFormat="1" w:uiPriority="69" w:semiHidden="0" w:name="Medium Grid 3 Accent 1"/>
    <w:lsdException w:qFormat="1" w:uiPriority="70" w:semiHidden="0" w:name="Dark List Accent 1"/>
    <w:lsdException w:qFormat="1" w:uiPriority="71" w:semiHidden="0" w:name="Colorful Shading Accent 1"/>
    <w:lsdException w:qFormat="1" w:uiPriority="72" w:semiHidden="0" w:name="Colorful List Accent 1"/>
    <w:lsdException w:qFormat="1" w:uiPriority="73" w:semiHidden="0" w:name="Colorful Grid Accent 1"/>
    <w:lsdException w:uiPriority="60" w:semiHidden="0" w:name="Light Shading Accent 2"/>
    <w:lsdException w:uiPriority="61" w:semiHidden="0" w:name="Light List Accent 2"/>
    <w:lsdException w:uiPriority="62" w:semiHidden="0" w:name="Light Grid Accent 2"/>
    <w:lsdException w:qFormat="1" w:uiPriority="63" w:semiHidden="0" w:name="Medium Shading 1 Accent 2"/>
    <w:lsdException w:qFormat="1" w:uiPriority="64" w:semiHidden="0" w:name="Medium Shading 2 Accent 2"/>
    <w:lsdException w:uiPriority="65" w:semiHidden="0" w:name="Medium List 1 Accent 2"/>
    <w:lsdException w:qFormat="1" w:uiPriority="66" w:semiHidden="0" w:name="Medium List 2 Accent 2"/>
    <w:lsdException w:qFormat="1" w:uiPriority="67" w:semiHidden="0" w:name="Medium Grid 1 Accent 2"/>
    <w:lsdException w:qFormat="1" w:uiPriority="68" w:semiHidden="0" w:name="Medium Grid 2 Accent 2"/>
    <w:lsdException w:qFormat="1" w:uiPriority="69" w:semiHidden="0" w:name="Medium Grid 3 Accent 2"/>
    <w:lsdException w:qFormat="1" w:uiPriority="70" w:semiHidden="0" w:name="Dark List Accent 2"/>
    <w:lsdException w:uiPriority="71" w:semiHidden="0" w:name="Colorful Shading Accent 2"/>
    <w:lsdException w:uiPriority="72" w:semiHidden="0" w:name="Colorful List Accent 2"/>
    <w:lsdException w:uiPriority="73" w:semiHidden="0" w:name="Colorful Grid Accent 2"/>
    <w:lsdException w:uiPriority="60" w:semiHidden="0" w:name="Light Shading Accent 3"/>
    <w:lsdException w:uiPriority="61" w:semiHidden="0" w:name="Light List Accent 3"/>
    <w:lsdException w:uiPriority="62" w:semiHidden="0" w:name="Light Grid Accent 3"/>
    <w:lsdException w:qFormat="1" w:uiPriority="63" w:semiHidden="0" w:name="Medium Shading 1 Accent 3"/>
    <w:lsdException w:uiPriority="64" w:semiHidden="0" w:name="Medium Shading 2 Accent 3"/>
    <w:lsdException w:uiPriority="65" w:semiHidden="0" w:name="Medium List 1 Accent 3"/>
    <w:lsdException w:qFormat="1" w:uiPriority="66" w:semiHidden="0" w:name="Medium List 2 Accent 3"/>
    <w:lsdException w:qFormat="1" w:uiPriority="67" w:semiHidden="0" w:name="Medium Grid 1 Accent 3"/>
    <w:lsdException w:qFormat="1" w:uiPriority="68" w:semiHidden="0" w:name="Medium Grid 2 Accent 3"/>
    <w:lsdException w:qFormat="1" w:uiPriority="69" w:semiHidden="0" w:name="Medium Grid 3 Accent 3"/>
    <w:lsdException w:qFormat="1" w:uiPriority="70" w:semiHidden="0" w:name="Dark List Accent 3"/>
    <w:lsdException w:uiPriority="71" w:semiHidden="0" w:name="Colorful Shading Accent 3"/>
    <w:lsdException w:qFormat="1" w:uiPriority="72" w:semiHidden="0" w:name="Colorful List Accent 3"/>
    <w:lsdException w:qFormat="1" w:uiPriority="73" w:semiHidden="0" w:name="Colorful Grid Accent 3"/>
    <w:lsdException w:uiPriority="60" w:semiHidden="0" w:name="Light Shading Accent 4"/>
    <w:lsdException w:uiPriority="61" w:semiHidden="0" w:name="Light List Accent 4"/>
    <w:lsdException w:uiPriority="62" w:semiHidden="0" w:name="Light Grid Accent 4"/>
    <w:lsdException w:qFormat="1" w:uiPriority="63" w:semiHidden="0" w:name="Medium Shading 1 Accent 4"/>
    <w:lsdException w:qFormat="1" w:uiPriority="64" w:semiHidden="0" w:name="Medium Shading 2 Accent 4"/>
    <w:lsdException w:qFormat="1" w:uiPriority="65" w:semiHidden="0" w:name="Medium List 1 Accent 4"/>
    <w:lsdException w:qFormat="1" w:uiPriority="66" w:semiHidden="0" w:name="Medium List 2 Accent 4"/>
    <w:lsdException w:qFormat="1" w:uiPriority="67" w:semiHidden="0" w:name="Medium Grid 1 Accent 4"/>
    <w:lsdException w:qFormat="1" w:uiPriority="68" w:semiHidden="0" w:name="Medium Grid 2 Accent 4"/>
    <w:lsdException w:qFormat="1" w:uiPriority="69" w:semiHidden="0" w:name="Medium Grid 3 Accent 4"/>
    <w:lsdException w:qFormat="1" w:uiPriority="70" w:semiHidden="0" w:name="Dark List Accent 4"/>
    <w:lsdException w:qFormat="1" w:uiPriority="71" w:semiHidden="0" w:name="Colorful Shading Accent 4"/>
    <w:lsdException w:uiPriority="72" w:semiHidden="0" w:name="Colorful List Accent 4"/>
    <w:lsdException w:qFormat="1" w:uiPriority="73" w:semiHidden="0" w:name="Colorful Grid Accent 4"/>
    <w:lsdException w:uiPriority="60" w:semiHidden="0" w:name="Light Shading Accent 5"/>
    <w:lsdException w:uiPriority="61" w:semiHidden="0" w:name="Light List Accent 5"/>
    <w:lsdException w:uiPriority="62" w:semiHidden="0" w:name="Light Grid Accent 5"/>
    <w:lsdException w:qFormat="1" w:uiPriority="63" w:semiHidden="0" w:name="Medium Shading 1 Accent 5"/>
    <w:lsdException w:qFormat="1" w:uiPriority="64" w:semiHidden="0" w:name="Medium Shading 2 Accent 5"/>
    <w:lsdException w:qFormat="1" w:uiPriority="65" w:semiHidden="0" w:name="Medium List 1 Accent 5"/>
    <w:lsdException w:qFormat="1" w:uiPriority="66" w:semiHidden="0" w:name="Medium List 2 Accent 5"/>
    <w:lsdException w:qFormat="1" w:uiPriority="67" w:semiHidden="0" w:name="Medium Grid 1 Accent 5"/>
    <w:lsdException w:qFormat="1" w:uiPriority="68" w:semiHidden="0" w:name="Medium Grid 2 Accent 5"/>
    <w:lsdException w:qFormat="1" w:uiPriority="69" w:semiHidden="0" w:name="Medium Grid 3 Accent 5"/>
    <w:lsdException w:qFormat="1" w:uiPriority="70" w:semiHidden="0" w:name="Dark List Accent 5"/>
    <w:lsdException w:uiPriority="71" w:semiHidden="0" w:name="Colorful Shading Accent 5"/>
    <w:lsdException w:uiPriority="72" w:semiHidden="0" w:name="Colorful List Accent 5"/>
    <w:lsdException w:qFormat="1" w:uiPriority="73" w:semiHidden="0" w:name="Colorful Grid Accent 5"/>
    <w:lsdException w:uiPriority="60" w:semiHidden="0" w:name="Light Shading Accent 6"/>
    <w:lsdException w:uiPriority="61" w:semiHidden="0" w:name="Light List Accent 6"/>
    <w:lsdException w:uiPriority="62" w:semiHidden="0" w:name="Light Grid Accent 6"/>
    <w:lsdException w:qFormat="1" w:uiPriority="63" w:semiHidden="0" w:name="Medium Shading 1 Accent 6"/>
    <w:lsdException w:qFormat="1" w:uiPriority="64" w:semiHidden="0" w:name="Medium Shading 2 Accent 6"/>
    <w:lsdException w:qFormat="1" w:uiPriority="65" w:semiHidden="0" w:name="Medium List 1 Accent 6"/>
    <w:lsdException w:qFormat="1" w:uiPriority="66" w:semiHidden="0" w:name="Medium List 2 Accent 6"/>
    <w:lsdException w:qFormat="1" w:uiPriority="67" w:semiHidden="0" w:name="Medium Grid 1 Accent 6"/>
    <w:lsdException w:qFormat="1" w:uiPriority="68" w:semiHidden="0" w:name="Medium Grid 2 Accent 6"/>
    <w:lsdException w:qFormat="1" w:uiPriority="69" w:semiHidden="0" w:name="Medium Grid 3 Accent 6"/>
    <w:lsdException w:qFormat="1" w:uiPriority="70" w:semiHidden="0" w:name="Dark List Accent 6"/>
    <w:lsdException w:qFormat="1" w:uiPriority="71" w:semiHidden="0" w:name="Colorful Shading Accent 6"/>
    <w:lsdException w:uiPriority="72" w:semiHidden="0" w:name="Colorful List Accent 6"/>
    <w:lsdException w:qFormat="1" w:uiPriority="73" w:semiHidden="0" w:name="Colorful Grid Accent 6"/>
  </w:latentStyles>
  <w:style w:type="paragraph" w:default="1" w:styleId="1">
    <w:name w:val="Normal"/>
    <w:qFormat/>
    <w:uiPriority w:val="0"/>
    <w:pPr>
      <w:spacing w:after="120" w:line="240" w:lineRule="atLeast"/>
      <w:jc w:val="both"/>
    </w:pPr>
    <w:rPr>
      <w:rFonts w:ascii="Verdana" w:hAnsi="Verdana" w:eastAsiaTheme="minorEastAsia" w:cstheme="minorBidi"/>
      <w:sz w:val="18"/>
      <w:szCs w:val="18"/>
      <w:lang w:val="en-GB" w:eastAsia="en-US" w:bidi="ar-SA"/>
    </w:rPr>
  </w:style>
  <w:style w:type="paragraph" w:styleId="2">
    <w:name w:val="heading 1"/>
    <w:basedOn w:val="1"/>
    <w:next w:val="1"/>
    <w:link w:val="250"/>
    <w:qFormat/>
    <w:uiPriority w:val="9"/>
    <w:pPr>
      <w:keepNext/>
      <w:keepLines/>
      <w:pageBreakBefore/>
      <w:numPr>
        <w:ilvl w:val="0"/>
        <w:numId w:val="1"/>
      </w:numPr>
      <w:suppressAutoHyphens/>
      <w:spacing w:after="280" w:line="360" w:lineRule="atLeast"/>
      <w:contextualSpacing/>
      <w:jc w:val="left"/>
      <w:outlineLvl w:val="0"/>
    </w:pPr>
    <w:rPr>
      <w:rFonts w:eastAsiaTheme="majorEastAsia" w:cstheme="majorBidi"/>
      <w:b/>
      <w:bCs/>
      <w:caps/>
      <w:color w:val="009DE0"/>
      <w:sz w:val="28"/>
      <w:szCs w:val="28"/>
    </w:rPr>
  </w:style>
  <w:style w:type="paragraph" w:styleId="3">
    <w:name w:val="heading 2"/>
    <w:basedOn w:val="1"/>
    <w:next w:val="1"/>
    <w:link w:val="251"/>
    <w:qFormat/>
    <w:uiPriority w:val="9"/>
    <w:pPr>
      <w:keepNext/>
      <w:keepLines/>
      <w:numPr>
        <w:ilvl w:val="1"/>
        <w:numId w:val="1"/>
      </w:numPr>
      <w:tabs>
        <w:tab w:val="left" w:pos="567"/>
        <w:tab w:val="clear" w:pos="851"/>
      </w:tabs>
      <w:suppressAutoHyphens/>
      <w:spacing w:before="260"/>
      <w:ind w:left="567"/>
      <w:jc w:val="left"/>
      <w:outlineLvl w:val="1"/>
    </w:pPr>
    <w:rPr>
      <w:rFonts w:eastAsiaTheme="majorEastAsia" w:cstheme="majorBidi"/>
      <w:b/>
      <w:bCs/>
      <w:szCs w:val="26"/>
    </w:rPr>
  </w:style>
  <w:style w:type="paragraph" w:styleId="4">
    <w:name w:val="heading 3"/>
    <w:basedOn w:val="1"/>
    <w:next w:val="1"/>
    <w:link w:val="252"/>
    <w:qFormat/>
    <w:uiPriority w:val="9"/>
    <w:pPr>
      <w:keepNext/>
      <w:keepLines/>
      <w:numPr>
        <w:ilvl w:val="2"/>
        <w:numId w:val="1"/>
      </w:numPr>
      <w:spacing w:before="240"/>
      <w:outlineLvl w:val="2"/>
    </w:pPr>
    <w:rPr>
      <w:rFonts w:eastAsiaTheme="majorEastAsia" w:cstheme="majorBidi"/>
      <w:bCs/>
      <w:i/>
    </w:rPr>
  </w:style>
  <w:style w:type="paragraph" w:styleId="5">
    <w:name w:val="heading 4"/>
    <w:basedOn w:val="1"/>
    <w:next w:val="1"/>
    <w:link w:val="253"/>
    <w:qFormat/>
    <w:uiPriority w:val="1"/>
    <w:pPr>
      <w:keepNext/>
      <w:keepLines/>
      <w:numPr>
        <w:ilvl w:val="3"/>
        <w:numId w:val="1"/>
      </w:numPr>
      <w:spacing w:before="120"/>
      <w:outlineLvl w:val="3"/>
    </w:pPr>
    <w:rPr>
      <w:rFonts w:eastAsiaTheme="majorEastAsia" w:cstheme="majorBidi"/>
      <w:bCs/>
      <w:iCs/>
      <w:sz w:val="17"/>
    </w:rPr>
  </w:style>
  <w:style w:type="paragraph" w:styleId="6">
    <w:name w:val="heading 5"/>
    <w:basedOn w:val="1"/>
    <w:next w:val="1"/>
    <w:link w:val="254"/>
    <w:qFormat/>
    <w:uiPriority w:val="1"/>
    <w:pPr>
      <w:keepNext/>
      <w:keepLines/>
      <w:spacing w:before="120"/>
      <w:outlineLvl w:val="4"/>
    </w:pPr>
    <w:rPr>
      <w:rFonts w:eastAsiaTheme="majorEastAsia" w:cstheme="majorBidi"/>
      <w:u w:val="single"/>
    </w:rPr>
  </w:style>
  <w:style w:type="paragraph" w:styleId="7">
    <w:name w:val="heading 6"/>
    <w:basedOn w:val="1"/>
    <w:next w:val="1"/>
    <w:link w:val="255"/>
    <w:qFormat/>
    <w:uiPriority w:val="1"/>
    <w:pPr>
      <w:keepNext/>
      <w:keepLines/>
      <w:numPr>
        <w:ilvl w:val="5"/>
        <w:numId w:val="1"/>
      </w:numPr>
      <w:spacing w:before="260"/>
      <w:contextualSpacing/>
      <w:outlineLvl w:val="5"/>
    </w:pPr>
    <w:rPr>
      <w:rFonts w:eastAsiaTheme="majorEastAsia" w:cstheme="majorBidi"/>
      <w:b/>
      <w:iCs/>
    </w:rPr>
  </w:style>
  <w:style w:type="paragraph" w:styleId="8">
    <w:name w:val="heading 7"/>
    <w:basedOn w:val="1"/>
    <w:next w:val="1"/>
    <w:link w:val="256"/>
    <w:qFormat/>
    <w:uiPriority w:val="1"/>
    <w:pPr>
      <w:keepNext/>
      <w:keepLines/>
      <w:numPr>
        <w:ilvl w:val="6"/>
        <w:numId w:val="1"/>
      </w:numPr>
      <w:spacing w:before="260"/>
      <w:contextualSpacing/>
      <w:outlineLvl w:val="6"/>
    </w:pPr>
    <w:rPr>
      <w:rFonts w:eastAsiaTheme="majorEastAsia" w:cstheme="majorBidi"/>
      <w:b/>
      <w:iCs/>
    </w:rPr>
  </w:style>
  <w:style w:type="paragraph" w:styleId="9">
    <w:name w:val="heading 8"/>
    <w:basedOn w:val="1"/>
    <w:next w:val="1"/>
    <w:link w:val="257"/>
    <w:qFormat/>
    <w:uiPriority w:val="1"/>
    <w:pPr>
      <w:keepNext/>
      <w:keepLines/>
      <w:numPr>
        <w:ilvl w:val="7"/>
        <w:numId w:val="1"/>
      </w:numPr>
      <w:spacing w:before="260"/>
      <w:contextualSpacing/>
      <w:outlineLvl w:val="7"/>
    </w:pPr>
    <w:rPr>
      <w:rFonts w:eastAsiaTheme="majorEastAsia" w:cstheme="majorBidi"/>
      <w:b/>
      <w:szCs w:val="20"/>
    </w:rPr>
  </w:style>
  <w:style w:type="paragraph" w:styleId="10">
    <w:name w:val="heading 9"/>
    <w:basedOn w:val="1"/>
    <w:next w:val="1"/>
    <w:link w:val="258"/>
    <w:qFormat/>
    <w:uiPriority w:val="1"/>
    <w:pPr>
      <w:keepNext/>
      <w:keepLines/>
      <w:numPr>
        <w:ilvl w:val="8"/>
        <w:numId w:val="1"/>
      </w:numPr>
      <w:spacing w:before="260"/>
      <w:contextualSpacing/>
      <w:outlineLvl w:val="8"/>
    </w:pPr>
    <w:rPr>
      <w:rFonts w:eastAsiaTheme="majorEastAsia" w:cstheme="majorBidi"/>
      <w:b/>
      <w:iCs/>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32"/>
    <w:qFormat/>
    <w:uiPriority w:val="99"/>
    <w:pPr>
      <w:spacing w:line="240" w:lineRule="auto"/>
    </w:pPr>
    <w:rPr>
      <w:rFonts w:ascii="Segoe UI" w:hAnsi="Segoe UI" w:cs="Segoe UI"/>
    </w:rPr>
  </w:style>
  <w:style w:type="paragraph" w:styleId="14">
    <w:name w:val="Block Text"/>
    <w:basedOn w:val="1"/>
    <w:qFormat/>
    <w:uiPriority w:val="99"/>
    <w:pPr>
      <w:pBdr>
        <w:top w:val="single" w:color="7E7E7E" w:themeColor="text1" w:themeTint="80" w:sz="2" w:space="10"/>
        <w:left w:val="single" w:color="7E7E7E" w:themeColor="text1" w:themeTint="80" w:sz="2" w:space="10"/>
        <w:bottom w:val="single" w:color="7E7E7E" w:themeColor="text1" w:themeTint="80" w:sz="2" w:space="10"/>
        <w:right w:val="single" w:color="7E7E7E" w:themeColor="text1" w:themeTint="80" w:sz="2" w:space="10"/>
      </w:pBdr>
      <w:ind w:left="1151" w:right="1151"/>
    </w:pPr>
    <w:rPr>
      <w:i/>
      <w:iCs/>
    </w:rPr>
  </w:style>
  <w:style w:type="paragraph" w:styleId="15">
    <w:name w:val="Body Text"/>
    <w:basedOn w:val="1"/>
    <w:link w:val="270"/>
    <w:qFormat/>
    <w:uiPriority w:val="99"/>
  </w:style>
  <w:style w:type="paragraph" w:styleId="16">
    <w:name w:val="Body Text 2"/>
    <w:basedOn w:val="1"/>
    <w:link w:val="271"/>
    <w:qFormat/>
    <w:uiPriority w:val="99"/>
    <w:pPr>
      <w:spacing w:line="480" w:lineRule="auto"/>
    </w:pPr>
  </w:style>
  <w:style w:type="paragraph" w:styleId="17">
    <w:name w:val="Body Text 3"/>
    <w:basedOn w:val="1"/>
    <w:link w:val="272"/>
    <w:qFormat/>
    <w:uiPriority w:val="99"/>
    <w:rPr>
      <w:sz w:val="16"/>
      <w:szCs w:val="16"/>
    </w:rPr>
  </w:style>
  <w:style w:type="paragraph" w:styleId="18">
    <w:name w:val="Body Text First Indent"/>
    <w:basedOn w:val="15"/>
    <w:link w:val="273"/>
    <w:qFormat/>
    <w:uiPriority w:val="99"/>
    <w:pPr>
      <w:spacing w:after="0"/>
      <w:ind w:firstLine="360"/>
    </w:pPr>
  </w:style>
  <w:style w:type="paragraph" w:styleId="19">
    <w:name w:val="Body Text Indent"/>
    <w:basedOn w:val="1"/>
    <w:link w:val="274"/>
    <w:qFormat/>
    <w:uiPriority w:val="99"/>
    <w:pPr>
      <w:ind w:left="283"/>
    </w:pPr>
  </w:style>
  <w:style w:type="paragraph" w:styleId="20">
    <w:name w:val="Body Text First Indent 2"/>
    <w:basedOn w:val="19"/>
    <w:link w:val="275"/>
    <w:qFormat/>
    <w:uiPriority w:val="99"/>
    <w:pPr>
      <w:spacing w:after="0"/>
      <w:ind w:left="360" w:firstLine="360"/>
    </w:pPr>
  </w:style>
  <w:style w:type="paragraph" w:styleId="21">
    <w:name w:val="Body Text Indent 2"/>
    <w:basedOn w:val="1"/>
    <w:link w:val="276"/>
    <w:qFormat/>
    <w:uiPriority w:val="99"/>
    <w:pPr>
      <w:spacing w:line="480" w:lineRule="auto"/>
      <w:ind w:left="283"/>
    </w:pPr>
  </w:style>
  <w:style w:type="paragraph" w:styleId="22">
    <w:name w:val="Body Text Indent 3"/>
    <w:basedOn w:val="1"/>
    <w:link w:val="277"/>
    <w:qFormat/>
    <w:uiPriority w:val="99"/>
    <w:pPr>
      <w:ind w:left="283"/>
    </w:pPr>
    <w:rPr>
      <w:sz w:val="16"/>
      <w:szCs w:val="16"/>
    </w:rPr>
  </w:style>
  <w:style w:type="paragraph" w:styleId="23">
    <w:name w:val="caption"/>
    <w:basedOn w:val="1"/>
    <w:next w:val="24"/>
    <w:link w:val="483"/>
    <w:qFormat/>
    <w:uiPriority w:val="1"/>
    <w:pPr>
      <w:spacing w:before="170" w:after="100" w:line="200" w:lineRule="atLeast"/>
    </w:pPr>
    <w:rPr>
      <w:b/>
      <w:bCs/>
      <w:color w:val="009DE0"/>
      <w:sz w:val="15"/>
      <w:szCs w:val="15"/>
      <w:lang w:eastAsia="da-DK"/>
    </w:rPr>
  </w:style>
  <w:style w:type="paragraph" w:customStyle="1" w:styleId="24">
    <w:name w:val="Caption - Text"/>
    <w:basedOn w:val="1"/>
    <w:next w:val="1"/>
    <w:qFormat/>
    <w:uiPriority w:val="3"/>
    <w:pPr>
      <w:spacing w:after="260" w:line="200" w:lineRule="atLeast"/>
    </w:pPr>
    <w:rPr>
      <w:rFonts w:eastAsia="Times New Roman" w:cs="Times New Roman"/>
      <w:sz w:val="14"/>
    </w:rPr>
  </w:style>
  <w:style w:type="paragraph" w:styleId="25">
    <w:name w:val="Closing"/>
    <w:basedOn w:val="1"/>
    <w:link w:val="278"/>
    <w:qFormat/>
    <w:uiPriority w:val="9"/>
    <w:pPr>
      <w:spacing w:line="240" w:lineRule="auto"/>
      <w:ind w:left="4252"/>
    </w:pPr>
  </w:style>
  <w:style w:type="character" w:styleId="26">
    <w:name w:val="annotation reference"/>
    <w:basedOn w:val="11"/>
    <w:qFormat/>
    <w:uiPriority w:val="99"/>
    <w:rPr>
      <w:sz w:val="16"/>
      <w:szCs w:val="16"/>
      <w:lang w:val="en-GB"/>
    </w:rPr>
  </w:style>
  <w:style w:type="paragraph" w:styleId="27">
    <w:name w:val="annotation text"/>
    <w:basedOn w:val="1"/>
    <w:link w:val="466"/>
    <w:qFormat/>
    <w:uiPriority w:val="99"/>
    <w:pPr>
      <w:spacing w:line="240" w:lineRule="auto"/>
    </w:pPr>
    <w:rPr>
      <w:sz w:val="20"/>
      <w:szCs w:val="20"/>
    </w:rPr>
  </w:style>
  <w:style w:type="paragraph" w:styleId="28">
    <w:name w:val="annotation subject"/>
    <w:basedOn w:val="27"/>
    <w:next w:val="27"/>
    <w:link w:val="467"/>
    <w:qFormat/>
    <w:uiPriority w:val="99"/>
    <w:rPr>
      <w:b/>
      <w:bCs/>
    </w:rPr>
  </w:style>
  <w:style w:type="paragraph" w:styleId="29">
    <w:name w:val="Date"/>
    <w:basedOn w:val="1"/>
    <w:next w:val="1"/>
    <w:link w:val="279"/>
    <w:qFormat/>
    <w:uiPriority w:val="9"/>
  </w:style>
  <w:style w:type="paragraph" w:styleId="30">
    <w:name w:val="Document Map"/>
    <w:basedOn w:val="1"/>
    <w:link w:val="324"/>
    <w:semiHidden/>
    <w:qFormat/>
    <w:uiPriority w:val="9"/>
    <w:pPr>
      <w:spacing w:line="240" w:lineRule="auto"/>
    </w:pPr>
    <w:rPr>
      <w:rFonts w:ascii="Segoe UI" w:hAnsi="Segoe UI" w:cs="Segoe UI"/>
      <w:sz w:val="16"/>
      <w:szCs w:val="16"/>
    </w:rPr>
  </w:style>
  <w:style w:type="paragraph" w:styleId="31">
    <w:name w:val="E-mail Signature"/>
    <w:basedOn w:val="1"/>
    <w:link w:val="280"/>
    <w:qFormat/>
    <w:uiPriority w:val="9"/>
    <w:pPr>
      <w:spacing w:line="240" w:lineRule="auto"/>
    </w:pPr>
  </w:style>
  <w:style w:type="character" w:styleId="32">
    <w:name w:val="Emphasis"/>
    <w:basedOn w:val="11"/>
    <w:qFormat/>
    <w:uiPriority w:val="9"/>
    <w:rPr>
      <w:i/>
      <w:iCs/>
      <w:lang w:val="en-GB"/>
    </w:rPr>
  </w:style>
  <w:style w:type="character" w:styleId="33">
    <w:name w:val="endnote reference"/>
    <w:basedOn w:val="11"/>
    <w:semiHidden/>
    <w:qFormat/>
    <w:uiPriority w:val="9"/>
    <w:rPr>
      <w:vertAlign w:val="superscript"/>
      <w:lang w:val="en-GB"/>
    </w:rPr>
  </w:style>
  <w:style w:type="paragraph" w:styleId="34">
    <w:name w:val="endnote text"/>
    <w:basedOn w:val="1"/>
    <w:link w:val="259"/>
    <w:semiHidden/>
    <w:qFormat/>
    <w:uiPriority w:val="9"/>
    <w:pPr>
      <w:spacing w:line="200" w:lineRule="atLeast"/>
      <w:ind w:left="85" w:hanging="85"/>
    </w:pPr>
    <w:rPr>
      <w:color w:val="E7E6E6" w:themeColor="background2"/>
      <w:sz w:val="12"/>
      <w:szCs w:val="20"/>
    </w:rPr>
  </w:style>
  <w:style w:type="paragraph" w:styleId="35">
    <w:name w:val="envelope address"/>
    <w:basedOn w:val="1"/>
    <w:qFormat/>
    <w:uiPriority w:val="9"/>
    <w:pPr>
      <w:framePr w:w="7920" w:h="1980" w:hRule="exact" w:hSpace="141" w:wrap="auto" w:vAnchor="margin" w:hAnchor="page" w:xAlign="center" w:yAlign="bottom"/>
      <w:spacing w:line="240" w:lineRule="auto"/>
      <w:ind w:left="2880"/>
    </w:pPr>
    <w:rPr>
      <w:rFonts w:asciiTheme="majorHAnsi" w:hAnsiTheme="majorHAnsi" w:eastAsiaTheme="majorEastAsia" w:cstheme="majorBidi"/>
      <w:sz w:val="24"/>
      <w:szCs w:val="24"/>
    </w:rPr>
  </w:style>
  <w:style w:type="paragraph" w:styleId="36">
    <w:name w:val="envelope return"/>
    <w:basedOn w:val="1"/>
    <w:qFormat/>
    <w:uiPriority w:val="9"/>
    <w:pPr>
      <w:spacing w:line="240" w:lineRule="auto"/>
    </w:pPr>
    <w:rPr>
      <w:rFonts w:asciiTheme="majorHAnsi" w:hAnsiTheme="majorHAnsi" w:eastAsiaTheme="majorEastAsia" w:cstheme="majorBidi"/>
      <w:sz w:val="20"/>
      <w:szCs w:val="20"/>
    </w:rPr>
  </w:style>
  <w:style w:type="character" w:styleId="37">
    <w:name w:val="FollowedHyperlink"/>
    <w:basedOn w:val="11"/>
    <w:qFormat/>
    <w:uiPriority w:val="9"/>
    <w:rPr>
      <w:color w:val="954F72" w:themeColor="followedHyperlink"/>
      <w:u w:val="single"/>
      <w:lang w:val="en-GB"/>
    </w:rPr>
  </w:style>
  <w:style w:type="paragraph" w:styleId="38">
    <w:name w:val="footer"/>
    <w:basedOn w:val="1"/>
    <w:link w:val="281"/>
    <w:qFormat/>
    <w:uiPriority w:val="9"/>
    <w:pPr>
      <w:tabs>
        <w:tab w:val="center" w:pos="4819"/>
        <w:tab w:val="right" w:pos="9638"/>
      </w:tabs>
      <w:spacing w:line="200" w:lineRule="atLeast"/>
    </w:pPr>
    <w:rPr>
      <w:sz w:val="12"/>
    </w:rPr>
  </w:style>
  <w:style w:type="character" w:styleId="39">
    <w:name w:val="footnote reference"/>
    <w:basedOn w:val="11"/>
    <w:qFormat/>
    <w:uiPriority w:val="9"/>
    <w:rPr>
      <w:vertAlign w:val="superscript"/>
      <w:lang w:val="en-GB"/>
    </w:rPr>
  </w:style>
  <w:style w:type="paragraph" w:styleId="40">
    <w:name w:val="footnote text"/>
    <w:basedOn w:val="1"/>
    <w:link w:val="260"/>
    <w:qFormat/>
    <w:uiPriority w:val="9"/>
    <w:pPr>
      <w:spacing w:line="200" w:lineRule="atLeast"/>
      <w:ind w:left="85" w:hanging="85"/>
    </w:pPr>
    <w:rPr>
      <w:color w:val="797766"/>
      <w:sz w:val="12"/>
      <w:szCs w:val="20"/>
    </w:rPr>
  </w:style>
  <w:style w:type="paragraph" w:styleId="41">
    <w:name w:val="header"/>
    <w:basedOn w:val="1"/>
    <w:link w:val="282"/>
    <w:qFormat/>
    <w:uiPriority w:val="99"/>
    <w:pPr>
      <w:spacing w:line="160" w:lineRule="atLeast"/>
      <w:ind w:left="-567"/>
    </w:pPr>
    <w:rPr>
      <w:sz w:val="12"/>
    </w:rPr>
  </w:style>
  <w:style w:type="character" w:styleId="42">
    <w:name w:val="HTML Acronym"/>
    <w:basedOn w:val="11"/>
    <w:qFormat/>
    <w:uiPriority w:val="99"/>
    <w:rPr>
      <w:lang w:val="en-GB"/>
    </w:rPr>
  </w:style>
  <w:style w:type="paragraph" w:styleId="43">
    <w:name w:val="HTML Address"/>
    <w:basedOn w:val="1"/>
    <w:link w:val="261"/>
    <w:qFormat/>
    <w:uiPriority w:val="99"/>
    <w:pPr>
      <w:spacing w:line="240" w:lineRule="auto"/>
    </w:pPr>
    <w:rPr>
      <w:i/>
      <w:iCs/>
    </w:rPr>
  </w:style>
  <w:style w:type="character" w:styleId="44">
    <w:name w:val="HTML Cite"/>
    <w:basedOn w:val="11"/>
    <w:qFormat/>
    <w:uiPriority w:val="99"/>
    <w:rPr>
      <w:i/>
      <w:iCs/>
      <w:lang w:val="en-GB"/>
    </w:rPr>
  </w:style>
  <w:style w:type="character" w:styleId="45">
    <w:name w:val="HTML Code"/>
    <w:basedOn w:val="11"/>
    <w:qFormat/>
    <w:uiPriority w:val="99"/>
    <w:rPr>
      <w:rFonts w:ascii="Consolas" w:hAnsi="Consolas"/>
      <w:sz w:val="20"/>
      <w:szCs w:val="20"/>
      <w:lang w:val="en-GB"/>
    </w:rPr>
  </w:style>
  <w:style w:type="character" w:styleId="46">
    <w:name w:val="HTML Definition"/>
    <w:basedOn w:val="11"/>
    <w:qFormat/>
    <w:uiPriority w:val="99"/>
    <w:rPr>
      <w:i/>
      <w:iCs/>
      <w:lang w:val="en-GB"/>
    </w:rPr>
  </w:style>
  <w:style w:type="character" w:styleId="47">
    <w:name w:val="HTML Keyboard"/>
    <w:basedOn w:val="11"/>
    <w:qFormat/>
    <w:uiPriority w:val="99"/>
    <w:rPr>
      <w:rFonts w:ascii="Consolas" w:hAnsi="Consolas"/>
      <w:sz w:val="20"/>
      <w:szCs w:val="20"/>
      <w:lang w:val="en-GB"/>
    </w:rPr>
  </w:style>
  <w:style w:type="paragraph" w:styleId="48">
    <w:name w:val="HTML Preformatted"/>
    <w:basedOn w:val="1"/>
    <w:link w:val="262"/>
    <w:qFormat/>
    <w:uiPriority w:val="99"/>
    <w:pPr>
      <w:spacing w:line="240" w:lineRule="auto"/>
    </w:pPr>
    <w:rPr>
      <w:rFonts w:ascii="Consolas" w:hAnsi="Consolas"/>
      <w:sz w:val="20"/>
      <w:szCs w:val="20"/>
    </w:rPr>
  </w:style>
  <w:style w:type="character" w:styleId="49">
    <w:name w:val="HTML Sample"/>
    <w:basedOn w:val="11"/>
    <w:qFormat/>
    <w:uiPriority w:val="99"/>
    <w:rPr>
      <w:rFonts w:ascii="Consolas" w:hAnsi="Consolas"/>
      <w:sz w:val="24"/>
      <w:szCs w:val="24"/>
      <w:lang w:val="en-GB"/>
    </w:rPr>
  </w:style>
  <w:style w:type="character" w:styleId="50">
    <w:name w:val="HTML Typewriter"/>
    <w:basedOn w:val="11"/>
    <w:qFormat/>
    <w:uiPriority w:val="99"/>
    <w:rPr>
      <w:rFonts w:ascii="Consolas" w:hAnsi="Consolas"/>
      <w:sz w:val="20"/>
      <w:szCs w:val="20"/>
      <w:lang w:val="en-GB"/>
    </w:rPr>
  </w:style>
  <w:style w:type="character" w:styleId="51">
    <w:name w:val="HTML Variable"/>
    <w:basedOn w:val="11"/>
    <w:qFormat/>
    <w:uiPriority w:val="99"/>
    <w:rPr>
      <w:i/>
      <w:iCs/>
      <w:lang w:val="en-GB"/>
    </w:rPr>
  </w:style>
  <w:style w:type="character" w:styleId="52">
    <w:name w:val="Hyperlink"/>
    <w:basedOn w:val="11"/>
    <w:qFormat/>
    <w:uiPriority w:val="99"/>
    <w:rPr>
      <w:color w:val="0563C1" w:themeColor="hyperlink"/>
      <w:u w:val="single"/>
      <w:lang w:val="en-GB"/>
    </w:rPr>
  </w:style>
  <w:style w:type="paragraph" w:styleId="53">
    <w:name w:val="index 1"/>
    <w:basedOn w:val="1"/>
    <w:next w:val="1"/>
    <w:qFormat/>
    <w:uiPriority w:val="99"/>
    <w:pPr>
      <w:spacing w:line="240" w:lineRule="auto"/>
      <w:ind w:left="180" w:hanging="180"/>
    </w:pPr>
  </w:style>
  <w:style w:type="paragraph" w:styleId="54">
    <w:name w:val="index 2"/>
    <w:basedOn w:val="1"/>
    <w:next w:val="1"/>
    <w:qFormat/>
    <w:uiPriority w:val="99"/>
    <w:pPr>
      <w:spacing w:line="240" w:lineRule="auto"/>
      <w:ind w:left="360" w:hanging="180"/>
    </w:pPr>
  </w:style>
  <w:style w:type="paragraph" w:styleId="55">
    <w:name w:val="index 3"/>
    <w:basedOn w:val="1"/>
    <w:next w:val="1"/>
    <w:qFormat/>
    <w:uiPriority w:val="99"/>
    <w:pPr>
      <w:spacing w:line="240" w:lineRule="auto"/>
      <w:ind w:left="540" w:hanging="180"/>
    </w:pPr>
  </w:style>
  <w:style w:type="paragraph" w:styleId="56">
    <w:name w:val="index 4"/>
    <w:basedOn w:val="1"/>
    <w:next w:val="1"/>
    <w:qFormat/>
    <w:uiPriority w:val="99"/>
    <w:pPr>
      <w:spacing w:line="240" w:lineRule="auto"/>
      <w:ind w:left="720" w:hanging="180"/>
    </w:pPr>
  </w:style>
  <w:style w:type="paragraph" w:styleId="57">
    <w:name w:val="index 5"/>
    <w:basedOn w:val="1"/>
    <w:next w:val="1"/>
    <w:qFormat/>
    <w:uiPriority w:val="99"/>
    <w:pPr>
      <w:spacing w:line="240" w:lineRule="auto"/>
      <w:ind w:left="900" w:hanging="180"/>
    </w:pPr>
  </w:style>
  <w:style w:type="paragraph" w:styleId="58">
    <w:name w:val="index 6"/>
    <w:basedOn w:val="1"/>
    <w:next w:val="1"/>
    <w:qFormat/>
    <w:uiPriority w:val="99"/>
    <w:pPr>
      <w:spacing w:line="240" w:lineRule="auto"/>
      <w:ind w:left="1080" w:hanging="180"/>
    </w:pPr>
  </w:style>
  <w:style w:type="paragraph" w:styleId="59">
    <w:name w:val="index 7"/>
    <w:basedOn w:val="1"/>
    <w:next w:val="1"/>
    <w:qFormat/>
    <w:uiPriority w:val="99"/>
    <w:pPr>
      <w:spacing w:line="240" w:lineRule="auto"/>
      <w:ind w:left="1260" w:hanging="180"/>
    </w:pPr>
  </w:style>
  <w:style w:type="paragraph" w:styleId="60">
    <w:name w:val="index 8"/>
    <w:basedOn w:val="1"/>
    <w:next w:val="1"/>
    <w:qFormat/>
    <w:uiPriority w:val="99"/>
    <w:pPr>
      <w:spacing w:line="240" w:lineRule="auto"/>
      <w:ind w:left="1440" w:hanging="180"/>
    </w:pPr>
  </w:style>
  <w:style w:type="paragraph" w:styleId="61">
    <w:name w:val="index 9"/>
    <w:basedOn w:val="1"/>
    <w:next w:val="1"/>
    <w:qFormat/>
    <w:uiPriority w:val="99"/>
    <w:pPr>
      <w:spacing w:line="240" w:lineRule="auto"/>
      <w:ind w:left="1620" w:hanging="180"/>
    </w:pPr>
  </w:style>
  <w:style w:type="paragraph" w:styleId="62">
    <w:name w:val="index heading"/>
    <w:basedOn w:val="1"/>
    <w:next w:val="53"/>
    <w:qFormat/>
    <w:uiPriority w:val="99"/>
    <w:rPr>
      <w:rFonts w:asciiTheme="majorHAnsi" w:hAnsiTheme="majorHAnsi" w:eastAsiaTheme="majorEastAsia" w:cstheme="majorBidi"/>
      <w:b/>
      <w:bCs/>
    </w:rPr>
  </w:style>
  <w:style w:type="character" w:styleId="63">
    <w:name w:val="line number"/>
    <w:basedOn w:val="11"/>
    <w:qFormat/>
    <w:uiPriority w:val="99"/>
    <w:rPr>
      <w:lang w:val="en-GB"/>
    </w:rPr>
  </w:style>
  <w:style w:type="paragraph" w:styleId="64">
    <w:name w:val="List"/>
    <w:basedOn w:val="1"/>
    <w:qFormat/>
    <w:uiPriority w:val="99"/>
    <w:pPr>
      <w:ind w:left="283" w:hanging="283"/>
      <w:contextualSpacing/>
    </w:pPr>
  </w:style>
  <w:style w:type="paragraph" w:styleId="65">
    <w:name w:val="List 2"/>
    <w:basedOn w:val="1"/>
    <w:qFormat/>
    <w:uiPriority w:val="99"/>
    <w:pPr>
      <w:ind w:left="566" w:hanging="283"/>
      <w:contextualSpacing/>
    </w:pPr>
  </w:style>
  <w:style w:type="paragraph" w:styleId="66">
    <w:name w:val="List 3"/>
    <w:basedOn w:val="1"/>
    <w:qFormat/>
    <w:uiPriority w:val="99"/>
    <w:pPr>
      <w:ind w:left="849" w:hanging="283"/>
      <w:contextualSpacing/>
    </w:pPr>
  </w:style>
  <w:style w:type="paragraph" w:styleId="67">
    <w:name w:val="List 4"/>
    <w:basedOn w:val="1"/>
    <w:qFormat/>
    <w:uiPriority w:val="99"/>
    <w:pPr>
      <w:ind w:left="1132" w:hanging="283"/>
      <w:contextualSpacing/>
    </w:pPr>
  </w:style>
  <w:style w:type="paragraph" w:styleId="68">
    <w:name w:val="List 5"/>
    <w:basedOn w:val="1"/>
    <w:qFormat/>
    <w:uiPriority w:val="99"/>
    <w:pPr>
      <w:ind w:left="1415" w:hanging="283"/>
      <w:contextualSpacing/>
    </w:pPr>
  </w:style>
  <w:style w:type="paragraph" w:styleId="69">
    <w:name w:val="List Bullet"/>
    <w:basedOn w:val="1"/>
    <w:link w:val="553"/>
    <w:qFormat/>
    <w:uiPriority w:val="3"/>
    <w:pPr>
      <w:numPr>
        <w:ilvl w:val="0"/>
        <w:numId w:val="2"/>
      </w:numPr>
      <w:contextualSpacing/>
    </w:pPr>
  </w:style>
  <w:style w:type="paragraph" w:styleId="70">
    <w:name w:val="List Bullet 2"/>
    <w:basedOn w:val="1"/>
    <w:qFormat/>
    <w:uiPriority w:val="9"/>
    <w:pPr>
      <w:numPr>
        <w:ilvl w:val="0"/>
        <w:numId w:val="3"/>
      </w:numPr>
      <w:contextualSpacing/>
    </w:pPr>
  </w:style>
  <w:style w:type="paragraph" w:styleId="71">
    <w:name w:val="List Bullet 3"/>
    <w:basedOn w:val="1"/>
    <w:qFormat/>
    <w:uiPriority w:val="9"/>
    <w:pPr>
      <w:numPr>
        <w:ilvl w:val="0"/>
        <w:numId w:val="4"/>
      </w:numPr>
      <w:contextualSpacing/>
    </w:pPr>
  </w:style>
  <w:style w:type="paragraph" w:styleId="72">
    <w:name w:val="List Bullet 4"/>
    <w:basedOn w:val="1"/>
    <w:qFormat/>
    <w:uiPriority w:val="9"/>
    <w:pPr>
      <w:numPr>
        <w:ilvl w:val="0"/>
        <w:numId w:val="5"/>
      </w:numPr>
      <w:contextualSpacing/>
    </w:pPr>
  </w:style>
  <w:style w:type="paragraph" w:styleId="73">
    <w:name w:val="List Bullet 5"/>
    <w:basedOn w:val="1"/>
    <w:qFormat/>
    <w:uiPriority w:val="9"/>
    <w:pPr>
      <w:numPr>
        <w:ilvl w:val="0"/>
        <w:numId w:val="6"/>
      </w:numPr>
      <w:contextualSpacing/>
    </w:pPr>
  </w:style>
  <w:style w:type="paragraph" w:styleId="74">
    <w:name w:val="List Continue"/>
    <w:basedOn w:val="1"/>
    <w:qFormat/>
    <w:uiPriority w:val="9"/>
    <w:pPr>
      <w:ind w:left="283"/>
      <w:contextualSpacing/>
    </w:pPr>
  </w:style>
  <w:style w:type="paragraph" w:styleId="75">
    <w:name w:val="List Continue 2"/>
    <w:basedOn w:val="1"/>
    <w:qFormat/>
    <w:uiPriority w:val="9"/>
    <w:pPr>
      <w:ind w:left="566"/>
      <w:contextualSpacing/>
    </w:pPr>
  </w:style>
  <w:style w:type="paragraph" w:styleId="76">
    <w:name w:val="List Continue 3"/>
    <w:basedOn w:val="1"/>
    <w:qFormat/>
    <w:uiPriority w:val="9"/>
    <w:pPr>
      <w:ind w:left="849"/>
      <w:contextualSpacing/>
    </w:pPr>
  </w:style>
  <w:style w:type="paragraph" w:styleId="77">
    <w:name w:val="List Continue 4"/>
    <w:basedOn w:val="1"/>
    <w:qFormat/>
    <w:uiPriority w:val="9"/>
    <w:pPr>
      <w:ind w:left="1132"/>
      <w:contextualSpacing/>
    </w:pPr>
  </w:style>
  <w:style w:type="paragraph" w:styleId="78">
    <w:name w:val="List Continue 5"/>
    <w:basedOn w:val="1"/>
    <w:qFormat/>
    <w:uiPriority w:val="9"/>
    <w:pPr>
      <w:ind w:left="1415"/>
      <w:contextualSpacing/>
    </w:pPr>
  </w:style>
  <w:style w:type="paragraph" w:styleId="79">
    <w:name w:val="List Number"/>
    <w:basedOn w:val="1"/>
    <w:qFormat/>
    <w:uiPriority w:val="3"/>
    <w:pPr>
      <w:numPr>
        <w:ilvl w:val="0"/>
        <w:numId w:val="7"/>
      </w:numPr>
      <w:contextualSpacing/>
    </w:pPr>
  </w:style>
  <w:style w:type="paragraph" w:styleId="80">
    <w:name w:val="List Number 2"/>
    <w:basedOn w:val="1"/>
    <w:qFormat/>
    <w:uiPriority w:val="3"/>
    <w:pPr>
      <w:numPr>
        <w:ilvl w:val="0"/>
        <w:numId w:val="8"/>
      </w:numPr>
      <w:contextualSpacing/>
    </w:pPr>
  </w:style>
  <w:style w:type="paragraph" w:styleId="81">
    <w:name w:val="List Number 3"/>
    <w:basedOn w:val="1"/>
    <w:qFormat/>
    <w:uiPriority w:val="3"/>
    <w:pPr>
      <w:numPr>
        <w:ilvl w:val="0"/>
        <w:numId w:val="9"/>
      </w:numPr>
      <w:contextualSpacing/>
    </w:pPr>
  </w:style>
  <w:style w:type="paragraph" w:styleId="82">
    <w:name w:val="List Number 4"/>
    <w:basedOn w:val="1"/>
    <w:qFormat/>
    <w:uiPriority w:val="3"/>
    <w:pPr>
      <w:numPr>
        <w:ilvl w:val="0"/>
        <w:numId w:val="10"/>
      </w:numPr>
      <w:contextualSpacing/>
    </w:pPr>
  </w:style>
  <w:style w:type="paragraph" w:styleId="83">
    <w:name w:val="List Number 5"/>
    <w:basedOn w:val="1"/>
    <w:qFormat/>
    <w:uiPriority w:val="3"/>
    <w:pPr>
      <w:numPr>
        <w:ilvl w:val="0"/>
        <w:numId w:val="11"/>
      </w:numPr>
      <w:contextualSpacing/>
    </w:pPr>
  </w:style>
  <w:style w:type="paragraph" w:styleId="84">
    <w:name w:val="macro"/>
    <w:link w:val="465"/>
    <w:qFormat/>
    <w:uiPriority w:val="3"/>
    <w:pPr>
      <w:tabs>
        <w:tab w:val="left" w:pos="480"/>
        <w:tab w:val="left" w:pos="960"/>
        <w:tab w:val="left" w:pos="1440"/>
        <w:tab w:val="left" w:pos="1920"/>
        <w:tab w:val="left" w:pos="2400"/>
        <w:tab w:val="left" w:pos="2880"/>
        <w:tab w:val="left" w:pos="3360"/>
        <w:tab w:val="left" w:pos="3840"/>
        <w:tab w:val="left" w:pos="4320"/>
      </w:tabs>
      <w:spacing w:line="260" w:lineRule="atLeast"/>
    </w:pPr>
    <w:rPr>
      <w:rFonts w:ascii="Consolas" w:hAnsi="Consolas" w:eastAsiaTheme="minorEastAsia" w:cstheme="minorBidi"/>
      <w:lang w:val="en-GB" w:eastAsia="en-US" w:bidi="ar-SA"/>
    </w:rPr>
  </w:style>
  <w:style w:type="paragraph" w:styleId="85">
    <w:name w:val="Message Header"/>
    <w:basedOn w:val="1"/>
    <w:link w:val="263"/>
    <w:qFormat/>
    <w:uiPriority w:val="3"/>
    <w:pPr>
      <w:pBdr>
        <w:top w:val="single" w:color="auto" w:sz="6" w:space="1"/>
        <w:left w:val="single" w:color="auto" w:sz="6" w:space="1"/>
        <w:bottom w:val="single" w:color="auto" w:sz="6" w:space="1"/>
        <w:right w:val="single" w:color="auto" w:sz="6" w:space="1"/>
      </w:pBdr>
      <w:shd w:val="pct20" w:color="auto" w:fill="auto"/>
      <w:spacing w:line="240" w:lineRule="auto"/>
      <w:ind w:left="1134" w:hanging="1134"/>
    </w:pPr>
    <w:rPr>
      <w:rFonts w:asciiTheme="majorHAnsi" w:hAnsiTheme="majorHAnsi" w:eastAsiaTheme="majorEastAsia" w:cstheme="majorBidi"/>
      <w:sz w:val="24"/>
      <w:szCs w:val="24"/>
    </w:rPr>
  </w:style>
  <w:style w:type="paragraph" w:styleId="86">
    <w:name w:val="Normal (Web)"/>
    <w:basedOn w:val="1"/>
    <w:link w:val="529"/>
    <w:qFormat/>
    <w:uiPriority w:val="99"/>
    <w:rPr>
      <w:rFonts w:ascii="Times New Roman" w:hAnsi="Times New Roman" w:cs="Times New Roman"/>
      <w:sz w:val="24"/>
      <w:szCs w:val="24"/>
    </w:rPr>
  </w:style>
  <w:style w:type="paragraph" w:styleId="87">
    <w:name w:val="Normal Indent"/>
    <w:basedOn w:val="1"/>
    <w:qFormat/>
    <w:uiPriority w:val="5"/>
    <w:pPr>
      <w:ind w:left="1134"/>
    </w:pPr>
  </w:style>
  <w:style w:type="paragraph" w:styleId="88">
    <w:name w:val="Note Heading"/>
    <w:basedOn w:val="1"/>
    <w:next w:val="1"/>
    <w:link w:val="264"/>
    <w:qFormat/>
    <w:uiPriority w:val="5"/>
    <w:pPr>
      <w:spacing w:line="240" w:lineRule="auto"/>
    </w:pPr>
  </w:style>
  <w:style w:type="character" w:styleId="89">
    <w:name w:val="page number"/>
    <w:basedOn w:val="11"/>
    <w:qFormat/>
    <w:uiPriority w:val="99"/>
    <w:rPr>
      <w:lang w:val="en-GB"/>
    </w:rPr>
  </w:style>
  <w:style w:type="paragraph" w:styleId="90">
    <w:name w:val="Plain Text"/>
    <w:basedOn w:val="1"/>
    <w:link w:val="265"/>
    <w:qFormat/>
    <w:uiPriority w:val="5"/>
    <w:pPr>
      <w:spacing w:line="240" w:lineRule="auto"/>
    </w:pPr>
    <w:rPr>
      <w:rFonts w:ascii="Consolas" w:hAnsi="Consolas"/>
      <w:sz w:val="21"/>
      <w:szCs w:val="21"/>
    </w:rPr>
  </w:style>
  <w:style w:type="paragraph" w:styleId="91">
    <w:name w:val="Salutation"/>
    <w:basedOn w:val="1"/>
    <w:next w:val="1"/>
    <w:link w:val="266"/>
    <w:qFormat/>
    <w:uiPriority w:val="5"/>
  </w:style>
  <w:style w:type="paragraph" w:styleId="92">
    <w:name w:val="Signature"/>
    <w:basedOn w:val="1"/>
    <w:link w:val="267"/>
    <w:qFormat/>
    <w:uiPriority w:val="5"/>
    <w:pPr>
      <w:spacing w:line="240" w:lineRule="auto"/>
      <w:ind w:left="4252"/>
    </w:pPr>
  </w:style>
  <w:style w:type="character" w:styleId="93">
    <w:name w:val="Strong"/>
    <w:basedOn w:val="11"/>
    <w:qFormat/>
    <w:uiPriority w:val="5"/>
    <w:rPr>
      <w:b/>
      <w:bCs/>
      <w:lang w:val="en-GB"/>
    </w:rPr>
  </w:style>
  <w:style w:type="paragraph" w:styleId="94">
    <w:name w:val="Subtitle"/>
    <w:basedOn w:val="1"/>
    <w:next w:val="1"/>
    <w:link w:val="268"/>
    <w:qFormat/>
    <w:uiPriority w:val="5"/>
    <w:pPr>
      <w:spacing w:before="400" w:after="400" w:line="400" w:lineRule="atLeast"/>
      <w:contextualSpacing/>
    </w:pPr>
    <w:rPr>
      <w:rFonts w:eastAsiaTheme="majorEastAsia" w:cstheme="majorBidi"/>
      <w:b/>
      <w:iCs/>
      <w:sz w:val="36"/>
      <w:szCs w:val="24"/>
    </w:rPr>
  </w:style>
  <w:style w:type="table" w:styleId="95">
    <w:name w:val="Table 3D effects 1"/>
    <w:basedOn w:val="12"/>
    <w:semiHidden/>
    <w:unhideWhenUsed/>
    <w:qFormat/>
    <w:uiPriority w:val="0"/>
    <w:pPr>
      <w:spacing w:line="260" w:lineRule="atLeast"/>
    </w:pPr>
    <w:rPr>
      <w:rFonts w:ascii="Verdana" w:hAnsi="Verdana"/>
      <w:sz w:val="18"/>
      <w:szCs w:val="18"/>
    </w:r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96">
    <w:name w:val="Table 3D effects 2"/>
    <w:basedOn w:val="12"/>
    <w:semiHidden/>
    <w:unhideWhenUsed/>
    <w:qFormat/>
    <w:uiPriority w:val="0"/>
    <w:pPr>
      <w:spacing w:line="260" w:lineRule="atLeast"/>
    </w:pPr>
    <w:rPr>
      <w:rFonts w:ascii="Verdana" w:hAnsi="Verdana"/>
      <w:sz w:val="18"/>
      <w:szCs w:val="18"/>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97">
    <w:name w:val="Table 3D effects 3"/>
    <w:basedOn w:val="12"/>
    <w:unhideWhenUsed/>
    <w:qFormat/>
    <w:uiPriority w:val="0"/>
    <w:pPr>
      <w:spacing w:line="260" w:lineRule="atLeast"/>
    </w:pPr>
    <w:rPr>
      <w:rFonts w:ascii="Verdana" w:hAnsi="Verdana"/>
      <w:sz w:val="18"/>
      <w:szCs w:val="18"/>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98">
    <w:name w:val="Table Classic 1"/>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9">
    <w:name w:val="Table Classic 2"/>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00">
    <w:name w:val="Table Classic 3"/>
    <w:basedOn w:val="12"/>
    <w:semiHidden/>
    <w:unhideWhenUsed/>
    <w:qFormat/>
    <w:uiPriority w:val="0"/>
    <w:pPr>
      <w:spacing w:line="260" w:lineRule="atLeast"/>
    </w:pPr>
    <w:rPr>
      <w:rFonts w:ascii="Verdana" w:hAnsi="Verdana"/>
      <w:color w:val="000080"/>
      <w:sz w:val="18"/>
      <w:szCs w:val="18"/>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1">
    <w:name w:val="Table Classic 4"/>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2">
    <w:name w:val="Table Colorful 1"/>
    <w:basedOn w:val="12"/>
    <w:semiHidden/>
    <w:unhideWhenUsed/>
    <w:qFormat/>
    <w:uiPriority w:val="0"/>
    <w:pPr>
      <w:spacing w:line="260" w:lineRule="atLeast"/>
    </w:pPr>
    <w:rPr>
      <w:rFonts w:ascii="Verdana" w:hAnsi="Verdana"/>
      <w:color w:val="FFFFFF"/>
      <w:sz w:val="18"/>
      <w:szCs w:val="18"/>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3">
    <w:name w:val="Table Colorful 2"/>
    <w:basedOn w:val="12"/>
    <w:semiHidden/>
    <w:unhideWhenUsed/>
    <w:qFormat/>
    <w:uiPriority w:val="0"/>
    <w:pPr>
      <w:spacing w:line="260" w:lineRule="atLeast"/>
    </w:pPr>
    <w:rPr>
      <w:rFonts w:ascii="Verdana" w:hAnsi="Verdana"/>
      <w:sz w:val="18"/>
      <w:szCs w:val="18"/>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4">
    <w:name w:val="Table Colorful 3"/>
    <w:basedOn w:val="12"/>
    <w:semiHidden/>
    <w:unhideWhenUsed/>
    <w:qFormat/>
    <w:uiPriority w:val="0"/>
    <w:pPr>
      <w:spacing w:line="260" w:lineRule="atLeast"/>
    </w:pPr>
    <w:rPr>
      <w:rFonts w:ascii="Verdana" w:hAnsi="Verdana"/>
      <w:sz w:val="18"/>
      <w:szCs w:val="18"/>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5">
    <w:name w:val="Table Columns 1"/>
    <w:basedOn w:val="12"/>
    <w:semiHidden/>
    <w:unhideWhenUsed/>
    <w:qFormat/>
    <w:uiPriority w:val="0"/>
    <w:pPr>
      <w:spacing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2"/>
    <w:basedOn w:val="12"/>
    <w:semiHidden/>
    <w:unhideWhenUsed/>
    <w:qFormat/>
    <w:uiPriority w:val="0"/>
    <w:pPr>
      <w:spacing w:line="260" w:lineRule="atLeast"/>
    </w:pPr>
    <w:rPr>
      <w:rFonts w:ascii="Verdana" w:hAnsi="Verdana"/>
      <w:b/>
      <w:bCs/>
      <w:sz w:val="18"/>
      <w:szCs w:val="18"/>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7">
    <w:name w:val="Table Columns 3"/>
    <w:basedOn w:val="12"/>
    <w:semiHidden/>
    <w:unhideWhenUsed/>
    <w:qFormat/>
    <w:uiPriority w:val="0"/>
    <w:pPr>
      <w:spacing w:line="260" w:lineRule="atLeast"/>
    </w:pPr>
    <w:rPr>
      <w:rFonts w:ascii="Verdana" w:hAnsi="Verdana"/>
      <w:b/>
      <w:bCs/>
      <w:sz w:val="18"/>
      <w:szCs w:val="18"/>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8">
    <w:name w:val="Table Columns 4"/>
    <w:basedOn w:val="12"/>
    <w:semiHidden/>
    <w:unhideWhenUsed/>
    <w:qFormat/>
    <w:uiPriority w:val="0"/>
    <w:pPr>
      <w:spacing w:line="260" w:lineRule="atLeast"/>
    </w:pPr>
    <w:rPr>
      <w:rFonts w:ascii="Verdana" w:hAnsi="Verdana"/>
      <w:sz w:val="18"/>
      <w:szCs w:val="18"/>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9">
    <w:name w:val="Table Columns 5"/>
    <w:basedOn w:val="12"/>
    <w:semiHidden/>
    <w:unhideWhenUsed/>
    <w:qFormat/>
    <w:uiPriority w:val="0"/>
    <w:pPr>
      <w:spacing w:line="260" w:lineRule="atLeast"/>
    </w:pPr>
    <w:rPr>
      <w:rFonts w:ascii="Verdana" w:hAnsi="Verdana"/>
      <w:sz w:val="18"/>
      <w:szCs w:val="18"/>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10">
    <w:name w:val="Table Contemporary"/>
    <w:basedOn w:val="12"/>
    <w:semiHidden/>
    <w:unhideWhenUsed/>
    <w:qFormat/>
    <w:uiPriority w:val="0"/>
    <w:pPr>
      <w:spacing w:line="260" w:lineRule="atLeast"/>
    </w:pPr>
    <w:rPr>
      <w:rFonts w:ascii="Verdana" w:hAnsi="Verdana"/>
      <w:sz w:val="18"/>
      <w:szCs w:val="18"/>
    </w:r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1">
    <w:name w:val="Table Elegant"/>
    <w:basedOn w:val="12"/>
    <w:semiHidden/>
    <w:unhideWhenUsed/>
    <w:qFormat/>
    <w:uiPriority w:val="0"/>
    <w:pPr>
      <w:spacing w:line="260" w:lineRule="atLeast"/>
    </w:pPr>
    <w:rPr>
      <w:rFonts w:ascii="Verdana" w:hAnsi="Verdana"/>
      <w:sz w:val="18"/>
      <w:szCs w:val="18"/>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2">
    <w:name w:val="Table Grid"/>
    <w:basedOn w:val="12"/>
    <w:qFormat/>
    <w:uiPriority w:val="59"/>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
    <w:name w:val="Table Grid 1"/>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4">
    <w:name w:val="Table Grid 2"/>
    <w:basedOn w:val="12"/>
    <w:semiHidden/>
    <w:unhideWhenUsed/>
    <w:qFormat/>
    <w:uiPriority w:val="0"/>
    <w:pPr>
      <w:spacing w:line="260" w:lineRule="atLeast"/>
    </w:pPr>
    <w:rPr>
      <w:rFonts w:ascii="Verdana" w:hAnsi="Verdana"/>
      <w:sz w:val="18"/>
      <w:szCs w:val="18"/>
    </w:r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5">
    <w:name w:val="Table Grid 3"/>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6">
    <w:name w:val="Table Grid 4"/>
    <w:basedOn w:val="12"/>
    <w:semiHidden/>
    <w:unhideWhenUsed/>
    <w:qFormat/>
    <w:uiPriority w:val="0"/>
    <w:pPr>
      <w:spacing w:line="260" w:lineRule="atLeast"/>
    </w:pPr>
    <w:rPr>
      <w:rFonts w:ascii="Verdana" w:hAnsi="Verdana"/>
      <w:sz w:val="18"/>
      <w:szCs w:val="18"/>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7">
    <w:name w:val="Table Grid 5"/>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6"/>
    <w:basedOn w:val="12"/>
    <w:semiHidden/>
    <w:unhideWhenUsed/>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7"/>
    <w:basedOn w:val="12"/>
    <w:semiHidden/>
    <w:unhideWhenUsed/>
    <w:uiPriority w:val="0"/>
    <w:pPr>
      <w:spacing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20">
    <w:name w:val="Table Grid 8"/>
    <w:basedOn w:val="12"/>
    <w:semiHidden/>
    <w:unhideWhenUsed/>
    <w:uiPriority w:val="0"/>
    <w:pPr>
      <w:spacing w:line="260" w:lineRule="atLeast"/>
    </w:pPr>
    <w:rPr>
      <w:rFonts w:ascii="Verdana" w:hAnsi="Verdana"/>
      <w:sz w:val="18"/>
      <w:szCs w:val="18"/>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1">
    <w:name w:val="Table List 1"/>
    <w:basedOn w:val="12"/>
    <w:semiHidden/>
    <w:unhideWhenUsed/>
    <w:uiPriority w:val="0"/>
    <w:pPr>
      <w:spacing w:line="260" w:lineRule="atLeast"/>
    </w:pPr>
    <w:rPr>
      <w:rFonts w:ascii="Verdana" w:hAnsi="Verdana"/>
      <w:sz w:val="18"/>
      <w:szCs w:val="18"/>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2"/>
    <w:basedOn w:val="12"/>
    <w:semiHidden/>
    <w:unhideWhenUsed/>
    <w:qFormat/>
    <w:uiPriority w:val="0"/>
    <w:pPr>
      <w:spacing w:line="260" w:lineRule="atLeast"/>
    </w:pPr>
    <w:rPr>
      <w:rFonts w:ascii="Verdana" w:hAnsi="Verdana"/>
      <w:sz w:val="18"/>
      <w:szCs w:val="18"/>
    </w:r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3">
    <w:name w:val="Table List 3"/>
    <w:basedOn w:val="12"/>
    <w:semiHidden/>
    <w:unhideWhenUsed/>
    <w:uiPriority w:val="0"/>
    <w:pPr>
      <w:spacing w:line="260" w:lineRule="atLeast"/>
    </w:pPr>
    <w:rPr>
      <w:rFonts w:ascii="Verdana" w:hAnsi="Verdana"/>
      <w:sz w:val="18"/>
      <w:szCs w:val="18"/>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4">
    <w:name w:val="Table List 4"/>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25">
    <w:name w:val="Table List 5"/>
    <w:basedOn w:val="12"/>
    <w:semiHidden/>
    <w:unhideWhenUsed/>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26">
    <w:name w:val="Table List 6"/>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7">
    <w:name w:val="Table List 7"/>
    <w:basedOn w:val="12"/>
    <w:semiHidden/>
    <w:unhideWhenUsed/>
    <w:qFormat/>
    <w:uiPriority w:val="0"/>
    <w:pPr>
      <w:spacing w:line="260" w:lineRule="atLeast"/>
    </w:pPr>
    <w:rPr>
      <w:rFonts w:ascii="Verdana" w:hAnsi="Verdana"/>
      <w:sz w:val="18"/>
      <w:szCs w:val="18"/>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8">
    <w:name w:val="Table List 8"/>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9">
    <w:name w:val="table of authorities"/>
    <w:basedOn w:val="1"/>
    <w:next w:val="1"/>
    <w:qFormat/>
    <w:uiPriority w:val="5"/>
    <w:pPr>
      <w:ind w:right="567"/>
    </w:pPr>
  </w:style>
  <w:style w:type="paragraph" w:styleId="130">
    <w:name w:val="table of figures"/>
    <w:basedOn w:val="1"/>
    <w:next w:val="1"/>
    <w:uiPriority w:val="99"/>
    <w:pPr>
      <w:tabs>
        <w:tab w:val="right" w:pos="9639"/>
      </w:tabs>
      <w:jc w:val="left"/>
    </w:pPr>
  </w:style>
  <w:style w:type="table" w:styleId="131">
    <w:name w:val="Table Professional"/>
    <w:basedOn w:val="12"/>
    <w:semiHidden/>
    <w:unhideWhenUsed/>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2">
    <w:name w:val="Table Simple 1"/>
    <w:basedOn w:val="12"/>
    <w:semiHidden/>
    <w:unhideWhenUsed/>
    <w:uiPriority w:val="0"/>
    <w:pPr>
      <w:spacing w:line="260" w:lineRule="atLeast"/>
    </w:pPr>
    <w:rPr>
      <w:rFonts w:ascii="Verdana" w:hAnsi="Verdana"/>
      <w:sz w:val="18"/>
      <w:szCs w:val="18"/>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3">
    <w:name w:val="Table Simple 2"/>
    <w:basedOn w:val="12"/>
    <w:semiHidden/>
    <w:unhideWhenUsed/>
    <w:qFormat/>
    <w:uiPriority w:val="0"/>
    <w:pPr>
      <w:spacing w:line="260" w:lineRule="atLeast"/>
    </w:pPr>
    <w:rPr>
      <w:rFonts w:ascii="Verdana" w:hAnsi="Verdana"/>
      <w:sz w:val="18"/>
      <w:szCs w:val="18"/>
    </w:r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34">
    <w:name w:val="Table Simple 3"/>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5">
    <w:name w:val="Table Subtle 1"/>
    <w:basedOn w:val="12"/>
    <w:semiHidden/>
    <w:unhideWhenUsed/>
    <w:qFormat/>
    <w:uiPriority w:val="0"/>
    <w:pPr>
      <w:spacing w:line="260" w:lineRule="atLeast"/>
    </w:pPr>
    <w:rPr>
      <w:rFonts w:ascii="Verdana" w:hAnsi="Verdana"/>
      <w:sz w:val="18"/>
      <w:szCs w:val="18"/>
    </w:r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Subtle 2"/>
    <w:basedOn w:val="12"/>
    <w:unhideWhenUsed/>
    <w:qFormat/>
    <w:uiPriority w:val="0"/>
    <w:pPr>
      <w:spacing w:line="260" w:lineRule="atLeast"/>
    </w:pPr>
    <w:rPr>
      <w:rFonts w:ascii="Verdana" w:hAnsi="Verdana"/>
      <w:sz w:val="18"/>
      <w:szCs w:val="18"/>
    </w:r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7">
    <w:name w:val="Table Theme"/>
    <w:basedOn w:val="12"/>
    <w:unhideWhenUsed/>
    <w:qFormat/>
    <w:uiPriority w:val="0"/>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8">
    <w:name w:val="Table Web 1"/>
    <w:basedOn w:val="12"/>
    <w:semiHidden/>
    <w:unhideWhenUsed/>
    <w:qFormat/>
    <w:uiPriority w:val="0"/>
    <w:pPr>
      <w:spacing w:line="260" w:lineRule="atLeast"/>
    </w:pPr>
    <w:rPr>
      <w:rFonts w:ascii="Verdana" w:hAnsi="Verdana"/>
      <w:sz w:val="18"/>
      <w:szCs w:val="18"/>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2"/>
    <w:basedOn w:val="12"/>
    <w:unhideWhenUsed/>
    <w:qFormat/>
    <w:uiPriority w:val="0"/>
    <w:pPr>
      <w:spacing w:line="260" w:lineRule="atLeast"/>
    </w:pPr>
    <w:rPr>
      <w:rFonts w:ascii="Verdana" w:hAnsi="Verdana"/>
      <w:sz w:val="18"/>
      <w:szCs w:val="18"/>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0">
    <w:name w:val="Table Web 3"/>
    <w:basedOn w:val="12"/>
    <w:unhideWhenUsed/>
    <w:qFormat/>
    <w:uiPriority w:val="0"/>
    <w:pPr>
      <w:spacing w:line="260" w:lineRule="atLeast"/>
    </w:pPr>
    <w:rPr>
      <w:rFonts w:ascii="Verdana" w:hAnsi="Verdana"/>
      <w:sz w:val="18"/>
      <w:szCs w:val="18"/>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1">
    <w:name w:val="Title"/>
    <w:basedOn w:val="1"/>
    <w:next w:val="1"/>
    <w:link w:val="269"/>
    <w:qFormat/>
    <w:uiPriority w:val="3"/>
    <w:pPr>
      <w:spacing w:before="500" w:after="500" w:line="500" w:lineRule="atLeast"/>
      <w:contextualSpacing/>
    </w:pPr>
    <w:rPr>
      <w:rFonts w:eastAsiaTheme="majorEastAsia" w:cstheme="majorBidi"/>
      <w:b/>
      <w:kern w:val="28"/>
      <w:sz w:val="40"/>
      <w:szCs w:val="52"/>
    </w:rPr>
  </w:style>
  <w:style w:type="paragraph" w:styleId="142">
    <w:name w:val="toa heading"/>
    <w:basedOn w:val="1"/>
    <w:next w:val="1"/>
    <w:uiPriority w:val="99"/>
    <w:pPr>
      <w:spacing w:after="520" w:line="360" w:lineRule="atLeast"/>
    </w:pPr>
    <w:rPr>
      <w:rFonts w:eastAsiaTheme="majorEastAsia" w:cstheme="majorBidi"/>
      <w:b/>
      <w:bCs/>
      <w:sz w:val="28"/>
      <w:szCs w:val="24"/>
    </w:rPr>
  </w:style>
  <w:style w:type="paragraph" w:styleId="143">
    <w:name w:val="toc 1"/>
    <w:basedOn w:val="1"/>
    <w:next w:val="1"/>
    <w:link w:val="1661"/>
    <w:qFormat/>
    <w:uiPriority w:val="39"/>
    <w:pPr>
      <w:tabs>
        <w:tab w:val="left" w:pos="1077"/>
        <w:tab w:val="right" w:pos="9639"/>
      </w:tabs>
      <w:ind w:left="1077" w:hanging="1077"/>
    </w:pPr>
    <w:rPr>
      <w:rFonts w:eastAsia="Times New Roman" w:cs="Times New Roman"/>
      <w:b/>
      <w:caps/>
    </w:rPr>
  </w:style>
  <w:style w:type="paragraph" w:styleId="144">
    <w:name w:val="toc 2"/>
    <w:basedOn w:val="1"/>
    <w:next w:val="1"/>
    <w:qFormat/>
    <w:uiPriority w:val="39"/>
    <w:pPr>
      <w:tabs>
        <w:tab w:val="left" w:pos="1077"/>
        <w:tab w:val="right" w:pos="9639"/>
      </w:tabs>
      <w:ind w:left="1077" w:hanging="1077"/>
    </w:pPr>
    <w:rPr>
      <w:rFonts w:eastAsia="Times New Roman" w:cs="Times New Roman"/>
      <w:i/>
    </w:rPr>
  </w:style>
  <w:style w:type="paragraph" w:styleId="145">
    <w:name w:val="toc 3"/>
    <w:basedOn w:val="1"/>
    <w:next w:val="1"/>
    <w:qFormat/>
    <w:uiPriority w:val="39"/>
    <w:pPr>
      <w:tabs>
        <w:tab w:val="left" w:pos="1077"/>
        <w:tab w:val="right" w:pos="9639"/>
      </w:tabs>
      <w:ind w:left="1077" w:hanging="1077"/>
    </w:pPr>
    <w:rPr>
      <w:rFonts w:eastAsia="Times New Roman" w:cs="Times New Roman"/>
    </w:rPr>
  </w:style>
  <w:style w:type="paragraph" w:styleId="146">
    <w:name w:val="toc 4"/>
    <w:basedOn w:val="1"/>
    <w:next w:val="1"/>
    <w:link w:val="323"/>
    <w:qFormat/>
    <w:uiPriority w:val="39"/>
    <w:pPr>
      <w:tabs>
        <w:tab w:val="left" w:pos="510"/>
        <w:tab w:val="right" w:pos="7229"/>
      </w:tabs>
      <w:ind w:left="510" w:right="2268" w:hanging="1077"/>
    </w:pPr>
    <w:rPr>
      <w:rFonts w:eastAsia="Times New Roman" w:cs="Times New Roman"/>
    </w:rPr>
  </w:style>
  <w:style w:type="paragraph" w:styleId="147">
    <w:name w:val="toc 5"/>
    <w:basedOn w:val="1"/>
    <w:next w:val="1"/>
    <w:qFormat/>
    <w:uiPriority w:val="39"/>
    <w:pPr>
      <w:tabs>
        <w:tab w:val="left" w:pos="510"/>
        <w:tab w:val="right" w:pos="7229"/>
      </w:tabs>
      <w:ind w:left="510" w:right="2268" w:hanging="1077"/>
    </w:pPr>
    <w:rPr>
      <w:rFonts w:eastAsia="Times New Roman" w:cs="Times New Roman"/>
    </w:rPr>
  </w:style>
  <w:style w:type="paragraph" w:styleId="148">
    <w:name w:val="toc 6"/>
    <w:basedOn w:val="1"/>
    <w:next w:val="1"/>
    <w:qFormat/>
    <w:uiPriority w:val="39"/>
    <w:pPr>
      <w:tabs>
        <w:tab w:val="right" w:pos="7229"/>
      </w:tabs>
      <w:ind w:left="-567" w:right="2268"/>
    </w:pPr>
    <w:rPr>
      <w:rFonts w:eastAsia="Times New Roman" w:cs="Times New Roman"/>
    </w:rPr>
  </w:style>
  <w:style w:type="paragraph" w:styleId="149">
    <w:name w:val="toc 7"/>
    <w:basedOn w:val="1"/>
    <w:next w:val="1"/>
    <w:qFormat/>
    <w:uiPriority w:val="39"/>
    <w:pPr>
      <w:spacing w:before="240"/>
      <w:ind w:left="-567" w:right="2268"/>
    </w:pPr>
    <w:rPr>
      <w:rFonts w:eastAsia="Times New Roman" w:cs="Times New Roman"/>
      <w:b/>
    </w:rPr>
  </w:style>
  <w:style w:type="paragraph" w:styleId="150">
    <w:name w:val="toc 8"/>
    <w:basedOn w:val="1"/>
    <w:next w:val="1"/>
    <w:qFormat/>
    <w:uiPriority w:val="39"/>
    <w:pPr>
      <w:ind w:left="-635" w:right="2268"/>
    </w:pPr>
    <w:rPr>
      <w:rFonts w:eastAsia="Times New Roman" w:cs="Times New Roman"/>
    </w:rPr>
  </w:style>
  <w:style w:type="paragraph" w:styleId="151">
    <w:name w:val="toc 9"/>
    <w:basedOn w:val="1"/>
    <w:next w:val="1"/>
    <w:qFormat/>
    <w:uiPriority w:val="39"/>
    <w:pPr>
      <w:ind w:left="-567" w:right="2268"/>
    </w:pPr>
    <w:rPr>
      <w:rFonts w:eastAsia="Times New Roman" w:cs="Times New Roman"/>
    </w:rPr>
  </w:style>
  <w:style w:type="table" w:styleId="152">
    <w:name w:val="Light Shading"/>
    <w:basedOn w:val="12"/>
    <w:unhideWhenUsed/>
    <w:uiPriority w:val="60"/>
    <w:rPr>
      <w:rFonts w:ascii="Verdana" w:hAnsi="Verdana"/>
      <w:color w:val="000000" w:themeColor="text1" w:themeShade="BF"/>
      <w:sz w:val="18"/>
      <w:szCs w:val="18"/>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153">
    <w:name w:val="Light Shading Accent 1"/>
    <w:basedOn w:val="12"/>
    <w:unhideWhenUsed/>
    <w:uiPriority w:val="60"/>
    <w:rPr>
      <w:rFonts w:ascii="Verdana" w:hAnsi="Verdana"/>
      <w:color w:val="2F5496" w:themeColor="accent1" w:themeShade="BF"/>
      <w:sz w:val="18"/>
      <w:szCs w:val="18"/>
    </w:rPr>
    <w:tblPr>
      <w:tblBorders>
        <w:top w:val="single" w:color="4472C4" w:themeColor="accent1" w:sz="8" w:space="0"/>
        <w:bottom w:val="single" w:color="4472C4" w:themeColor="accent1" w:sz="8" w:space="0"/>
      </w:tblBorders>
    </w:tblPr>
    <w:tblStylePr w:type="fir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left w:val="nil"/>
          <w:right w:val="nil"/>
          <w:insideH w:val="nil"/>
          <w:insideV w:val="nil"/>
        </w:tcBorders>
        <w:shd w:val="clear" w:color="auto" w:fill="D0DCF0" w:themeFill="accent1" w:themeFillTint="3F"/>
      </w:tcPr>
    </w:tblStylePr>
  </w:style>
  <w:style w:type="table" w:styleId="154">
    <w:name w:val="Light Shading Accent 2"/>
    <w:basedOn w:val="12"/>
    <w:unhideWhenUsed/>
    <w:uiPriority w:val="60"/>
    <w:rPr>
      <w:rFonts w:ascii="Verdana" w:hAnsi="Verdana"/>
      <w:color w:val="C55911" w:themeColor="accent2" w:themeShade="BF"/>
      <w:sz w:val="18"/>
      <w:szCs w:val="18"/>
    </w:rPr>
    <w:tblPr>
      <w:tblBorders>
        <w:top w:val="single" w:color="ED7D31" w:themeColor="accent2" w:sz="8" w:space="0"/>
        <w:bottom w:val="single" w:color="ED7D31" w:themeColor="accent2" w:sz="8" w:space="0"/>
      </w:tblBorders>
    </w:tblPr>
    <w:tblStylePr w:type="fir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left w:val="nil"/>
          <w:right w:val="nil"/>
          <w:insideH w:val="nil"/>
          <w:insideV w:val="nil"/>
        </w:tcBorders>
        <w:shd w:val="clear" w:color="auto" w:fill="FADECC" w:themeFill="accent2" w:themeFillTint="3F"/>
      </w:tcPr>
    </w:tblStylePr>
  </w:style>
  <w:style w:type="table" w:styleId="155">
    <w:name w:val="Light Shading Accent 3"/>
    <w:basedOn w:val="12"/>
    <w:unhideWhenUsed/>
    <w:uiPriority w:val="60"/>
    <w:rPr>
      <w:rFonts w:ascii="Verdana" w:hAnsi="Verdana"/>
      <w:color w:val="7B7B7B" w:themeColor="accent3" w:themeShade="BF"/>
      <w:sz w:val="18"/>
      <w:szCs w:val="18"/>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56">
    <w:name w:val="Light Shading Accent 4"/>
    <w:basedOn w:val="12"/>
    <w:unhideWhenUsed/>
    <w:uiPriority w:val="60"/>
    <w:rPr>
      <w:rFonts w:ascii="Verdana" w:hAnsi="Verdana"/>
      <w:color w:val="BE8F00" w:themeColor="accent4" w:themeShade="BF"/>
      <w:sz w:val="18"/>
      <w:szCs w:val="18"/>
    </w:rPr>
    <w:tblPr>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left w:val="nil"/>
          <w:right w:val="nil"/>
          <w:insideH w:val="nil"/>
          <w:insideV w:val="nil"/>
        </w:tcBorders>
        <w:shd w:val="clear" w:color="auto" w:fill="FFEFBF" w:themeFill="accent4" w:themeFillTint="3F"/>
      </w:tcPr>
    </w:tblStylePr>
  </w:style>
  <w:style w:type="table" w:styleId="157">
    <w:name w:val="Light Shading Accent 5"/>
    <w:basedOn w:val="12"/>
    <w:unhideWhenUsed/>
    <w:uiPriority w:val="60"/>
    <w:rPr>
      <w:rFonts w:ascii="Verdana" w:hAnsi="Verdana"/>
      <w:color w:val="2E75B5" w:themeColor="accent5" w:themeShade="BF"/>
      <w:sz w:val="18"/>
      <w:szCs w:val="18"/>
    </w:rPr>
    <w:tblPr>
      <w:tblBorders>
        <w:top w:val="single" w:color="5B9BD5" w:themeColor="accent5" w:sz="8" w:space="0"/>
        <w:bottom w:val="single" w:color="5B9BD5" w:themeColor="accent5" w:sz="8" w:space="0"/>
      </w:tblBorders>
    </w:tblPr>
    <w:tblStylePr w:type="fir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158">
    <w:name w:val="Light Shading Accent 6"/>
    <w:basedOn w:val="12"/>
    <w:unhideWhenUsed/>
    <w:uiPriority w:val="60"/>
    <w:rPr>
      <w:rFonts w:ascii="Verdana" w:hAnsi="Verdana"/>
      <w:color w:val="538135" w:themeColor="accent6" w:themeShade="BF"/>
      <w:sz w:val="18"/>
      <w:szCs w:val="18"/>
    </w:rPr>
    <w:tblPr>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159">
    <w:name w:val="Light List"/>
    <w:basedOn w:val="12"/>
    <w:unhideWhenUsed/>
    <w:uiPriority w:val="61"/>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60">
    <w:name w:val="Light List Accent 1"/>
    <w:basedOn w:val="12"/>
    <w:unhideWhenUsed/>
    <w:uiPriority w:val="61"/>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styleId="161">
    <w:name w:val="Light List Accent 2"/>
    <w:basedOn w:val="12"/>
    <w:unhideWhenUsed/>
    <w:uiPriority w:val="61"/>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tcBorders>
      </w:tcPr>
    </w:tblStylePr>
    <w:tblStylePr w:type="firstCol">
      <w:rPr>
        <w:b/>
        <w:bCs/>
      </w:rPr>
    </w:tblStylePr>
    <w:tblStylePr w:type="lastCol">
      <w:rPr>
        <w:b/>
        <w:bCs/>
      </w:r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style>
  <w:style w:type="table" w:styleId="162">
    <w:name w:val="Light List Accent 3"/>
    <w:basedOn w:val="12"/>
    <w:unhideWhenUsed/>
    <w:uiPriority w:val="61"/>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163">
    <w:name w:val="Light List Accent 4"/>
    <w:basedOn w:val="12"/>
    <w:unhideWhenUsed/>
    <w:uiPriority w:val="61"/>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164">
    <w:name w:val="Light List Accent 5"/>
    <w:basedOn w:val="12"/>
    <w:unhideWhenUsed/>
    <w:uiPriority w:val="61"/>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color="5B9BD5" w:themeColor="accent5" w:sz="6" w:space="0"/>
          <w:left w:val="single" w:color="5B9BD5" w:themeColor="accent5" w:sz="8" w:space="0"/>
          <w:bottom w:val="single" w:color="5B9BD5" w:themeColor="accent5" w:sz="8" w:space="0"/>
          <w:right w:val="single" w:color="5B9BD5" w:themeColor="accent5" w:sz="8" w:space="0"/>
        </w:tcBorders>
      </w:tcPr>
    </w:tblStylePr>
    <w:tblStylePr w:type="firstCol">
      <w:rPr>
        <w:b/>
        <w:bCs/>
      </w:rPr>
    </w:tblStylePr>
    <w:tblStylePr w:type="lastCol">
      <w:rPr>
        <w:b/>
        <w:bCs/>
      </w:rPr>
    </w:tblStylePr>
    <w:tblStylePr w:type="band1Vert">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style>
  <w:style w:type="table" w:styleId="165">
    <w:name w:val="Light List Accent 6"/>
    <w:basedOn w:val="12"/>
    <w:unhideWhenUsed/>
    <w:uiPriority w:val="61"/>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166">
    <w:name w:val="Light Grid"/>
    <w:basedOn w:val="12"/>
    <w:unhideWhenUsed/>
    <w:uiPriority w:val="62"/>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67">
    <w:name w:val="Light Grid Accent 1"/>
    <w:basedOn w:val="12"/>
    <w:unhideWhenUsed/>
    <w:uiPriority w:val="62"/>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styleId="168">
    <w:name w:val="Light Grid Accent 2"/>
    <w:basedOn w:val="12"/>
    <w:unhideWhenUsed/>
    <w:uiPriority w:val="62"/>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18" w:space="0"/>
          <w:right w:val="single" w:color="ED7D31"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shd w:val="clear" w:color="auto" w:fill="FADECC" w:themeFill="accent2" w:themeFillTint="3F"/>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shd w:val="clear" w:color="auto" w:fill="FADECC" w:themeFill="accent2" w:themeFillTint="3F"/>
      </w:tcPr>
    </w:tblStylePr>
    <w:tblStylePr w:type="band2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tcPr>
    </w:tblStylePr>
  </w:style>
  <w:style w:type="table" w:styleId="169">
    <w:name w:val="Light Grid Accent 3"/>
    <w:basedOn w:val="12"/>
    <w:unhideWhenUsed/>
    <w:uiPriority w:val="62"/>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170">
    <w:name w:val="Light Grid Accent 4"/>
    <w:basedOn w:val="12"/>
    <w:unhideWhenUsed/>
    <w:uiPriority w:val="62"/>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171">
    <w:name w:val="Light Grid Accent 5"/>
    <w:basedOn w:val="12"/>
    <w:unhideWhenUsed/>
    <w:uiPriority w:val="62"/>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5" w:sz="8" w:space="0"/>
          <w:left w:val="single" w:color="5B9BD5" w:themeColor="accent5" w:sz="8" w:space="0"/>
          <w:bottom w:val="single" w:color="5B9BD5" w:themeColor="accent5" w:sz="18" w:space="0"/>
          <w:right w:val="single" w:color="5B9BD5"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5" w:sz="6" w:space="0"/>
          <w:left w:val="single" w:color="5B9BD5" w:themeColor="accent5" w:sz="8" w:space="0"/>
          <w:bottom w:val="single" w:color="5B9BD5" w:themeColor="accent5" w:sz="8" w:space="0"/>
          <w:right w:val="single" w:color="5B9BD5"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Vert">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shd w:val="clear" w:color="auto" w:fill="D6E6F4" w:themeFill="accent5" w:themeFillTint="3F"/>
      </w:tcPr>
    </w:tblStylePr>
    <w:tblStylePr w:type="band1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shd w:val="clear" w:color="auto" w:fill="D6E6F4" w:themeFill="accent5" w:themeFillTint="3F"/>
      </w:tcPr>
    </w:tblStylePr>
    <w:tblStylePr w:type="band2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tcPr>
    </w:tblStylePr>
  </w:style>
  <w:style w:type="table" w:styleId="172">
    <w:name w:val="Light Grid Accent 6"/>
    <w:basedOn w:val="12"/>
    <w:unhideWhenUsed/>
    <w:uiPriority w:val="62"/>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173">
    <w:name w:val="Medium Shading 1"/>
    <w:basedOn w:val="12"/>
    <w:unhideWhenUsed/>
    <w:qFormat/>
    <w:uiPriority w:val="63"/>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174">
    <w:name w:val="Medium Shading 1 Accent 1"/>
    <w:basedOn w:val="12"/>
    <w:unhideWhenUsed/>
    <w:qFormat/>
    <w:uiPriority w:val="63"/>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rPr>
      <w:tbl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bl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0DCF0" w:themeFill="accent1" w:themeFillTint="3F"/>
      </w:tcPr>
    </w:tblStylePr>
    <w:tblStylePr w:type="band1Horz">
      <w:tblPr/>
      <w:tcPr>
        <w:tcBorders>
          <w:insideH w:val="nil"/>
          <w:insideV w:val="nil"/>
        </w:tcBorders>
        <w:shd w:val="clear" w:color="auto" w:fill="D0DCF0" w:themeFill="accent1" w:themeFillTint="3F"/>
      </w:tcPr>
    </w:tblStylePr>
    <w:tblStylePr w:type="band2Horz">
      <w:tblPr/>
      <w:tcPr>
        <w:tcBorders>
          <w:insideH w:val="nil"/>
          <w:insideV w:val="nil"/>
        </w:tcBorders>
      </w:tcPr>
    </w:tblStylePr>
  </w:style>
  <w:style w:type="table" w:styleId="175">
    <w:name w:val="Medium Shading 1 Accent 2"/>
    <w:basedOn w:val="12"/>
    <w:unhideWhenUsed/>
    <w:qFormat/>
    <w:uiPriority w:val="63"/>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tblBorders>
    </w:tblPr>
    <w:tblStylePr w:type="firstRow">
      <w:pPr>
        <w:spacing w:before="0" w:after="0" w:line="240" w:lineRule="auto"/>
      </w:pPr>
      <w:rPr>
        <w:b/>
        <w:bCs/>
        <w:color w:val="FFFFFF" w:themeColor="background1"/>
      </w:rPr>
      <w:tblPr/>
      <w:tcPr>
        <w:tc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shd w:val="clear" w:color="auto" w:fill="ED7D31" w:themeFill="accent2"/>
      </w:tcPr>
    </w:tblStylePr>
    <w:tblStylePr w:type="lastRow">
      <w:pPr>
        <w:spacing w:before="0" w:after="0" w:line="240" w:lineRule="auto"/>
      </w:pPr>
      <w:rPr>
        <w:b/>
        <w:bCs/>
      </w:rPr>
      <w:tblPr/>
      <w:tcPr>
        <w:tcBorders>
          <w:top w:val="double" w:color="F19D64" w:themeColor="accent2" w:themeTint="BF" w:sz="6"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ADECC" w:themeFill="accent2" w:themeFillTint="3F"/>
      </w:tcPr>
    </w:tblStylePr>
    <w:tblStylePr w:type="band1Horz">
      <w:tblPr/>
      <w:tcPr>
        <w:tcBorders>
          <w:insideH w:val="nil"/>
          <w:insideV w:val="nil"/>
        </w:tcBorders>
        <w:shd w:val="clear" w:color="auto" w:fill="FADECC" w:themeFill="accent2" w:themeFillTint="3F"/>
      </w:tcPr>
    </w:tblStylePr>
    <w:tblStylePr w:type="band2Horz">
      <w:tblPr/>
      <w:tcPr>
        <w:tcBorders>
          <w:insideH w:val="nil"/>
          <w:insideV w:val="nil"/>
        </w:tcBorders>
      </w:tcPr>
    </w:tblStylePr>
  </w:style>
  <w:style w:type="table" w:styleId="176">
    <w:name w:val="Medium Shading 1 Accent 3"/>
    <w:basedOn w:val="12"/>
    <w:unhideWhenUsed/>
    <w:qFormat/>
    <w:uiPriority w:val="63"/>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rPr>
      <w:tbl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77">
    <w:name w:val="Medium Shading 1 Accent 4"/>
    <w:basedOn w:val="12"/>
    <w:unhideWhenUsed/>
    <w:qFormat/>
    <w:uiPriority w:val="63"/>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rPr>
      <w:tbl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FFEFBF" w:themeFill="accent4" w:themeFillTint="3F"/>
      </w:tcPr>
    </w:tblStylePr>
    <w:tblStylePr w:type="band1Horz">
      <w:tblPr/>
      <w:tcPr>
        <w:tcBorders>
          <w:insideH w:val="nil"/>
          <w:insideV w:val="nil"/>
        </w:tcBorders>
        <w:shd w:val="clear" w:color="auto" w:fill="FFEFBF" w:themeFill="accent4" w:themeFillTint="3F"/>
      </w:tcPr>
    </w:tblStylePr>
    <w:tblStylePr w:type="band2Horz">
      <w:tblPr/>
      <w:tcPr>
        <w:tcBorders>
          <w:insideH w:val="nil"/>
          <w:insideV w:val="nil"/>
        </w:tcBorders>
      </w:tcPr>
    </w:tblStylePr>
  </w:style>
  <w:style w:type="table" w:styleId="178">
    <w:name w:val="Medium Shading 1 Accent 5"/>
    <w:basedOn w:val="12"/>
    <w:unhideWhenUsed/>
    <w:qFormat/>
    <w:uiPriority w:val="63"/>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tblBorders>
    </w:tblPr>
    <w:tblStylePr w:type="firstRow">
      <w:pPr>
        <w:spacing w:before="0" w:after="0" w:line="240" w:lineRule="auto"/>
      </w:pPr>
      <w:rPr>
        <w:b/>
        <w:bCs/>
        <w:color w:val="FFFFFF" w:themeColor="background1"/>
      </w:rPr>
      <w:tblPr/>
      <w:tcPr>
        <w:tc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shd w:val="clear" w:color="auto" w:fill="5B9BD5" w:themeFill="accent5"/>
      </w:tcPr>
    </w:tblStylePr>
    <w:tblStylePr w:type="lastRow">
      <w:pPr>
        <w:spacing w:before="0" w:after="0" w:line="240" w:lineRule="auto"/>
      </w:pPr>
      <w:rPr>
        <w:b/>
        <w:bCs/>
      </w:rPr>
      <w:tblPr/>
      <w:tcPr>
        <w:tcBorders>
          <w:top w:val="double" w:color="84B4DF" w:themeColor="accent5" w:themeTint="BF" w:sz="6"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179">
    <w:name w:val="Medium Shading 1 Accent 6"/>
    <w:basedOn w:val="12"/>
    <w:unhideWhenUsed/>
    <w:qFormat/>
    <w:uiPriority w:val="63"/>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rPr>
      <w:tbl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180">
    <w:name w:val="Medium Shading 2"/>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1">
    <w:name w:val="Medium Shading 2 Accent 1"/>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2">
    <w:name w:val="Medium Shading 2 Accent 2"/>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3">
    <w:name w:val="Medium Shading 2 Accent 3"/>
    <w:basedOn w:val="12"/>
    <w:unhideWhenUsed/>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4">
    <w:name w:val="Medium Shading 2 Accent 4"/>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5">
    <w:name w:val="Medium Shading 2 Accent 5"/>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6">
    <w:name w:val="Medium Shading 2 Accent 6"/>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7">
    <w:name w:val="Medium List 1"/>
    <w:basedOn w:val="12"/>
    <w:unhideWhenUsed/>
    <w:uiPriority w:val="65"/>
    <w:rPr>
      <w:rFonts w:ascii="Verdana" w:hAnsi="Verdana"/>
      <w:color w:val="000000" w:themeColor="text1"/>
      <w:sz w:val="18"/>
      <w:szCs w:val="18"/>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188">
    <w:name w:val="Medium List 1 Accent 1"/>
    <w:basedOn w:val="12"/>
    <w:unhideWhenUsed/>
    <w:uiPriority w:val="65"/>
    <w:rPr>
      <w:rFonts w:ascii="Verdana" w:hAnsi="Verdana"/>
      <w:color w:val="000000" w:themeColor="text1"/>
      <w:sz w:val="18"/>
      <w:szCs w:val="18"/>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blPr/>
      <w:tcPr>
        <w:tcBorders>
          <w:top w:val="nil"/>
          <w:bottom w:val="single" w:color="4472C4" w:themeColor="accent1" w:sz="8" w:space="0"/>
        </w:tcBorders>
      </w:tcPr>
    </w:tblStylePr>
    <w:tblStylePr w:type="lastRow">
      <w:rPr>
        <w:b/>
        <w:bCs/>
        <w:color w:val="44546A" w:themeColor="text2"/>
      </w:rPr>
      <w:tblPr/>
      <w:tcPr>
        <w:tcBorders>
          <w:top w:val="single" w:color="4472C4" w:themeColor="accent1" w:sz="8" w:space="0"/>
          <w:bottom w:val="single" w:color="4472C4" w:themeColor="accent1" w:sz="8" w:space="0"/>
        </w:tcBorders>
      </w:tcPr>
    </w:tblStylePr>
    <w:tblStylePr w:type="firstCol">
      <w:rPr>
        <w:b/>
        <w:bCs/>
      </w:rPr>
    </w:tblStylePr>
    <w:tblStylePr w:type="lastCol">
      <w:rPr>
        <w:b/>
        <w:bCs/>
      </w:rPr>
      <w:tblPr/>
      <w:tcPr>
        <w:tcBorders>
          <w:top w:val="single" w:color="4472C4" w:themeColor="accent1" w:sz="8" w:space="0"/>
          <w:bottom w:val="single" w:color="4472C4" w:themeColor="accent1" w:sz="8" w:space="0"/>
        </w:tcBorders>
      </w:tcPr>
    </w:tblStylePr>
    <w:tblStylePr w:type="band1Vert">
      <w:tblPr/>
      <w:tcPr>
        <w:shd w:val="clear" w:color="auto" w:fill="D0DCF0" w:themeFill="accent1" w:themeFillTint="3F"/>
      </w:tcPr>
    </w:tblStylePr>
    <w:tblStylePr w:type="band1Horz">
      <w:tblPr/>
      <w:tcPr>
        <w:shd w:val="clear" w:color="auto" w:fill="D0DCF0" w:themeFill="accent1" w:themeFillTint="3F"/>
      </w:tcPr>
    </w:tblStylePr>
  </w:style>
  <w:style w:type="table" w:styleId="189">
    <w:name w:val="Medium List 1 Accent 2"/>
    <w:basedOn w:val="12"/>
    <w:unhideWhenUsed/>
    <w:uiPriority w:val="65"/>
    <w:rPr>
      <w:rFonts w:ascii="Verdana" w:hAnsi="Verdana"/>
      <w:color w:val="000000" w:themeColor="text1"/>
      <w:sz w:val="18"/>
      <w:szCs w:val="18"/>
    </w:rPr>
    <w:tblPr>
      <w:tblBorders>
        <w:top w:val="single" w:color="ED7D31" w:themeColor="accent2" w:sz="8" w:space="0"/>
        <w:bottom w:val="single" w:color="ED7D31" w:themeColor="accent2" w:sz="8" w:space="0"/>
      </w:tblBorders>
    </w:tblPr>
    <w:tblStylePr w:type="firstRow">
      <w:rPr>
        <w:rFonts w:asciiTheme="majorHAnsi" w:hAnsiTheme="majorHAnsi" w:eastAsiaTheme="majorEastAsia" w:cstheme="majorBidi"/>
      </w:rPr>
      <w:tblPr/>
      <w:tcPr>
        <w:tcBorders>
          <w:top w:val="nil"/>
          <w:bottom w:val="single" w:color="ED7D31" w:themeColor="accent2" w:sz="8" w:space="0"/>
        </w:tcBorders>
      </w:tcPr>
    </w:tblStylePr>
    <w:tblStylePr w:type="lastRow">
      <w:rPr>
        <w:b/>
        <w:bCs/>
        <w:color w:val="44546A" w:themeColor="text2"/>
      </w:rPr>
      <w:tblPr/>
      <w:tcPr>
        <w:tcBorders>
          <w:top w:val="single" w:color="ED7D31" w:themeColor="accent2" w:sz="8" w:space="0"/>
          <w:bottom w:val="single" w:color="ED7D31" w:themeColor="accent2" w:sz="8" w:space="0"/>
        </w:tcBorders>
      </w:tcPr>
    </w:tblStylePr>
    <w:tblStylePr w:type="firstCol">
      <w:rPr>
        <w:b/>
        <w:bCs/>
      </w:rPr>
    </w:tblStylePr>
    <w:tblStylePr w:type="lastCol">
      <w:rPr>
        <w:b/>
        <w:bCs/>
      </w:rPr>
      <w:tblPr/>
      <w:tcPr>
        <w:tcBorders>
          <w:top w:val="single" w:color="ED7D31" w:themeColor="accent2" w:sz="8" w:space="0"/>
          <w:bottom w:val="single" w:color="ED7D31" w:themeColor="accent2" w:sz="8" w:space="0"/>
        </w:tcBorders>
      </w:tcPr>
    </w:tblStylePr>
    <w:tblStylePr w:type="band1Vert">
      <w:tblPr/>
      <w:tcPr>
        <w:shd w:val="clear" w:color="auto" w:fill="FADECC" w:themeFill="accent2" w:themeFillTint="3F"/>
      </w:tcPr>
    </w:tblStylePr>
    <w:tblStylePr w:type="band1Horz">
      <w:tblPr/>
      <w:tcPr>
        <w:shd w:val="clear" w:color="auto" w:fill="FADECC" w:themeFill="accent2" w:themeFillTint="3F"/>
      </w:tcPr>
    </w:tblStylePr>
  </w:style>
  <w:style w:type="table" w:styleId="190">
    <w:name w:val="Medium List 1 Accent 3"/>
    <w:basedOn w:val="12"/>
    <w:unhideWhenUsed/>
    <w:uiPriority w:val="65"/>
    <w:rPr>
      <w:rFonts w:ascii="Verdana" w:hAnsi="Verdana"/>
      <w:color w:val="000000" w:themeColor="text1"/>
      <w:sz w:val="18"/>
      <w:szCs w:val="18"/>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val="44546A" w:themeColor="text2"/>
      </w:rPr>
      <w:tblPr/>
      <w:tcPr>
        <w:tcBorders>
          <w:top w:val="single" w:color="A5A5A5" w:themeColor="accent3" w:sz="8" w:space="0"/>
          <w:bottom w:val="single" w:color="A5A5A5" w:themeColor="accent3" w:sz="8" w:space="0"/>
        </w:tcBorders>
      </w:tcPr>
    </w:tblStylePr>
    <w:tblStylePr w:type="firstCol">
      <w:rPr>
        <w:b/>
        <w:bCs/>
      </w:r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91">
    <w:name w:val="Medium List 1 Accent 4"/>
    <w:basedOn w:val="12"/>
    <w:unhideWhenUsed/>
    <w:qFormat/>
    <w:uiPriority w:val="65"/>
    <w:rPr>
      <w:rFonts w:ascii="Verdana" w:hAnsi="Verdana"/>
      <w:color w:val="000000" w:themeColor="text1"/>
      <w:sz w:val="18"/>
      <w:szCs w:val="18"/>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rPr>
      <w:tblPr/>
      <w:tcPr>
        <w:tcBorders>
          <w:top w:val="single" w:color="FFC000" w:themeColor="accent4" w:sz="8" w:space="0"/>
          <w:bottom w:val="single" w:color="FFC000" w:themeColor="accent4" w:sz="8" w:space="0"/>
        </w:tcBorders>
      </w:tcPr>
    </w:tblStylePr>
    <w:tblStylePr w:type="firstCol">
      <w:rPr>
        <w:b/>
        <w:bCs/>
      </w:r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BF" w:themeFill="accent4" w:themeFillTint="3F"/>
      </w:tcPr>
    </w:tblStylePr>
    <w:tblStylePr w:type="band1Horz">
      <w:tblPr/>
      <w:tcPr>
        <w:shd w:val="clear" w:color="auto" w:fill="FFEFBF" w:themeFill="accent4" w:themeFillTint="3F"/>
      </w:tcPr>
    </w:tblStylePr>
  </w:style>
  <w:style w:type="table" w:styleId="192">
    <w:name w:val="Medium List 1 Accent 5"/>
    <w:basedOn w:val="12"/>
    <w:unhideWhenUsed/>
    <w:qFormat/>
    <w:uiPriority w:val="65"/>
    <w:rPr>
      <w:rFonts w:ascii="Verdana" w:hAnsi="Verdana"/>
      <w:color w:val="000000" w:themeColor="text1"/>
      <w:sz w:val="18"/>
      <w:szCs w:val="18"/>
    </w:rPr>
    <w:tblPr>
      <w:tblBorders>
        <w:top w:val="single" w:color="5B9BD5" w:themeColor="accent5" w:sz="8" w:space="0"/>
        <w:bottom w:val="single" w:color="5B9BD5" w:themeColor="accent5" w:sz="8" w:space="0"/>
      </w:tblBorders>
    </w:tblPr>
    <w:tblStylePr w:type="firstRow">
      <w:rPr>
        <w:rFonts w:asciiTheme="majorHAnsi" w:hAnsiTheme="majorHAnsi" w:eastAsiaTheme="majorEastAsia" w:cstheme="majorBidi"/>
      </w:rPr>
      <w:tblPr/>
      <w:tcPr>
        <w:tcBorders>
          <w:top w:val="nil"/>
          <w:bottom w:val="single" w:color="5B9BD5" w:themeColor="accent5" w:sz="8" w:space="0"/>
        </w:tcBorders>
      </w:tcPr>
    </w:tblStylePr>
    <w:tblStylePr w:type="lastRow">
      <w:rPr>
        <w:b/>
        <w:bCs/>
        <w:color w:val="44546A" w:themeColor="text2"/>
      </w:rPr>
      <w:tblPr/>
      <w:tcPr>
        <w:tcBorders>
          <w:top w:val="single" w:color="5B9BD5" w:themeColor="accent5" w:sz="8" w:space="0"/>
          <w:bottom w:val="single" w:color="5B9BD5" w:themeColor="accent5" w:sz="8" w:space="0"/>
        </w:tcBorders>
      </w:tcPr>
    </w:tblStylePr>
    <w:tblStylePr w:type="firstCol">
      <w:rPr>
        <w:b/>
        <w:bCs/>
      </w:rPr>
    </w:tblStylePr>
    <w:tblStylePr w:type="lastCol">
      <w:rPr>
        <w:b/>
        <w:bCs/>
      </w:rPr>
      <w:tblPr/>
      <w:tcPr>
        <w:tcBorders>
          <w:top w:val="single" w:color="5B9BD5" w:themeColor="accent5" w:sz="8" w:space="0"/>
          <w:bottom w:val="single" w:color="5B9BD5" w:themeColor="accent5" w:sz="8" w:space="0"/>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193">
    <w:name w:val="Medium List 1 Accent 6"/>
    <w:basedOn w:val="12"/>
    <w:unhideWhenUsed/>
    <w:qFormat/>
    <w:uiPriority w:val="65"/>
    <w:rPr>
      <w:rFonts w:ascii="Verdana" w:hAnsi="Verdana"/>
      <w:color w:val="000000" w:themeColor="text1"/>
      <w:sz w:val="18"/>
      <w:szCs w:val="18"/>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rPr>
      <w:tblPr/>
      <w:tcPr>
        <w:tcBorders>
          <w:top w:val="single" w:color="70AD47" w:themeColor="accent6" w:sz="8" w:space="0"/>
          <w:bottom w:val="single" w:color="70AD47" w:themeColor="accent6" w:sz="8" w:space="0"/>
        </w:tcBorders>
      </w:tcPr>
    </w:tblStylePr>
    <w:tblStylePr w:type="firstCol">
      <w:rPr>
        <w:b/>
        <w:bCs/>
      </w:r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194">
    <w:name w:val="Medium List 2"/>
    <w:basedOn w:val="12"/>
    <w:unhideWhenUsed/>
    <w:qFormat/>
    <w:uiPriority w:val="66"/>
    <w:rPr>
      <w:rFonts w:asciiTheme="majorHAnsi" w:hAnsiTheme="majorHAnsi" w:eastAsiaTheme="majorEastAsia" w:cstheme="majorBidi"/>
      <w:color w:val="000000" w:themeColor="text1"/>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95">
    <w:name w:val="Medium List 2 Accent 1"/>
    <w:basedOn w:val="12"/>
    <w:unhideWhenUsed/>
    <w:qFormat/>
    <w:uiPriority w:val="66"/>
    <w:rPr>
      <w:rFonts w:asciiTheme="majorHAnsi" w:hAnsiTheme="majorHAnsi" w:eastAsiaTheme="majorEastAsia" w:cstheme="majorBidi"/>
      <w:color w:val="000000" w:themeColor="text1"/>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rPr>
        <w:sz w:val="24"/>
        <w:szCs w:val="24"/>
      </w:rPr>
      <w:tblPr/>
      <w:tcPr>
        <w:tcBorders>
          <w:top w:val="nil"/>
          <w:left w:val="nil"/>
          <w:bottom w:val="single" w:color="4472C4"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472C4" w:themeColor="accent1" w:sz="8" w:space="0"/>
          <w:insideH w:val="nil"/>
          <w:insideV w:val="nil"/>
        </w:tcBorders>
        <w:shd w:val="clear" w:color="auto" w:fill="FFFFFF" w:themeFill="background1"/>
      </w:tcPr>
    </w:tblStylePr>
    <w:tblStylePr w:type="lastCol">
      <w:tblPr/>
      <w:tcPr>
        <w:tcBorders>
          <w:top w:val="nil"/>
          <w:left w:val="single" w:color="4472C4"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top w:val="nil"/>
          <w:bottom w:val="nil"/>
          <w:insideH w:val="nil"/>
          <w:insideV w:val="nil"/>
        </w:tcBorders>
        <w:shd w:val="clear" w:color="auto" w:fill="D0DC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96">
    <w:name w:val="Medium List 2 Accent 2"/>
    <w:basedOn w:val="12"/>
    <w:unhideWhenUsed/>
    <w:qFormat/>
    <w:uiPriority w:val="66"/>
    <w:rPr>
      <w:rFonts w:asciiTheme="majorHAnsi" w:hAnsiTheme="majorHAnsi" w:eastAsiaTheme="majorEastAsia" w:cstheme="majorBidi"/>
      <w:color w:val="000000" w:themeColor="text1"/>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rPr>
        <w:sz w:val="24"/>
        <w:szCs w:val="24"/>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ED7D31" w:themeColor="accent2" w:sz="8" w:space="0"/>
          <w:insideH w:val="nil"/>
          <w:insideV w:val="nil"/>
        </w:tcBorders>
        <w:shd w:val="clear" w:color="auto" w:fill="FFFFFF" w:themeFill="background1"/>
      </w:tcPr>
    </w:tblStylePr>
    <w:tblStylePr w:type="lastCol">
      <w:tblPr/>
      <w:tcPr>
        <w:tcBorders>
          <w:top w:val="nil"/>
          <w:left w:val="single" w:color="ED7D31"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top w:val="nil"/>
          <w:bottom w:val="nil"/>
          <w:insideH w:val="nil"/>
          <w:insideV w:val="nil"/>
        </w:tcBorders>
        <w:shd w:val="clear" w:color="auto" w:fill="FADE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197">
    <w:name w:val="Medium List 2 Accent 3"/>
    <w:basedOn w:val="12"/>
    <w:unhideWhenUsed/>
    <w:qFormat/>
    <w:uiPriority w:val="66"/>
    <w:rPr>
      <w:rFonts w:asciiTheme="majorHAnsi" w:hAnsiTheme="majorHAnsi" w:eastAsiaTheme="majorEastAsia" w:cstheme="majorBidi"/>
      <w:color w:val="000000" w:themeColor="text1"/>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198">
    <w:name w:val="Medium List 2 Accent 4"/>
    <w:basedOn w:val="12"/>
    <w:unhideWhenUsed/>
    <w:qFormat/>
    <w:uiPriority w:val="66"/>
    <w:rPr>
      <w:rFonts w:asciiTheme="majorHAnsi" w:hAnsiTheme="majorHAnsi" w:eastAsiaTheme="majorEastAsia" w:cstheme="majorBidi"/>
      <w:color w:val="000000" w:themeColor="text1"/>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top w:val="nil"/>
          <w:bottom w:val="nil"/>
          <w:insideH w:val="nil"/>
          <w:insideV w:val="nil"/>
        </w:tcBorders>
        <w:shd w:val="clear" w:color="auto" w:fill="FFEFB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199">
    <w:name w:val="Medium List 2 Accent 5"/>
    <w:basedOn w:val="12"/>
    <w:unhideWhenUsed/>
    <w:qFormat/>
    <w:uiPriority w:val="66"/>
    <w:rPr>
      <w:rFonts w:asciiTheme="majorHAnsi" w:hAnsiTheme="majorHAnsi" w:eastAsiaTheme="majorEastAsia" w:cstheme="majorBidi"/>
      <w:color w:val="000000" w:themeColor="text1"/>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rPr>
        <w:sz w:val="24"/>
        <w:szCs w:val="24"/>
      </w:rPr>
      <w:tblPr/>
      <w:tcPr>
        <w:tcBorders>
          <w:top w:val="nil"/>
          <w:left w:val="nil"/>
          <w:bottom w:val="single" w:color="5B9BD5"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5" w:sz="8" w:space="0"/>
          <w:insideH w:val="nil"/>
          <w:insideV w:val="nil"/>
        </w:tcBorders>
        <w:shd w:val="clear" w:color="auto" w:fill="FFFFFF" w:themeFill="background1"/>
      </w:tcPr>
    </w:tblStylePr>
    <w:tblStylePr w:type="lastCol">
      <w:tblPr/>
      <w:tcPr>
        <w:tcBorders>
          <w:top w:val="nil"/>
          <w:left w:val="single" w:color="5B9BD5"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00">
    <w:name w:val="Medium List 2 Accent 6"/>
    <w:basedOn w:val="12"/>
    <w:unhideWhenUsed/>
    <w:qFormat/>
    <w:uiPriority w:val="66"/>
    <w:rPr>
      <w:rFonts w:asciiTheme="majorHAnsi" w:hAnsiTheme="majorHAnsi" w:eastAsiaTheme="majorEastAsia" w:cstheme="majorBidi"/>
      <w:color w:val="000000" w:themeColor="text1"/>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201">
    <w:name w:val="Medium Grid 1"/>
    <w:basedOn w:val="12"/>
    <w:unhideWhenUsed/>
    <w:qFormat/>
    <w:uiPriority w:val="67"/>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02">
    <w:name w:val="Medium Grid 1 Accent 1"/>
    <w:basedOn w:val="12"/>
    <w:unhideWhenUsed/>
    <w:qFormat/>
    <w:uiPriority w:val="67"/>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insideV w:val="single" w:color="7295D2" w:themeColor="accent1" w:themeTint="BF" w:sz="8" w:space="0"/>
      </w:tblBorders>
    </w:tblPr>
    <w:tcPr>
      <w:shd w:val="clear" w:color="auto" w:fill="D0DCF0" w:themeFill="accent1" w:themeFillTint="3F"/>
    </w:tcPr>
    <w:tblStylePr w:type="firstRow">
      <w:rPr>
        <w:b/>
        <w:bCs/>
      </w:rPr>
    </w:tblStylePr>
    <w:tblStylePr w:type="lastRow">
      <w:rPr>
        <w:b/>
        <w:bCs/>
      </w:rPr>
      <w:tblPr/>
      <w:tcPr>
        <w:tcBorders>
          <w:top w:val="single" w:color="7295D2" w:themeColor="accent1" w:themeTint="BF" w:sz="18" w:space="0"/>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203">
    <w:name w:val="Medium Grid 1 Accent 2"/>
    <w:basedOn w:val="12"/>
    <w:unhideWhenUsed/>
    <w:qFormat/>
    <w:uiPriority w:val="67"/>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insideV w:val="single" w:color="F19D64" w:themeColor="accent2" w:themeTint="BF" w:sz="8" w:space="0"/>
      </w:tblBorders>
    </w:tblPr>
    <w:tcPr>
      <w:shd w:val="clear" w:color="auto" w:fill="FADECC" w:themeFill="accent2" w:themeFillTint="3F"/>
    </w:tcPr>
    <w:tblStylePr w:type="firstRow">
      <w:rPr>
        <w:b/>
        <w:bCs/>
      </w:rPr>
    </w:tblStylePr>
    <w:tblStylePr w:type="lastRow">
      <w:rPr>
        <w:b/>
        <w:bCs/>
      </w:rPr>
      <w:tblPr/>
      <w:tcPr>
        <w:tcBorders>
          <w:top w:val="single" w:color="F19D64" w:themeColor="accent2" w:themeTint="BF" w:sz="18" w:space="0"/>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204">
    <w:name w:val="Medium Grid 1 Accent 3"/>
    <w:basedOn w:val="12"/>
    <w:unhideWhenUsed/>
    <w:qFormat/>
    <w:uiPriority w:val="67"/>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blPr/>
      <w:tcPr>
        <w:tcBorders>
          <w:top w:val="single" w:color="BBBBBB" w:themeColor="accent3" w:themeTint="BF" w:sz="18" w:space="0"/>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05">
    <w:name w:val="Medium Grid 1 Accent 4"/>
    <w:basedOn w:val="12"/>
    <w:unhideWhenUsed/>
    <w:qFormat/>
    <w:uiPriority w:val="67"/>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blPr/>
      <w:tcPr>
        <w:tcBorders>
          <w:top w:val="single" w:color="FFCF3F" w:themeColor="accent4" w:themeTint="BF" w:sz="18" w:space="0"/>
        </w:tcBorders>
      </w:tcPr>
    </w:tblStylePr>
    <w:tblStylePr w:type="firstCol">
      <w:rPr>
        <w:b/>
        <w:bCs/>
      </w:rPr>
    </w:tblStylePr>
    <w:tblStylePr w:type="lastCol">
      <w:rPr>
        <w:b/>
        <w:bCs/>
      </w:r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06">
    <w:name w:val="Medium Grid 1 Accent 5"/>
    <w:basedOn w:val="12"/>
    <w:unhideWhenUsed/>
    <w:qFormat/>
    <w:uiPriority w:val="67"/>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insideV w:val="single" w:color="84B4DF" w:themeColor="accent5" w:themeTint="BF" w:sz="8" w:space="0"/>
      </w:tblBorders>
    </w:tblPr>
    <w:tcPr>
      <w:shd w:val="clear" w:color="auto" w:fill="D6E6F4" w:themeFill="accent5" w:themeFillTint="3F"/>
    </w:tcPr>
    <w:tblStylePr w:type="firstRow">
      <w:rPr>
        <w:b/>
        <w:bCs/>
      </w:rPr>
    </w:tblStylePr>
    <w:tblStylePr w:type="lastRow">
      <w:rPr>
        <w:b/>
        <w:bCs/>
      </w:rPr>
      <w:tblPr/>
      <w:tcPr>
        <w:tcBorders>
          <w:top w:val="single" w:color="84B4DF" w:themeColor="accent5" w:themeTint="BF" w:sz="18" w:space="0"/>
        </w:tcBorders>
      </w:tcPr>
    </w:tblStylePr>
    <w:tblStylePr w:type="firstCol">
      <w:rPr>
        <w:b/>
        <w:bCs/>
      </w:rPr>
    </w:tblStylePr>
    <w:tblStylePr w:type="lastCol">
      <w:rPr>
        <w:b/>
        <w:bCs/>
      </w:rPr>
    </w:tblStylePr>
    <w:tblStylePr w:type="band1Vert">
      <w:tblPr/>
      <w:tcPr>
        <w:shd w:val="clear" w:color="auto" w:fill="ADCDEA" w:themeFill="accent5" w:themeFillTint="7F"/>
      </w:tcPr>
    </w:tblStylePr>
    <w:tblStylePr w:type="band1Horz">
      <w:tblPr/>
      <w:tcPr>
        <w:shd w:val="clear" w:color="auto" w:fill="ADCDEA" w:themeFill="accent5" w:themeFillTint="7F"/>
      </w:tcPr>
    </w:tblStylePr>
  </w:style>
  <w:style w:type="table" w:styleId="207">
    <w:name w:val="Medium Grid 1 Accent 6"/>
    <w:basedOn w:val="12"/>
    <w:unhideWhenUsed/>
    <w:qFormat/>
    <w:uiPriority w:val="67"/>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blPr/>
      <w:tcPr>
        <w:tcBorders>
          <w:top w:val="single" w:color="93C571" w:themeColor="accent6" w:themeTint="BF" w:sz="18" w:space="0"/>
        </w:tcBorders>
      </w:tcPr>
    </w:tblStylePr>
    <w:tblStylePr w:type="firstCol">
      <w:rPr>
        <w:b/>
        <w:bCs/>
      </w:rPr>
    </w:tblStylePr>
    <w:tblStylePr w:type="lastCol">
      <w:rPr>
        <w:b/>
        <w:bCs/>
      </w:r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table" w:styleId="208">
    <w:name w:val="Medium Grid 2"/>
    <w:basedOn w:val="12"/>
    <w:unhideWhenUsed/>
    <w:qFormat/>
    <w:uiPriority w:val="68"/>
    <w:rPr>
      <w:rFonts w:asciiTheme="majorHAnsi" w:hAnsiTheme="majorHAnsi" w:eastAsiaTheme="majorEastAsia" w:cstheme="majorBidi"/>
      <w:color w:val="000000" w:themeColor="text1"/>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rPr>
      <w:tblPr/>
      <w:tcPr>
        <w:shd w:val="clear" w:color="auto" w:fill="E5E5E5"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209">
    <w:name w:val="Medium Grid 2 Accent 1"/>
    <w:basedOn w:val="12"/>
    <w:unhideWhenUsed/>
    <w:qFormat/>
    <w:uiPriority w:val="68"/>
    <w:rPr>
      <w:rFonts w:asciiTheme="majorHAnsi" w:hAnsiTheme="majorHAnsi" w:eastAsiaTheme="majorEastAsia" w:cstheme="majorBidi"/>
      <w:color w:val="000000" w:themeColor="text1"/>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cPr>
      <w:shd w:val="clear" w:color="auto" w:fill="D0DC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insideV w:val="single" w:sz="6" w:space="0"/>
        </w:tcBorders>
        <w:shd w:val="clear" w:color="auto" w:fill="A1B8E1" w:themeFill="accent1" w:themeFillTint="7F"/>
      </w:tcPr>
    </w:tblStylePr>
    <w:tblStylePr w:type="nwCell">
      <w:tblPr/>
      <w:tcPr>
        <w:shd w:val="clear" w:color="auto" w:fill="FFFFFF" w:themeFill="background1"/>
      </w:tcPr>
    </w:tblStylePr>
  </w:style>
  <w:style w:type="table" w:styleId="210">
    <w:name w:val="Medium Grid 2 Accent 2"/>
    <w:basedOn w:val="12"/>
    <w:unhideWhenUsed/>
    <w:qFormat/>
    <w:uiPriority w:val="68"/>
    <w:rPr>
      <w:rFonts w:asciiTheme="majorHAnsi" w:hAnsiTheme="majorHAnsi" w:eastAsiaTheme="majorEastAsia" w:cstheme="majorBidi"/>
      <w:color w:val="000000" w:themeColor="text1"/>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cPr>
      <w:shd w:val="clear" w:color="auto" w:fill="FADECC"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insideV w:val="single" w:sz="6" w:space="0"/>
        </w:tcBorders>
        <w:shd w:val="clear" w:color="auto" w:fill="F6BE98" w:themeFill="accent2" w:themeFillTint="7F"/>
      </w:tcPr>
    </w:tblStylePr>
    <w:tblStylePr w:type="nwCell">
      <w:tblPr/>
      <w:tcPr>
        <w:shd w:val="clear" w:color="auto" w:fill="FFFFFF" w:themeFill="background1"/>
      </w:tcPr>
    </w:tblStylePr>
  </w:style>
  <w:style w:type="table" w:styleId="211">
    <w:name w:val="Medium Grid 2 Accent 3"/>
    <w:basedOn w:val="12"/>
    <w:unhideWhenUsed/>
    <w:qFormat/>
    <w:uiPriority w:val="68"/>
    <w:rPr>
      <w:rFonts w:asciiTheme="majorHAnsi" w:hAnsiTheme="majorHAnsi" w:eastAsiaTheme="majorEastAsia" w:cstheme="majorBidi"/>
      <w:color w:val="000000" w:themeColor="text1"/>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CEC" w:themeFill="accent3" w:themeFillTint="33"/>
      </w:tcPr>
    </w:tblStylePr>
    <w:tblStylePr w:type="band1Vert">
      <w:tblPr/>
      <w:tcPr>
        <w:shd w:val="clear" w:color="auto" w:fill="D2D2D2" w:themeFill="accent3" w:themeFillTint="7F"/>
      </w:tcPr>
    </w:tblStylePr>
    <w:tblStylePr w:type="band1Horz">
      <w:tblPr/>
      <w:tcPr>
        <w:tcBorders>
          <w:insideH w:val="single" w:sz="6" w:space="0"/>
          <w:insideV w:val="single" w:sz="6" w:space="0"/>
        </w:tcBorders>
        <w:shd w:val="clear" w:color="auto" w:fill="D2D2D2" w:themeFill="accent3" w:themeFillTint="7F"/>
      </w:tcPr>
    </w:tblStylePr>
    <w:tblStylePr w:type="nwCell">
      <w:tblPr/>
      <w:tcPr>
        <w:shd w:val="clear" w:color="auto" w:fill="FFFFFF" w:themeFill="background1"/>
      </w:tcPr>
    </w:tblStylePr>
  </w:style>
  <w:style w:type="table" w:styleId="212">
    <w:name w:val="Medium Grid 2 Accent 4"/>
    <w:basedOn w:val="12"/>
    <w:unhideWhenUsed/>
    <w:qFormat/>
    <w:uiPriority w:val="68"/>
    <w:rPr>
      <w:rFonts w:asciiTheme="majorHAnsi" w:hAnsiTheme="majorHAnsi" w:eastAsiaTheme="majorEastAsia" w:cstheme="majorBidi"/>
      <w:color w:val="000000" w:themeColor="text1"/>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rPr>
      <w:tblPr/>
      <w:tcPr>
        <w:shd w:val="clear" w:color="auto" w:fill="FFF8E5"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2CC" w:themeFill="accent4" w:themeFillTint="33"/>
      </w:tcPr>
    </w:tblStylePr>
    <w:tblStylePr w:type="band1Vert">
      <w:tblPr/>
      <w:tcPr>
        <w:shd w:val="clear" w:color="auto" w:fill="FFDF7F" w:themeFill="accent4" w:themeFillTint="7F"/>
      </w:tcPr>
    </w:tblStylePr>
    <w:tblStylePr w:type="band1Horz">
      <w:tblPr/>
      <w:tcPr>
        <w:tcBorders>
          <w:insideH w:val="single" w:sz="6" w:space="0"/>
          <w:insideV w:val="single" w:sz="6" w:space="0"/>
        </w:tcBorders>
        <w:shd w:val="clear" w:color="auto" w:fill="FFDF7F" w:themeFill="accent4" w:themeFillTint="7F"/>
      </w:tcPr>
    </w:tblStylePr>
    <w:tblStylePr w:type="nwCell">
      <w:tblPr/>
      <w:tcPr>
        <w:shd w:val="clear" w:color="auto" w:fill="FFFFFF" w:themeFill="background1"/>
      </w:tcPr>
    </w:tblStylePr>
  </w:style>
  <w:style w:type="table" w:styleId="213">
    <w:name w:val="Medium Grid 2 Accent 5"/>
    <w:basedOn w:val="12"/>
    <w:unhideWhenUsed/>
    <w:qFormat/>
    <w:uiPriority w:val="68"/>
    <w:rPr>
      <w:rFonts w:asciiTheme="majorHAnsi" w:hAnsiTheme="majorHAnsi" w:eastAsiaTheme="majorEastAsia" w:cstheme="majorBidi"/>
      <w:color w:val="000000" w:themeColor="text1"/>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cPr>
      <w:shd w:val="clear" w:color="auto" w:fill="D6E6F4" w:themeFill="accent5" w:themeFillTint="3F"/>
    </w:tcPr>
    <w:tblStylePr w:type="firstRow">
      <w:rPr>
        <w:b/>
        <w:bCs/>
        <w:color w:val="000000" w:themeColor="text1"/>
      </w:rPr>
      <w:tblPr/>
      <w:tcPr>
        <w:shd w:val="clear" w:color="auto" w:fill="EEF5FA"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DEA" w:themeFill="accent5" w:themeFillTint="7F"/>
      </w:tcPr>
    </w:tblStylePr>
    <w:tblStylePr w:type="band1Horz">
      <w:tblPr/>
      <w:tcPr>
        <w:tcBorders>
          <w:insideH w:val="single" w:sz="6" w:space="0"/>
          <w:insideV w:val="single" w:sz="6" w:space="0"/>
        </w:tcBorders>
        <w:shd w:val="clear" w:color="auto" w:fill="ADCDEA" w:themeFill="accent5" w:themeFillTint="7F"/>
      </w:tcPr>
    </w:tblStylePr>
    <w:tblStylePr w:type="nwCell">
      <w:tblPr/>
      <w:tcPr>
        <w:shd w:val="clear" w:color="auto" w:fill="FFFFFF" w:themeFill="background1"/>
      </w:tcPr>
    </w:tblStylePr>
  </w:style>
  <w:style w:type="table" w:styleId="214">
    <w:name w:val="Medium Grid 2 Accent 6"/>
    <w:basedOn w:val="12"/>
    <w:unhideWhenUsed/>
    <w:qFormat/>
    <w:uiPriority w:val="68"/>
    <w:rPr>
      <w:rFonts w:asciiTheme="majorHAnsi" w:hAnsiTheme="majorHAnsi" w:eastAsiaTheme="majorEastAsia" w:cstheme="majorBidi"/>
      <w:color w:val="000000" w:themeColor="text1"/>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1" w:themeFill="accent6" w:themeFillTint="7F"/>
      </w:tcPr>
    </w:tblStylePr>
    <w:tblStylePr w:type="band1Horz">
      <w:tblPr/>
      <w:tcPr>
        <w:tcBorders>
          <w:insideH w:val="single" w:sz="6" w:space="0"/>
          <w:insideV w:val="single" w:sz="6" w:space="0"/>
        </w:tcBorders>
        <w:shd w:val="clear" w:color="auto" w:fill="B7D8A1" w:themeFill="accent6" w:themeFillTint="7F"/>
      </w:tcPr>
    </w:tblStylePr>
    <w:tblStylePr w:type="nwCell">
      <w:tblPr/>
      <w:tcPr>
        <w:shd w:val="clear" w:color="auto" w:fill="FFFFFF" w:themeFill="background1"/>
      </w:tcPr>
    </w:tblStylePr>
  </w:style>
  <w:style w:type="table" w:styleId="215">
    <w:name w:val="Medium Grid 3"/>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216">
    <w:name w:val="Medium Grid 3 Accent 1"/>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0DCF0"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472C4"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472C4"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472C4"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472C4"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1B8E1"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1B8E1" w:themeFill="accent1" w:themeFillTint="7F"/>
      </w:tcPr>
    </w:tblStylePr>
  </w:style>
  <w:style w:type="table" w:styleId="217">
    <w:name w:val="Medium Grid 3 Accent 2"/>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ADECC"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ED7D31"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ED7D31"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ED7D31"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ED7D31"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BE98"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6BE98" w:themeFill="accent2" w:themeFillTint="7F"/>
      </w:tcPr>
    </w:tblStylePr>
  </w:style>
  <w:style w:type="table" w:styleId="218">
    <w:name w:val="Medium Grid 3 Accent 3"/>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219">
    <w:name w:val="Medium Grid 3 Accent 4"/>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220">
    <w:name w:val="Medium Grid 3 Accent 5"/>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5B9BD5"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5B9BD5"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5" w:themeFillTint="7F"/>
      </w:tcPr>
    </w:tblStylePr>
  </w:style>
  <w:style w:type="table" w:styleId="221">
    <w:name w:val="Medium Grid 3 Accent 6"/>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222">
    <w:name w:val="Dark List"/>
    <w:basedOn w:val="12"/>
    <w:unhideWhenUsed/>
    <w:qFormat/>
    <w:uiPriority w:val="70"/>
    <w:rPr>
      <w:rFonts w:ascii="Verdana" w:hAnsi="Verdana"/>
      <w:color w:val="FFFFFF" w:themeColor="background1"/>
      <w:sz w:val="18"/>
      <w:szCs w:val="18"/>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223">
    <w:name w:val="Dark List Accent 1"/>
    <w:basedOn w:val="12"/>
    <w:unhideWhenUsed/>
    <w:qFormat/>
    <w:uiPriority w:val="70"/>
    <w:rPr>
      <w:rFonts w:ascii="Verdana" w:hAnsi="Verdana"/>
      <w:color w:val="FFFFFF" w:themeColor="background1"/>
      <w:sz w:val="18"/>
      <w:szCs w:val="18"/>
    </w:rPr>
    <w:tblPr>
      <w:tblStyleRowBandSize w:val="1"/>
      <w:tblStyleColBandSize w:val="1"/>
    </w:tblPr>
    <w:tcPr>
      <w:shd w:val="clear" w:color="auto" w:fill="4472C4"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3863"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F5496"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224">
    <w:name w:val="Dark List Accent 2"/>
    <w:basedOn w:val="12"/>
    <w:unhideWhenUsed/>
    <w:qFormat/>
    <w:uiPriority w:val="70"/>
    <w:rPr>
      <w:rFonts w:ascii="Verdana" w:hAnsi="Verdana"/>
      <w:color w:val="FFFFFF" w:themeColor="background1"/>
      <w:sz w:val="18"/>
      <w:szCs w:val="18"/>
    </w:rPr>
    <w:tblPr>
      <w:tblStyleRowBandSize w:val="1"/>
      <w:tblStyleColBandSize w:val="1"/>
    </w:tblPr>
    <w:tcPr>
      <w:shd w:val="clear" w:color="auto" w:fill="ED7D31"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C55911"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C55911" w:themeFill="accent2" w:themeFillShade="BF"/>
      </w:tcPr>
    </w:tblStylePr>
    <w:tblStylePr w:type="band1Vert">
      <w:tblPr/>
      <w:tcPr>
        <w:tcBorders>
          <w:top w:val="nil"/>
          <w:left w:val="nil"/>
          <w:bottom w:val="nil"/>
          <w:right w:val="nil"/>
          <w:insideH w:val="nil"/>
          <w:insideV w:val="nil"/>
        </w:tcBorders>
        <w:shd w:val="clear" w:color="auto" w:fill="C55911" w:themeFill="accent2" w:themeFillShade="BF"/>
      </w:tcPr>
    </w:tblStylePr>
    <w:tblStylePr w:type="band1Horz">
      <w:tblPr/>
      <w:tcPr>
        <w:tcBorders>
          <w:top w:val="nil"/>
          <w:left w:val="nil"/>
          <w:bottom w:val="nil"/>
          <w:right w:val="nil"/>
          <w:insideH w:val="nil"/>
          <w:insideV w:val="nil"/>
        </w:tcBorders>
        <w:shd w:val="clear" w:color="auto" w:fill="C55911" w:themeFill="accent2" w:themeFillShade="BF"/>
      </w:tcPr>
    </w:tblStylePr>
  </w:style>
  <w:style w:type="table" w:styleId="225">
    <w:name w:val="Dark List Accent 3"/>
    <w:basedOn w:val="12"/>
    <w:unhideWhenUsed/>
    <w:qFormat/>
    <w:uiPriority w:val="70"/>
    <w:rPr>
      <w:rFonts w:ascii="Verdana" w:hAnsi="Verdana"/>
      <w:color w:val="FFFFFF" w:themeColor="background1"/>
      <w:sz w:val="18"/>
      <w:szCs w:val="18"/>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26">
    <w:name w:val="Dark List Accent 4"/>
    <w:basedOn w:val="12"/>
    <w:unhideWhenUsed/>
    <w:qFormat/>
    <w:uiPriority w:val="70"/>
    <w:rPr>
      <w:rFonts w:ascii="Verdana" w:hAnsi="Verdana"/>
      <w:color w:val="FFFFFF" w:themeColor="background1"/>
      <w:sz w:val="18"/>
      <w:szCs w:val="18"/>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blPr/>
      <w:tcPr>
        <w:tcBorders>
          <w:top w:val="nil"/>
          <w:left w:val="nil"/>
          <w:bottom w:val="nil"/>
          <w:right w:val="nil"/>
          <w:insideH w:val="nil"/>
          <w:insideV w:val="nil"/>
        </w:tcBorders>
        <w:shd w:val="clear" w:color="auto" w:fill="BE8F00" w:themeFill="accent4" w:themeFillShade="BF"/>
      </w:tcPr>
    </w:tblStylePr>
    <w:tblStylePr w:type="band1Horz">
      <w:tblPr/>
      <w:tcPr>
        <w:tcBorders>
          <w:top w:val="nil"/>
          <w:left w:val="nil"/>
          <w:bottom w:val="nil"/>
          <w:right w:val="nil"/>
          <w:insideH w:val="nil"/>
          <w:insideV w:val="nil"/>
        </w:tcBorders>
        <w:shd w:val="clear" w:color="auto" w:fill="BE8F00" w:themeFill="accent4" w:themeFillShade="BF"/>
      </w:tcPr>
    </w:tblStylePr>
  </w:style>
  <w:style w:type="table" w:styleId="227">
    <w:name w:val="Dark List Accent 5"/>
    <w:basedOn w:val="12"/>
    <w:unhideWhenUsed/>
    <w:qFormat/>
    <w:uiPriority w:val="70"/>
    <w:rPr>
      <w:rFonts w:ascii="Verdana" w:hAnsi="Verdana"/>
      <w:color w:val="FFFFFF" w:themeColor="background1"/>
      <w:sz w:val="18"/>
      <w:szCs w:val="18"/>
    </w:rPr>
    <w:tblPr>
      <w:tblStyleRowBandSize w:val="1"/>
      <w:tblStyleColBandSize w:val="1"/>
    </w:tblPr>
    <w:tcPr>
      <w:shd w:val="clear" w:color="auto" w:fill="5B9BD5"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E4D78"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E75B5"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E75B5" w:themeFill="accent5" w:themeFillShade="BF"/>
      </w:tcPr>
    </w:tblStylePr>
    <w:tblStylePr w:type="band1Vert">
      <w:tblPr/>
      <w:tcPr>
        <w:tcBorders>
          <w:top w:val="nil"/>
          <w:left w:val="nil"/>
          <w:bottom w:val="nil"/>
          <w:right w:val="nil"/>
          <w:insideH w:val="nil"/>
          <w:insideV w:val="nil"/>
        </w:tcBorders>
        <w:shd w:val="clear" w:color="auto" w:fill="2E75B5" w:themeFill="accent5" w:themeFillShade="BF"/>
      </w:tcPr>
    </w:tblStylePr>
    <w:tblStylePr w:type="band1Horz">
      <w:tblPr/>
      <w:tcPr>
        <w:tcBorders>
          <w:top w:val="nil"/>
          <w:left w:val="nil"/>
          <w:bottom w:val="nil"/>
          <w:right w:val="nil"/>
          <w:insideH w:val="nil"/>
          <w:insideV w:val="nil"/>
        </w:tcBorders>
        <w:shd w:val="clear" w:color="auto" w:fill="2E75B5" w:themeFill="accent5" w:themeFillShade="BF"/>
      </w:tcPr>
    </w:tblStylePr>
  </w:style>
  <w:style w:type="table" w:styleId="228">
    <w:name w:val="Dark List Accent 6"/>
    <w:basedOn w:val="12"/>
    <w:unhideWhenUsed/>
    <w:qFormat/>
    <w:uiPriority w:val="70"/>
    <w:rPr>
      <w:rFonts w:ascii="Verdana" w:hAnsi="Verdana"/>
      <w:color w:val="FFFFFF" w:themeColor="background1"/>
      <w:sz w:val="18"/>
      <w:szCs w:val="18"/>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229">
    <w:name w:val="Colorful Shading"/>
    <w:basedOn w:val="12"/>
    <w:unhideWhenUsed/>
    <w:qFormat/>
    <w:uiPriority w:val="71"/>
    <w:rPr>
      <w:rFonts w:ascii="Verdana" w:hAnsi="Verdana"/>
      <w:color w:val="000000" w:themeColor="text1"/>
      <w:sz w:val="18"/>
      <w:szCs w:val="18"/>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rPr>
    </w:tblStylePr>
    <w:tblStylePr w:type="nwCell">
      <w:rPr>
        <w:color w:val="000000" w:themeColor="text1"/>
      </w:rPr>
    </w:tblStylePr>
  </w:style>
  <w:style w:type="table" w:styleId="230">
    <w:name w:val="Colorful Shading Accent 1"/>
    <w:basedOn w:val="12"/>
    <w:unhideWhenUsed/>
    <w:qFormat/>
    <w:uiPriority w:val="71"/>
    <w:rPr>
      <w:rFonts w:ascii="Verdana" w:hAnsi="Verdana"/>
      <w:color w:val="000000" w:themeColor="text1"/>
      <w:sz w:val="18"/>
      <w:szCs w:val="18"/>
    </w:rPr>
    <w:tblPr>
      <w:tblBorders>
        <w:top w:val="single" w:color="ED7D31" w:themeColor="accent2" w:sz="24" w:space="0"/>
        <w:left w:val="single" w:color="4472C4" w:themeColor="accent1" w:sz="4" w:space="0"/>
        <w:bottom w:val="single" w:color="4472C4" w:themeColor="accent1" w:sz="4" w:space="0"/>
        <w:right w:val="single" w:color="4472C4" w:themeColor="accent1" w:sz="4" w:space="0"/>
        <w:insideH w:val="single" w:color="FFFFFF" w:themeColor="background1" w:sz="4" w:space="0"/>
        <w:insideV w:val="single" w:color="FFFFFF" w:themeColor="background1" w:sz="4" w:space="0"/>
      </w:tblBorders>
    </w:tblPr>
    <w:tcPr>
      <w:shd w:val="clear" w:color="auto" w:fill="ECF1F9" w:themeFill="accen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54378" w:themeFill="accent1"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25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231">
    <w:name w:val="Colorful Shading Accent 2"/>
    <w:basedOn w:val="12"/>
    <w:unhideWhenUsed/>
    <w:uiPriority w:val="71"/>
    <w:rPr>
      <w:rFonts w:ascii="Verdana" w:hAnsi="Verdana"/>
      <w:color w:val="000000" w:themeColor="text1"/>
      <w:sz w:val="18"/>
      <w:szCs w:val="18"/>
    </w:rPr>
    <w:tblPr>
      <w:tblBorders>
        <w:top w:val="single" w:color="ED7D31" w:themeColor="accent2" w:sz="24" w:space="0"/>
        <w:left w:val="single" w:color="ED7D31" w:themeColor="accent2" w:sz="4" w:space="0"/>
        <w:bottom w:val="single" w:color="ED7D31" w:themeColor="accent2" w:sz="4" w:space="0"/>
        <w:right w:val="single" w:color="ED7D31" w:themeColor="accent2" w:sz="4" w:space="0"/>
        <w:insideH w:val="single" w:color="FFFFFF" w:themeColor="background1" w:sz="4" w:space="0"/>
        <w:insideV w:val="single" w:color="FFFFFF" w:themeColor="background1" w:sz="4" w:space="0"/>
      </w:tblBorders>
    </w:tblPr>
    <w:tcPr>
      <w:shd w:val="clear" w:color="auto" w:fill="FDF2EA" w:themeFill="accent2"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D480D" w:themeFill="accent2"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9D48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8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232">
    <w:name w:val="Colorful Shading Accent 3"/>
    <w:basedOn w:val="12"/>
    <w:unhideWhenUsed/>
    <w:uiPriority w:val="71"/>
    <w:rPr>
      <w:rFonts w:ascii="Verdana" w:hAnsi="Verdana"/>
      <w:color w:val="000000" w:themeColor="text1"/>
      <w:sz w:val="18"/>
      <w:szCs w:val="18"/>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626262" w:themeFill="accent3"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26262" w:themeFill="accent3" w:themeFillShade="99"/>
      </w:tcPr>
    </w:tblStylePr>
    <w:tblStylePr w:type="band1Vert">
      <w:tblPr/>
      <w:tcPr>
        <w:shd w:val="clear" w:color="auto" w:fill="DADADA" w:themeFill="accent3" w:themeFillTint="66"/>
      </w:tcPr>
    </w:tblStylePr>
    <w:tblStylePr w:type="band1Horz">
      <w:tblPr/>
      <w:tcPr>
        <w:shd w:val="clear" w:color="auto" w:fill="D2D2D2" w:themeFill="accent3" w:themeFillTint="7F"/>
      </w:tcPr>
    </w:tblStylePr>
  </w:style>
  <w:style w:type="table" w:styleId="233">
    <w:name w:val="Colorful Shading Accent 4"/>
    <w:basedOn w:val="12"/>
    <w:unhideWhenUsed/>
    <w:qFormat/>
    <w:uiPriority w:val="71"/>
    <w:rPr>
      <w:rFonts w:ascii="Verdana" w:hAnsi="Verdana"/>
      <w:color w:val="000000" w:themeColor="text1"/>
      <w:sz w:val="18"/>
      <w:szCs w:val="18"/>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7F" w:themeFill="accent4" w:themeFillTint="7F"/>
      </w:tcPr>
    </w:tblStylePr>
    <w:tblStylePr w:type="neCell">
      <w:rPr>
        <w:color w:val="000000" w:themeColor="text1"/>
      </w:rPr>
    </w:tblStylePr>
    <w:tblStylePr w:type="nwCell">
      <w:rPr>
        <w:color w:val="000000" w:themeColor="text1"/>
      </w:rPr>
    </w:tblStylePr>
  </w:style>
  <w:style w:type="table" w:styleId="234">
    <w:name w:val="Colorful Shading Accent 5"/>
    <w:basedOn w:val="12"/>
    <w:unhideWhenUsed/>
    <w:uiPriority w:val="71"/>
    <w:rPr>
      <w:rFonts w:ascii="Verdana" w:hAnsi="Verdana"/>
      <w:color w:val="000000" w:themeColor="text1"/>
      <w:sz w:val="18"/>
      <w:szCs w:val="18"/>
    </w:rPr>
    <w:tblPr>
      <w:tblBorders>
        <w:top w:val="single" w:color="70AD47" w:themeColor="accent6" w:sz="24" w:space="0"/>
        <w:left w:val="single" w:color="5B9BD5" w:themeColor="accent5" w:sz="4" w:space="0"/>
        <w:bottom w:val="single" w:color="5B9BD5" w:themeColor="accent5" w:sz="4" w:space="0"/>
        <w:right w:val="single" w:color="5B9BD5" w:themeColor="accent5" w:sz="4" w:space="0"/>
        <w:insideH w:val="single" w:color="FFFFFF" w:themeColor="background1" w:sz="4" w:space="0"/>
        <w:insideV w:val="single" w:color="FFFFFF" w:themeColor="background1" w:sz="4" w:space="0"/>
      </w:tblBorders>
    </w:tblPr>
    <w:tcPr>
      <w:shd w:val="clear" w:color="auto" w:fill="EEF5FA"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DEA" w:themeFill="accent5" w:themeFillTint="7F"/>
      </w:tcPr>
    </w:tblStylePr>
    <w:tblStylePr w:type="neCell">
      <w:rPr>
        <w:color w:val="000000" w:themeColor="text1"/>
      </w:rPr>
    </w:tblStylePr>
    <w:tblStylePr w:type="nwCell">
      <w:rPr>
        <w:color w:val="000000" w:themeColor="text1"/>
      </w:rPr>
    </w:tblStylePr>
  </w:style>
  <w:style w:type="table" w:styleId="235">
    <w:name w:val="Colorful Shading Accent 6"/>
    <w:basedOn w:val="12"/>
    <w:unhideWhenUsed/>
    <w:qFormat/>
    <w:uiPriority w:val="71"/>
    <w:rPr>
      <w:rFonts w:ascii="Verdana" w:hAnsi="Verdana"/>
      <w:color w:val="000000" w:themeColor="text1"/>
      <w:sz w:val="18"/>
      <w:szCs w:val="18"/>
    </w:rPr>
    <w:tblPr>
      <w:tblBorders>
        <w:top w:val="single" w:color="5B9BD5"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5B9BD5"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1" w:themeFill="accent6" w:themeFillTint="7F"/>
      </w:tcPr>
    </w:tblStylePr>
    <w:tblStylePr w:type="neCell">
      <w:rPr>
        <w:color w:val="000000" w:themeColor="text1"/>
      </w:rPr>
    </w:tblStylePr>
    <w:tblStylePr w:type="nwCell">
      <w:rPr>
        <w:color w:val="000000" w:themeColor="text1"/>
      </w:rPr>
    </w:tblStylePr>
  </w:style>
  <w:style w:type="table" w:styleId="236">
    <w:name w:val="Colorful List"/>
    <w:basedOn w:val="12"/>
    <w:unhideWhenUsed/>
    <w:uiPriority w:val="72"/>
    <w:rPr>
      <w:rFonts w:ascii="Verdana" w:hAnsi="Verdana"/>
      <w:color w:val="000000" w:themeColor="text1"/>
      <w:sz w:val="18"/>
      <w:szCs w:val="18"/>
    </w:rPr>
    <w:tblPr>
      <w:tblStyleRowBandSize w:val="1"/>
      <w:tblStyleColBandSize w:val="1"/>
    </w:tblPr>
    <w:tcPr>
      <w:shd w:val="clear" w:color="auto" w:fill="E5E5E5" w:themeFill="text1" w:themeFillTint="19"/>
    </w:tcPr>
    <w:tblStylePr w:type="firstRow">
      <w:rPr>
        <w:b/>
        <w:bCs/>
        <w:color w:val="FFFFFF" w:themeColor="background1"/>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237">
    <w:name w:val="Colorful List Accent 1"/>
    <w:basedOn w:val="12"/>
    <w:unhideWhenUsed/>
    <w:qFormat/>
    <w:uiPriority w:val="72"/>
    <w:rPr>
      <w:rFonts w:ascii="Verdana" w:hAnsi="Verdana"/>
      <w:color w:val="000000" w:themeColor="text1"/>
      <w:sz w:val="18"/>
      <w:szCs w:val="18"/>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CF0" w:themeFill="accent1" w:themeFillTint="3F"/>
      </w:tcPr>
    </w:tblStylePr>
    <w:tblStylePr w:type="band1Horz">
      <w:tblPr/>
      <w:tcPr>
        <w:shd w:val="clear" w:color="auto" w:fill="D9E2F3" w:themeFill="accent1" w:themeFillTint="33"/>
      </w:tcPr>
    </w:tblStylePr>
  </w:style>
  <w:style w:type="table" w:styleId="238">
    <w:name w:val="Colorful List Accent 2"/>
    <w:basedOn w:val="12"/>
    <w:unhideWhenUsed/>
    <w:uiPriority w:val="72"/>
    <w:rPr>
      <w:rFonts w:ascii="Verdana" w:hAnsi="Verdana"/>
      <w:color w:val="000000" w:themeColor="text1"/>
      <w:sz w:val="18"/>
      <w:szCs w:val="18"/>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C" w:themeFill="accent2" w:themeFillTint="3F"/>
      </w:tcPr>
    </w:tblStylePr>
    <w:tblStylePr w:type="band1Horz">
      <w:tblPr/>
      <w:tcPr>
        <w:shd w:val="clear" w:color="auto" w:fill="FBE4D5" w:themeFill="accent2" w:themeFillTint="33"/>
      </w:tcPr>
    </w:tblStylePr>
  </w:style>
  <w:style w:type="table" w:styleId="239">
    <w:name w:val="Colorful List Accent 3"/>
    <w:basedOn w:val="12"/>
    <w:unhideWhenUsed/>
    <w:qFormat/>
    <w:uiPriority w:val="72"/>
    <w:rPr>
      <w:rFonts w:ascii="Verdana" w:hAnsi="Verdana"/>
      <w:color w:val="000000" w:themeColor="text1"/>
      <w:sz w:val="18"/>
      <w:szCs w:val="18"/>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color="FFFFFF" w:themeColor="background1" w:sz="12" w:space="0"/>
        </w:tcBorders>
        <w:shd w:val="clear" w:color="auto" w:fill="CC9900" w:themeFill="accent4" w:themeFillShade="CC"/>
      </w:tcPr>
    </w:tblStylePr>
    <w:tblStylePr w:type="lastRow">
      <w:rPr>
        <w:b/>
        <w:bCs/>
        <w:color w:val="CC9900"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CECEC" w:themeFill="accent3" w:themeFillTint="33"/>
      </w:tcPr>
    </w:tblStylePr>
  </w:style>
  <w:style w:type="table" w:styleId="240">
    <w:name w:val="Colorful List Accent 4"/>
    <w:basedOn w:val="12"/>
    <w:unhideWhenUsed/>
    <w:uiPriority w:val="72"/>
    <w:rPr>
      <w:rFonts w:ascii="Verdana" w:hAnsi="Verdana"/>
      <w:color w:val="000000" w:themeColor="text1"/>
      <w:sz w:val="18"/>
      <w:szCs w:val="18"/>
    </w:rPr>
    <w:tblPr>
      <w:tblStyleRowBandSize w:val="1"/>
      <w:tblStyleColBandSize w:val="1"/>
    </w:tblPr>
    <w:tcPr>
      <w:shd w:val="clear" w:color="auto" w:fill="FFF8E5" w:themeFill="accent4" w:themeFillTint="19"/>
    </w:tcPr>
    <w:tblStylePr w:type="firstRow">
      <w:rPr>
        <w:b/>
        <w:bCs/>
        <w:color w:val="FFFFFF" w:themeColor="background1"/>
      </w:rPr>
      <w:tblPr/>
      <w:tcPr>
        <w:tcBorders>
          <w:bottom w:val="single" w:color="FFFFFF" w:themeColor="background1" w:sz="12" w:space="0"/>
        </w:tcBorders>
        <w:shd w:val="clear" w:color="auto" w:fill="838383" w:themeFill="accent3" w:themeFillShade="CC"/>
      </w:tcPr>
    </w:tblStylePr>
    <w:tblStylePr w:type="lastRow">
      <w:rPr>
        <w:b/>
        <w:bCs/>
        <w:color w:val="838383"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BF" w:themeFill="accent4" w:themeFillTint="3F"/>
      </w:tcPr>
    </w:tblStylePr>
    <w:tblStylePr w:type="band1Horz">
      <w:tblPr/>
      <w:tcPr>
        <w:shd w:val="clear" w:color="auto" w:fill="FEF2CC" w:themeFill="accent4" w:themeFillTint="33"/>
      </w:tcPr>
    </w:tblStylePr>
  </w:style>
  <w:style w:type="table" w:styleId="241">
    <w:name w:val="Colorful List Accent 5"/>
    <w:basedOn w:val="12"/>
    <w:unhideWhenUsed/>
    <w:uiPriority w:val="72"/>
    <w:rPr>
      <w:rFonts w:ascii="Verdana" w:hAnsi="Verdana"/>
      <w:color w:val="000000" w:themeColor="text1"/>
      <w:sz w:val="18"/>
      <w:szCs w:val="18"/>
    </w:rPr>
    <w:tblPr>
      <w:tblStyleRowBandSize w:val="1"/>
      <w:tblStyleColBandSize w:val="1"/>
    </w:tblPr>
    <w:tcPr>
      <w:shd w:val="clear" w:color="auto" w:fill="EEF5FA" w:themeFill="accent5" w:themeFillTint="19"/>
    </w:tcPr>
    <w:tblStylePr w:type="firstRow">
      <w:rPr>
        <w:b/>
        <w:bCs/>
        <w:color w:val="FFFFFF" w:themeColor="background1"/>
      </w:rPr>
      <w:tblPr/>
      <w:tcPr>
        <w:tcBorders>
          <w:bottom w:val="single" w:color="FFFFFF" w:themeColor="background1" w:sz="12" w:space="0"/>
        </w:tcBorders>
        <w:shd w:val="clear" w:color="auto" w:fill="598A38" w:themeFill="accent6" w:themeFillShade="CC"/>
      </w:tcPr>
    </w:tblStylePr>
    <w:tblStylePr w:type="lastRow">
      <w:rPr>
        <w:b/>
        <w:bCs/>
        <w:color w:val="598A38"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242">
    <w:name w:val="Colorful List Accent 6"/>
    <w:basedOn w:val="12"/>
    <w:unhideWhenUsed/>
    <w:uiPriority w:val="72"/>
    <w:rPr>
      <w:rFonts w:ascii="Verdana" w:hAnsi="Verdana"/>
      <w:color w:val="000000" w:themeColor="text1"/>
      <w:sz w:val="18"/>
      <w:szCs w:val="18"/>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color="FFFFFF" w:themeColor="background1" w:sz="12" w:space="0"/>
        </w:tcBorders>
        <w:shd w:val="clear" w:color="auto" w:fill="317DC1" w:themeFill="accent5" w:themeFillShade="CC"/>
      </w:tcPr>
    </w:tblStylePr>
    <w:tblStylePr w:type="lastRow">
      <w:rPr>
        <w:b/>
        <w:bCs/>
        <w:color w:val="317DC1"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243">
    <w:name w:val="Colorful Grid"/>
    <w:basedOn w:val="12"/>
    <w:unhideWhenUsed/>
    <w:uiPriority w:val="73"/>
    <w:rPr>
      <w:rFonts w:ascii="Verdana" w:hAnsi="Verdana"/>
      <w:color w:val="000000" w:themeColor="text1"/>
      <w:sz w:val="18"/>
      <w:szCs w:val="18"/>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44">
    <w:name w:val="Colorful Grid Accent 1"/>
    <w:basedOn w:val="12"/>
    <w:unhideWhenUsed/>
    <w:qFormat/>
    <w:uiPriority w:val="73"/>
    <w:rPr>
      <w:rFonts w:ascii="Verdana" w:hAnsi="Verdana"/>
      <w:color w:val="000000" w:themeColor="text1"/>
      <w:sz w:val="18"/>
      <w:szCs w:val="18"/>
    </w:rPr>
    <w:tblPr>
      <w:tblBorders>
        <w:insideH w:val="single" w:color="FFFFFF" w:themeColor="background1" w:sz="4" w:space="0"/>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245">
    <w:name w:val="Colorful Grid Accent 2"/>
    <w:basedOn w:val="12"/>
    <w:unhideWhenUsed/>
    <w:uiPriority w:val="73"/>
    <w:rPr>
      <w:rFonts w:ascii="Verdana" w:hAnsi="Verdana"/>
      <w:color w:val="000000" w:themeColor="text1"/>
      <w:sz w:val="18"/>
      <w:szCs w:val="18"/>
    </w:rPr>
    <w:tblPr>
      <w:tblBorders>
        <w:insideH w:val="single" w:color="FFFFFF" w:themeColor="background1" w:sz="4" w:space="0"/>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55911" w:themeFill="accent2" w:themeFillShade="BF"/>
      </w:tcPr>
    </w:tblStylePr>
    <w:tblStylePr w:type="lastCol">
      <w:rPr>
        <w:color w:val="FFFFFF" w:themeColor="background1"/>
      </w:rPr>
      <w:tblPr/>
      <w:tcPr>
        <w:shd w:val="clear" w:color="auto" w:fill="C5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246">
    <w:name w:val="Colorful Grid Accent 3"/>
    <w:basedOn w:val="12"/>
    <w:unhideWhenUsed/>
    <w:qFormat/>
    <w:uiPriority w:val="73"/>
    <w:rPr>
      <w:rFonts w:ascii="Verdana" w:hAnsi="Verdana"/>
      <w:color w:val="000000" w:themeColor="text1"/>
      <w:sz w:val="18"/>
      <w:szCs w:val="18"/>
    </w:rPr>
    <w:tblPr>
      <w:tblBorders>
        <w:insideH w:val="single" w:color="FFFFFF" w:themeColor="background1" w:sz="4" w:space="0"/>
      </w:tblBorders>
    </w:tblPr>
    <w:tcPr>
      <w:shd w:val="clear" w:color="auto" w:fill="ECECEC" w:themeFill="accent3" w:themeFillTint="33"/>
    </w:tcPr>
    <w:tblStylePr w:type="firstRow">
      <w:rPr>
        <w:b/>
        <w:bCs/>
      </w:rPr>
      <w:tblPr/>
      <w:tcPr>
        <w:shd w:val="clear" w:color="auto" w:fill="DADADA" w:themeFill="accent3" w:themeFillTint="66"/>
      </w:tcPr>
    </w:tblStylePr>
    <w:tblStylePr w:type="lastRow">
      <w:rPr>
        <w:b/>
        <w:bCs/>
        <w:color w:val="000000" w:themeColor="text1"/>
      </w:rPr>
      <w:tblPr/>
      <w:tcPr>
        <w:shd w:val="clear" w:color="auto" w:fill="DADADA"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47">
    <w:name w:val="Colorful Grid Accent 4"/>
    <w:basedOn w:val="12"/>
    <w:unhideWhenUsed/>
    <w:qFormat/>
    <w:uiPriority w:val="73"/>
    <w:rPr>
      <w:rFonts w:ascii="Verdana" w:hAnsi="Verdana"/>
      <w:color w:val="000000" w:themeColor="text1"/>
      <w:sz w:val="18"/>
      <w:szCs w:val="18"/>
    </w:rPr>
    <w:tblPr>
      <w:tblBorders>
        <w:insideH w:val="single" w:color="FFFFFF" w:themeColor="background1" w:sz="4" w:space="0"/>
      </w:tblBorders>
    </w:tblPr>
    <w:tcPr>
      <w:shd w:val="clear" w:color="auto" w:fill="FE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E8F00" w:themeFill="accent4" w:themeFillShade="BF"/>
      </w:tcPr>
    </w:tblStylePr>
    <w:tblStylePr w:type="lastCol">
      <w:rPr>
        <w:color w:val="FFFFFF" w:themeColor="background1"/>
      </w:rPr>
      <w:tblPr/>
      <w:tcPr>
        <w:shd w:val="clear" w:color="auto" w:fill="BE8F00" w:themeFill="accent4" w:themeFillShade="BF"/>
      </w:tc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48">
    <w:name w:val="Colorful Grid Accent 5"/>
    <w:basedOn w:val="12"/>
    <w:unhideWhenUsed/>
    <w:qFormat/>
    <w:uiPriority w:val="73"/>
    <w:rPr>
      <w:rFonts w:ascii="Verdana" w:hAnsi="Verdana"/>
      <w:color w:val="000000" w:themeColor="text1"/>
      <w:sz w:val="18"/>
      <w:szCs w:val="18"/>
    </w:rPr>
    <w:tblPr>
      <w:tblBorders>
        <w:insideH w:val="single" w:color="FFFFFF" w:themeColor="background1" w:sz="4" w:space="0"/>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5B5" w:themeFill="accent5" w:themeFillShade="BF"/>
      </w:tcPr>
    </w:tblStylePr>
    <w:tblStylePr w:type="lastCol">
      <w:rPr>
        <w:color w:val="FFFFFF" w:themeColor="background1"/>
      </w:rPr>
      <w:tblPr/>
      <w:tcPr>
        <w:shd w:val="clear" w:color="auto" w:fill="2E75B5" w:themeFill="accent5" w:themeFillShade="BF"/>
      </w:tcPr>
    </w:tblStylePr>
    <w:tblStylePr w:type="band1Vert">
      <w:tblPr/>
      <w:tcPr>
        <w:shd w:val="clear" w:color="auto" w:fill="ADCDEA" w:themeFill="accent5" w:themeFillTint="7F"/>
      </w:tcPr>
    </w:tblStylePr>
    <w:tblStylePr w:type="band1Horz">
      <w:tblPr/>
      <w:tcPr>
        <w:shd w:val="clear" w:color="auto" w:fill="ADCDEA" w:themeFill="accent5" w:themeFillTint="7F"/>
      </w:tcPr>
    </w:tblStylePr>
  </w:style>
  <w:style w:type="table" w:styleId="249">
    <w:name w:val="Colorful Grid Accent 6"/>
    <w:basedOn w:val="12"/>
    <w:unhideWhenUsed/>
    <w:qFormat/>
    <w:uiPriority w:val="73"/>
    <w:rPr>
      <w:rFonts w:ascii="Verdana" w:hAnsi="Verdana"/>
      <w:color w:val="000000" w:themeColor="text1"/>
      <w:sz w:val="18"/>
      <w:szCs w:val="18"/>
    </w:rPr>
    <w:tblPr>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character" w:customStyle="1" w:styleId="250">
    <w:name w:val="Заголовок 1 Знак2"/>
    <w:basedOn w:val="11"/>
    <w:link w:val="2"/>
    <w:uiPriority w:val="9"/>
    <w:rPr>
      <w:rFonts w:ascii="Verdana" w:hAnsi="Verdana" w:eastAsiaTheme="majorEastAsia" w:cstheme="majorBidi"/>
      <w:b/>
      <w:bCs/>
      <w:caps/>
      <w:color w:val="009DE0"/>
      <w:sz w:val="28"/>
      <w:szCs w:val="28"/>
      <w:lang w:val="en-GB"/>
    </w:rPr>
  </w:style>
  <w:style w:type="character" w:customStyle="1" w:styleId="251">
    <w:name w:val="Заголовок 2 Знак2"/>
    <w:basedOn w:val="11"/>
    <w:link w:val="3"/>
    <w:qFormat/>
    <w:uiPriority w:val="9"/>
    <w:rPr>
      <w:rFonts w:ascii="Verdana" w:hAnsi="Verdana" w:eastAsiaTheme="majorEastAsia" w:cstheme="majorBidi"/>
      <w:b/>
      <w:bCs/>
      <w:sz w:val="18"/>
      <w:szCs w:val="26"/>
    </w:rPr>
  </w:style>
  <w:style w:type="character" w:customStyle="1" w:styleId="252">
    <w:name w:val="Заголовок 3 Знак"/>
    <w:basedOn w:val="11"/>
    <w:link w:val="4"/>
    <w:uiPriority w:val="9"/>
    <w:rPr>
      <w:rFonts w:ascii="Verdana" w:hAnsi="Verdana" w:eastAsiaTheme="majorEastAsia" w:cstheme="majorBidi"/>
      <w:bCs/>
      <w:i/>
      <w:sz w:val="18"/>
      <w:szCs w:val="18"/>
    </w:rPr>
  </w:style>
  <w:style w:type="character" w:customStyle="1" w:styleId="253">
    <w:name w:val="Заголовок 4 Знак"/>
    <w:basedOn w:val="11"/>
    <w:link w:val="5"/>
    <w:uiPriority w:val="1"/>
    <w:rPr>
      <w:rFonts w:ascii="Verdana" w:hAnsi="Verdana" w:eastAsiaTheme="majorEastAsia" w:cstheme="majorBidi"/>
      <w:bCs/>
      <w:iCs/>
      <w:sz w:val="17"/>
      <w:szCs w:val="18"/>
    </w:rPr>
  </w:style>
  <w:style w:type="character" w:customStyle="1" w:styleId="254">
    <w:name w:val="Заголовок 5 Знак"/>
    <w:basedOn w:val="11"/>
    <w:link w:val="6"/>
    <w:uiPriority w:val="1"/>
    <w:rPr>
      <w:rFonts w:ascii="Verdana" w:hAnsi="Verdana" w:eastAsiaTheme="majorEastAsia" w:cstheme="majorBidi"/>
      <w:sz w:val="18"/>
      <w:szCs w:val="18"/>
      <w:u w:val="single"/>
    </w:rPr>
  </w:style>
  <w:style w:type="character" w:customStyle="1" w:styleId="255">
    <w:name w:val="Заголовок 6 Знак"/>
    <w:basedOn w:val="11"/>
    <w:link w:val="7"/>
    <w:uiPriority w:val="1"/>
    <w:rPr>
      <w:rFonts w:ascii="Verdana" w:hAnsi="Verdana" w:eastAsiaTheme="majorEastAsia" w:cstheme="majorBidi"/>
      <w:b/>
      <w:iCs/>
      <w:sz w:val="18"/>
      <w:szCs w:val="18"/>
    </w:rPr>
  </w:style>
  <w:style w:type="character" w:customStyle="1" w:styleId="256">
    <w:name w:val="Заголовок 7 Знак"/>
    <w:basedOn w:val="11"/>
    <w:link w:val="8"/>
    <w:uiPriority w:val="1"/>
    <w:rPr>
      <w:rFonts w:ascii="Verdana" w:hAnsi="Verdana" w:eastAsiaTheme="majorEastAsia" w:cstheme="majorBidi"/>
      <w:b/>
      <w:iCs/>
      <w:sz w:val="18"/>
      <w:szCs w:val="18"/>
    </w:rPr>
  </w:style>
  <w:style w:type="character" w:customStyle="1" w:styleId="257">
    <w:name w:val="Заголовок 8 Знак"/>
    <w:basedOn w:val="11"/>
    <w:link w:val="9"/>
    <w:qFormat/>
    <w:uiPriority w:val="1"/>
    <w:rPr>
      <w:rFonts w:ascii="Verdana" w:hAnsi="Verdana" w:eastAsiaTheme="majorEastAsia" w:cstheme="majorBidi"/>
      <w:b/>
      <w:sz w:val="18"/>
      <w:szCs w:val="20"/>
    </w:rPr>
  </w:style>
  <w:style w:type="character" w:customStyle="1" w:styleId="258">
    <w:name w:val="Заголовок 9 Знак"/>
    <w:basedOn w:val="11"/>
    <w:link w:val="10"/>
    <w:uiPriority w:val="1"/>
    <w:rPr>
      <w:rFonts w:ascii="Verdana" w:hAnsi="Verdana" w:eastAsiaTheme="majorEastAsia" w:cstheme="majorBidi"/>
      <w:b/>
      <w:iCs/>
      <w:sz w:val="18"/>
      <w:szCs w:val="20"/>
    </w:rPr>
  </w:style>
  <w:style w:type="character" w:customStyle="1" w:styleId="259">
    <w:name w:val="Текст концевой сноски Знак"/>
    <w:basedOn w:val="11"/>
    <w:link w:val="34"/>
    <w:semiHidden/>
    <w:uiPriority w:val="9"/>
    <w:rPr>
      <w:rFonts w:ascii="Verdana" w:hAnsi="Verdana"/>
      <w:color w:val="E7E6E6" w:themeColor="background2"/>
      <w:sz w:val="12"/>
      <w:szCs w:val="20"/>
      <w:lang w:val="en-GB"/>
    </w:rPr>
  </w:style>
  <w:style w:type="character" w:customStyle="1" w:styleId="260">
    <w:name w:val="Текст сноски Знак4"/>
    <w:basedOn w:val="11"/>
    <w:link w:val="40"/>
    <w:qFormat/>
    <w:uiPriority w:val="99"/>
    <w:rPr>
      <w:rFonts w:ascii="Verdana" w:hAnsi="Verdana"/>
      <w:color w:val="797766"/>
      <w:sz w:val="12"/>
      <w:szCs w:val="20"/>
      <w:lang w:val="en-GB"/>
    </w:rPr>
  </w:style>
  <w:style w:type="character" w:customStyle="1" w:styleId="261">
    <w:name w:val="Адрес HTML Знак"/>
    <w:basedOn w:val="11"/>
    <w:link w:val="43"/>
    <w:qFormat/>
    <w:uiPriority w:val="99"/>
    <w:rPr>
      <w:rFonts w:ascii="Verdana" w:hAnsi="Verdana"/>
      <w:i/>
      <w:iCs/>
      <w:sz w:val="18"/>
      <w:szCs w:val="18"/>
      <w:lang w:val="en-GB"/>
    </w:rPr>
  </w:style>
  <w:style w:type="character" w:customStyle="1" w:styleId="262">
    <w:name w:val="Стандартный HTML Знак"/>
    <w:basedOn w:val="11"/>
    <w:link w:val="48"/>
    <w:uiPriority w:val="99"/>
    <w:rPr>
      <w:rFonts w:ascii="Consolas" w:hAnsi="Consolas"/>
      <w:sz w:val="20"/>
      <w:szCs w:val="20"/>
      <w:lang w:val="en-GB"/>
    </w:rPr>
  </w:style>
  <w:style w:type="character" w:customStyle="1" w:styleId="263">
    <w:name w:val="Шапка Знак"/>
    <w:basedOn w:val="11"/>
    <w:link w:val="85"/>
    <w:uiPriority w:val="3"/>
    <w:rPr>
      <w:rFonts w:asciiTheme="majorHAnsi" w:hAnsiTheme="majorHAnsi" w:eastAsiaTheme="majorEastAsia" w:cstheme="majorBidi"/>
      <w:sz w:val="24"/>
      <w:szCs w:val="24"/>
      <w:shd w:val="pct20" w:color="auto" w:fill="auto"/>
      <w:lang w:val="en-GB"/>
    </w:rPr>
  </w:style>
  <w:style w:type="character" w:customStyle="1" w:styleId="264">
    <w:name w:val="Заголовок записки Знак"/>
    <w:basedOn w:val="11"/>
    <w:link w:val="88"/>
    <w:uiPriority w:val="5"/>
    <w:rPr>
      <w:rFonts w:ascii="Verdana" w:hAnsi="Verdana"/>
      <w:sz w:val="18"/>
      <w:szCs w:val="18"/>
      <w:lang w:val="en-GB"/>
    </w:rPr>
  </w:style>
  <w:style w:type="character" w:customStyle="1" w:styleId="265">
    <w:name w:val="Текст Знак"/>
    <w:basedOn w:val="11"/>
    <w:link w:val="90"/>
    <w:uiPriority w:val="5"/>
    <w:rPr>
      <w:rFonts w:ascii="Consolas" w:hAnsi="Consolas"/>
      <w:sz w:val="21"/>
      <w:szCs w:val="21"/>
      <w:lang w:val="en-GB"/>
    </w:rPr>
  </w:style>
  <w:style w:type="character" w:customStyle="1" w:styleId="266">
    <w:name w:val="Приветствие Знак"/>
    <w:basedOn w:val="11"/>
    <w:link w:val="91"/>
    <w:uiPriority w:val="5"/>
    <w:rPr>
      <w:rFonts w:ascii="Verdana" w:hAnsi="Verdana"/>
      <w:sz w:val="18"/>
      <w:szCs w:val="18"/>
      <w:lang w:val="en-GB"/>
    </w:rPr>
  </w:style>
  <w:style w:type="character" w:customStyle="1" w:styleId="267">
    <w:name w:val="Подпись Знак"/>
    <w:basedOn w:val="11"/>
    <w:link w:val="92"/>
    <w:uiPriority w:val="5"/>
    <w:rPr>
      <w:rFonts w:ascii="Verdana" w:hAnsi="Verdana"/>
      <w:sz w:val="18"/>
      <w:szCs w:val="18"/>
      <w:lang w:val="en-GB"/>
    </w:rPr>
  </w:style>
  <w:style w:type="character" w:customStyle="1" w:styleId="268">
    <w:name w:val="Подзаголовок Знак"/>
    <w:basedOn w:val="11"/>
    <w:link w:val="94"/>
    <w:qFormat/>
    <w:uiPriority w:val="5"/>
    <w:rPr>
      <w:rFonts w:ascii="Verdana" w:hAnsi="Verdana" w:eastAsiaTheme="majorEastAsia" w:cstheme="majorBidi"/>
      <w:b/>
      <w:iCs/>
      <w:sz w:val="36"/>
      <w:szCs w:val="24"/>
      <w:lang w:val="en-GB"/>
    </w:rPr>
  </w:style>
  <w:style w:type="character" w:customStyle="1" w:styleId="269">
    <w:name w:val="Заголовок Знак"/>
    <w:basedOn w:val="11"/>
    <w:link w:val="141"/>
    <w:qFormat/>
    <w:uiPriority w:val="3"/>
    <w:rPr>
      <w:rFonts w:ascii="Verdana" w:hAnsi="Verdana" w:eastAsiaTheme="majorEastAsia" w:cstheme="majorBidi"/>
      <w:b/>
      <w:kern w:val="28"/>
      <w:sz w:val="40"/>
      <w:szCs w:val="52"/>
      <w:lang w:val="en-GB"/>
    </w:rPr>
  </w:style>
  <w:style w:type="character" w:customStyle="1" w:styleId="270">
    <w:name w:val="Основной текст Знак"/>
    <w:basedOn w:val="11"/>
    <w:link w:val="15"/>
    <w:qFormat/>
    <w:uiPriority w:val="99"/>
    <w:rPr>
      <w:rFonts w:ascii="Verdana" w:hAnsi="Verdana"/>
      <w:sz w:val="18"/>
      <w:szCs w:val="18"/>
      <w:lang w:val="en-GB"/>
    </w:rPr>
  </w:style>
  <w:style w:type="character" w:customStyle="1" w:styleId="271">
    <w:name w:val="Основной текст 2 Знак"/>
    <w:basedOn w:val="11"/>
    <w:link w:val="16"/>
    <w:qFormat/>
    <w:uiPriority w:val="99"/>
    <w:rPr>
      <w:rFonts w:ascii="Verdana" w:hAnsi="Verdana"/>
      <w:sz w:val="18"/>
      <w:szCs w:val="18"/>
      <w:lang w:val="en-GB"/>
    </w:rPr>
  </w:style>
  <w:style w:type="character" w:customStyle="1" w:styleId="272">
    <w:name w:val="Основной текст 3 Знак"/>
    <w:basedOn w:val="11"/>
    <w:link w:val="17"/>
    <w:qFormat/>
    <w:uiPriority w:val="99"/>
    <w:rPr>
      <w:rFonts w:ascii="Verdana" w:hAnsi="Verdana"/>
      <w:sz w:val="16"/>
      <w:szCs w:val="16"/>
      <w:lang w:val="en-GB"/>
    </w:rPr>
  </w:style>
  <w:style w:type="character" w:customStyle="1" w:styleId="273">
    <w:name w:val="Красная строка Знак"/>
    <w:basedOn w:val="270"/>
    <w:link w:val="18"/>
    <w:qFormat/>
    <w:uiPriority w:val="99"/>
    <w:rPr>
      <w:rFonts w:ascii="Verdana" w:hAnsi="Verdana"/>
      <w:sz w:val="18"/>
      <w:szCs w:val="18"/>
      <w:lang w:val="en-GB"/>
    </w:rPr>
  </w:style>
  <w:style w:type="character" w:customStyle="1" w:styleId="274">
    <w:name w:val="Основной текст с отступом Знак"/>
    <w:basedOn w:val="11"/>
    <w:link w:val="19"/>
    <w:qFormat/>
    <w:uiPriority w:val="99"/>
    <w:rPr>
      <w:rFonts w:ascii="Verdana" w:hAnsi="Verdana"/>
      <w:sz w:val="18"/>
      <w:szCs w:val="18"/>
      <w:lang w:val="en-GB"/>
    </w:rPr>
  </w:style>
  <w:style w:type="character" w:customStyle="1" w:styleId="275">
    <w:name w:val="Красная строка 2 Знак"/>
    <w:basedOn w:val="274"/>
    <w:link w:val="20"/>
    <w:qFormat/>
    <w:uiPriority w:val="99"/>
    <w:rPr>
      <w:rFonts w:ascii="Verdana" w:hAnsi="Verdana"/>
      <w:sz w:val="18"/>
      <w:szCs w:val="18"/>
      <w:lang w:val="en-GB"/>
    </w:rPr>
  </w:style>
  <w:style w:type="character" w:customStyle="1" w:styleId="276">
    <w:name w:val="Основной текст с отступом 2 Знак"/>
    <w:basedOn w:val="11"/>
    <w:link w:val="21"/>
    <w:qFormat/>
    <w:uiPriority w:val="99"/>
    <w:rPr>
      <w:rFonts w:ascii="Verdana" w:hAnsi="Verdana"/>
      <w:sz w:val="18"/>
      <w:szCs w:val="18"/>
      <w:lang w:val="en-GB"/>
    </w:rPr>
  </w:style>
  <w:style w:type="character" w:customStyle="1" w:styleId="277">
    <w:name w:val="Основной текст с отступом 3 Знак"/>
    <w:basedOn w:val="11"/>
    <w:link w:val="22"/>
    <w:uiPriority w:val="99"/>
    <w:rPr>
      <w:rFonts w:ascii="Verdana" w:hAnsi="Verdana"/>
      <w:sz w:val="16"/>
      <w:szCs w:val="16"/>
      <w:lang w:val="en-GB"/>
    </w:rPr>
  </w:style>
  <w:style w:type="character" w:customStyle="1" w:styleId="278">
    <w:name w:val="Прощание Знак"/>
    <w:basedOn w:val="11"/>
    <w:link w:val="25"/>
    <w:qFormat/>
    <w:uiPriority w:val="9"/>
    <w:rPr>
      <w:rFonts w:ascii="Verdana" w:hAnsi="Verdana"/>
      <w:sz w:val="18"/>
      <w:szCs w:val="18"/>
      <w:lang w:val="en-GB"/>
    </w:rPr>
  </w:style>
  <w:style w:type="character" w:customStyle="1" w:styleId="279">
    <w:name w:val="Дата Знак"/>
    <w:basedOn w:val="11"/>
    <w:link w:val="29"/>
    <w:qFormat/>
    <w:uiPriority w:val="9"/>
    <w:rPr>
      <w:rFonts w:ascii="Verdana" w:hAnsi="Verdana"/>
      <w:sz w:val="18"/>
      <w:szCs w:val="18"/>
      <w:lang w:val="en-GB"/>
    </w:rPr>
  </w:style>
  <w:style w:type="character" w:customStyle="1" w:styleId="280">
    <w:name w:val="Электронная подпись Знак"/>
    <w:basedOn w:val="11"/>
    <w:link w:val="31"/>
    <w:qFormat/>
    <w:uiPriority w:val="9"/>
    <w:rPr>
      <w:rFonts w:ascii="Verdana" w:hAnsi="Verdana"/>
      <w:sz w:val="18"/>
      <w:szCs w:val="18"/>
      <w:lang w:val="en-GB"/>
    </w:rPr>
  </w:style>
  <w:style w:type="character" w:customStyle="1" w:styleId="281">
    <w:name w:val="Нижний колонтитул Знак"/>
    <w:basedOn w:val="11"/>
    <w:link w:val="38"/>
    <w:qFormat/>
    <w:uiPriority w:val="9"/>
    <w:rPr>
      <w:rFonts w:ascii="Verdana" w:hAnsi="Verdana"/>
      <w:sz w:val="12"/>
      <w:szCs w:val="18"/>
      <w:lang w:val="en-GB"/>
    </w:rPr>
  </w:style>
  <w:style w:type="character" w:customStyle="1" w:styleId="282">
    <w:name w:val="Верхний колонтитул Знак"/>
    <w:basedOn w:val="11"/>
    <w:link w:val="41"/>
    <w:qFormat/>
    <w:uiPriority w:val="99"/>
    <w:rPr>
      <w:rFonts w:ascii="Verdana" w:hAnsi="Verdana"/>
      <w:sz w:val="12"/>
      <w:szCs w:val="18"/>
      <w:lang w:val="en-GB"/>
    </w:rPr>
  </w:style>
  <w:style w:type="paragraph" w:customStyle="1" w:styleId="283">
    <w:name w:val="Normal - Intented for"/>
    <w:basedOn w:val="284"/>
    <w:semiHidden/>
    <w:qFormat/>
    <w:uiPriority w:val="3"/>
  </w:style>
  <w:style w:type="paragraph" w:customStyle="1" w:styleId="284">
    <w:name w:val="Normal - Document data text"/>
    <w:basedOn w:val="1"/>
    <w:semiHidden/>
    <w:qFormat/>
    <w:uiPriority w:val="3"/>
    <w:rPr>
      <w:b/>
    </w:rPr>
  </w:style>
  <w:style w:type="paragraph" w:customStyle="1" w:styleId="285">
    <w:name w:val="Normal - TOC Heading"/>
    <w:basedOn w:val="1"/>
    <w:next w:val="1"/>
    <w:unhideWhenUsed/>
    <w:qFormat/>
    <w:uiPriority w:val="0"/>
    <w:pPr>
      <w:spacing w:after="240" w:line="280" w:lineRule="atLeast"/>
    </w:pPr>
    <w:rPr>
      <w:b/>
      <w:caps/>
      <w:color w:val="009DE0"/>
    </w:rPr>
  </w:style>
  <w:style w:type="paragraph" w:customStyle="1" w:styleId="286">
    <w:name w:val="Normal - Head note"/>
    <w:basedOn w:val="1"/>
    <w:semiHidden/>
    <w:qFormat/>
    <w:uiPriority w:val="3"/>
    <w:pPr>
      <w:spacing w:line="270" w:lineRule="atLeast"/>
      <w:ind w:left="624"/>
    </w:pPr>
    <w:rPr>
      <w:b/>
      <w:color w:val="4D4D4D"/>
      <w:sz w:val="21"/>
    </w:rPr>
  </w:style>
  <w:style w:type="paragraph" w:customStyle="1" w:styleId="287">
    <w:name w:val="Template"/>
    <w:link w:val="307"/>
    <w:semiHidden/>
    <w:uiPriority w:val="3"/>
    <w:pPr>
      <w:spacing w:line="200" w:lineRule="atLeast"/>
    </w:pPr>
    <w:rPr>
      <w:rFonts w:ascii="Verdana" w:hAnsi="Verdana" w:eastAsiaTheme="minorEastAsia" w:cstheme="minorBidi"/>
      <w:sz w:val="14"/>
      <w:szCs w:val="18"/>
      <w:lang w:val="en-GB" w:eastAsia="en-US" w:bidi="ar-SA"/>
    </w:rPr>
  </w:style>
  <w:style w:type="paragraph" w:customStyle="1" w:styleId="288">
    <w:name w:val="Template - Adresse"/>
    <w:basedOn w:val="287"/>
    <w:semiHidden/>
    <w:qFormat/>
    <w:uiPriority w:val="3"/>
  </w:style>
  <w:style w:type="paragraph" w:customStyle="1" w:styleId="289">
    <w:name w:val="Normal - Frontpage Heading 1"/>
    <w:basedOn w:val="1"/>
    <w:link w:val="299"/>
    <w:qFormat/>
    <w:uiPriority w:val="3"/>
    <w:pPr>
      <w:spacing w:line="720" w:lineRule="atLeast"/>
      <w:ind w:right="1134"/>
    </w:pPr>
    <w:rPr>
      <w:b/>
      <w:caps/>
      <w:color w:val="4D4D4D"/>
      <w:sz w:val="60"/>
    </w:rPr>
  </w:style>
  <w:style w:type="paragraph" w:customStyle="1" w:styleId="290">
    <w:name w:val="Normal - Frontpage Heading 2"/>
    <w:basedOn w:val="289"/>
    <w:link w:val="306"/>
    <w:qFormat/>
    <w:uiPriority w:val="3"/>
    <w:rPr>
      <w:color w:val="009DE0"/>
    </w:rPr>
  </w:style>
  <w:style w:type="paragraph" w:customStyle="1" w:styleId="291">
    <w:name w:val="Normal - Document data leadtext"/>
    <w:basedOn w:val="1"/>
    <w:semiHidden/>
    <w:qFormat/>
    <w:uiPriority w:val="4"/>
    <w:rPr>
      <w:sz w:val="14"/>
    </w:rPr>
  </w:style>
  <w:style w:type="paragraph" w:customStyle="1" w:styleId="292">
    <w:name w:val="Template - Ref to Frontpage heading 1"/>
    <w:basedOn w:val="287"/>
    <w:link w:val="308"/>
    <w:semiHidden/>
    <w:qFormat/>
    <w:uiPriority w:val="3"/>
    <w:pPr>
      <w:spacing w:line="280" w:lineRule="atLeast"/>
    </w:pPr>
    <w:rPr>
      <w:b/>
      <w:caps/>
      <w:color w:val="009DE0"/>
    </w:rPr>
  </w:style>
  <w:style w:type="paragraph" w:customStyle="1" w:styleId="293">
    <w:name w:val="Normal - Fact Box Heading 1 -  White"/>
    <w:basedOn w:val="1"/>
    <w:next w:val="1"/>
    <w:qFormat/>
    <w:uiPriority w:val="99"/>
    <w:pPr>
      <w:spacing w:line="320" w:lineRule="atLeast"/>
    </w:pPr>
    <w:rPr>
      <w:b/>
      <w:caps/>
      <w:color w:val="FFFFFF"/>
      <w:sz w:val="30"/>
    </w:rPr>
  </w:style>
  <w:style w:type="paragraph" w:customStyle="1" w:styleId="294">
    <w:name w:val="Normal - Fact Box Heading 1 - Black"/>
    <w:basedOn w:val="1"/>
    <w:semiHidden/>
    <w:qFormat/>
    <w:uiPriority w:val="3"/>
    <w:rPr>
      <w:b/>
      <w:caps/>
    </w:rPr>
  </w:style>
  <w:style w:type="paragraph" w:customStyle="1" w:styleId="295">
    <w:name w:val="Normal - Fact Box Heading 2 - White"/>
    <w:basedOn w:val="1"/>
    <w:next w:val="296"/>
    <w:qFormat/>
    <w:uiPriority w:val="99"/>
    <w:pPr>
      <w:spacing w:after="100" w:line="220" w:lineRule="atLeast"/>
    </w:pPr>
    <w:rPr>
      <w:b/>
      <w:color w:val="FFFFFF"/>
    </w:rPr>
  </w:style>
  <w:style w:type="paragraph" w:customStyle="1" w:styleId="296">
    <w:name w:val="Normal - Fact Box Body text - White"/>
    <w:basedOn w:val="1"/>
    <w:qFormat/>
    <w:uiPriority w:val="99"/>
    <w:pPr>
      <w:spacing w:line="280" w:lineRule="atLeast"/>
    </w:pPr>
    <w:rPr>
      <w:color w:val="FFFFFF"/>
    </w:rPr>
  </w:style>
  <w:style w:type="paragraph" w:customStyle="1" w:styleId="297">
    <w:name w:val="Normal - Fact Box Heading 2 - Black"/>
    <w:basedOn w:val="1"/>
    <w:next w:val="298"/>
    <w:semiHidden/>
    <w:qFormat/>
    <w:uiPriority w:val="3"/>
    <w:pPr>
      <w:spacing w:line="220" w:lineRule="atLeast"/>
    </w:pPr>
    <w:rPr>
      <w:b/>
    </w:rPr>
  </w:style>
  <w:style w:type="paragraph" w:customStyle="1" w:styleId="298">
    <w:name w:val="Normal - Fact Box Body text - Black"/>
    <w:basedOn w:val="1"/>
    <w:semiHidden/>
    <w:qFormat/>
    <w:uiPriority w:val="3"/>
    <w:pPr>
      <w:spacing w:line="220" w:lineRule="atLeast"/>
    </w:pPr>
  </w:style>
  <w:style w:type="character" w:customStyle="1" w:styleId="299">
    <w:name w:val="Normal - Frontpage Heading 1 Char"/>
    <w:basedOn w:val="11"/>
    <w:link w:val="289"/>
    <w:qFormat/>
    <w:uiPriority w:val="3"/>
    <w:rPr>
      <w:rFonts w:ascii="Verdana" w:hAnsi="Verdana" w:eastAsia="Times New Roman" w:cs="Times New Roman"/>
      <w:b/>
      <w:caps/>
      <w:color w:val="4D4D4D"/>
      <w:sz w:val="60"/>
      <w:szCs w:val="18"/>
      <w:lang w:eastAsia="da-DK"/>
    </w:rPr>
  </w:style>
  <w:style w:type="paragraph" w:customStyle="1" w:styleId="300">
    <w:name w:val="Note Heading1"/>
    <w:basedOn w:val="1"/>
    <w:qFormat/>
    <w:uiPriority w:val="3"/>
    <w:pPr>
      <w:spacing w:after="100" w:line="170" w:lineRule="atLeast"/>
    </w:pPr>
    <w:rPr>
      <w:b/>
      <w:color w:val="009DE0"/>
      <w:sz w:val="15"/>
    </w:rPr>
  </w:style>
  <w:style w:type="paragraph" w:customStyle="1" w:styleId="301">
    <w:name w:val="Note"/>
    <w:basedOn w:val="1"/>
    <w:qFormat/>
    <w:uiPriority w:val="3"/>
    <w:pPr>
      <w:spacing w:line="170" w:lineRule="atLeast"/>
    </w:pPr>
    <w:rPr>
      <w:sz w:val="15"/>
    </w:rPr>
  </w:style>
  <w:style w:type="paragraph" w:customStyle="1" w:styleId="302">
    <w:name w:val="Normal - Leading After Caption"/>
    <w:basedOn w:val="1"/>
    <w:semiHidden/>
    <w:qFormat/>
    <w:uiPriority w:val="3"/>
    <w:pPr>
      <w:framePr w:wrap="around" w:vAnchor="text" w:hAnchor="page" w:x="8818" w:y="1"/>
      <w:suppressOverlap/>
      <w:spacing w:line="100" w:lineRule="exact"/>
    </w:pPr>
    <w:rPr>
      <w:sz w:val="10"/>
    </w:rPr>
  </w:style>
  <w:style w:type="paragraph" w:customStyle="1" w:styleId="303">
    <w:name w:val="Template - Ref to Frontpage heading 2"/>
    <w:basedOn w:val="1"/>
    <w:link w:val="309"/>
    <w:semiHidden/>
    <w:qFormat/>
    <w:uiPriority w:val="3"/>
    <w:pPr>
      <w:tabs>
        <w:tab w:val="left" w:pos="198"/>
      </w:tabs>
      <w:spacing w:line="280" w:lineRule="atLeast"/>
    </w:pPr>
    <w:rPr>
      <w:rFonts w:eastAsia="Times New Roman" w:cs="Times New Roman"/>
      <w:b/>
      <w:caps/>
      <w:color w:val="009DE0"/>
      <w:sz w:val="22"/>
      <w:szCs w:val="24"/>
    </w:rPr>
  </w:style>
  <w:style w:type="paragraph" w:customStyle="1" w:styleId="304">
    <w:name w:val="Normal - Revision Data"/>
    <w:basedOn w:val="1"/>
    <w:unhideWhenUsed/>
    <w:qFormat/>
    <w:uiPriority w:val="0"/>
    <w:rPr>
      <w:sz w:val="14"/>
    </w:rPr>
  </w:style>
  <w:style w:type="paragraph" w:customStyle="1" w:styleId="305">
    <w:name w:val="Normal - Revision Data Text"/>
    <w:basedOn w:val="1"/>
    <w:semiHidden/>
    <w:qFormat/>
    <w:uiPriority w:val="5"/>
    <w:rPr>
      <w:b/>
    </w:rPr>
  </w:style>
  <w:style w:type="character" w:customStyle="1" w:styleId="306">
    <w:name w:val="Normal - Frontpage Heading 2 Char"/>
    <w:basedOn w:val="299"/>
    <w:link w:val="290"/>
    <w:qFormat/>
    <w:uiPriority w:val="3"/>
    <w:rPr>
      <w:rFonts w:ascii="Verdana" w:hAnsi="Verdana" w:eastAsia="Times New Roman" w:cs="Times New Roman"/>
      <w:color w:val="009DE0"/>
      <w:sz w:val="60"/>
      <w:szCs w:val="18"/>
      <w:lang w:eastAsia="da-DK"/>
    </w:rPr>
  </w:style>
  <w:style w:type="character" w:customStyle="1" w:styleId="307">
    <w:name w:val="Template Char"/>
    <w:basedOn w:val="11"/>
    <w:link w:val="287"/>
    <w:semiHidden/>
    <w:qFormat/>
    <w:uiPriority w:val="3"/>
    <w:rPr>
      <w:rFonts w:ascii="Verdana" w:hAnsi="Verdana"/>
      <w:sz w:val="14"/>
      <w:szCs w:val="18"/>
      <w:lang w:val="en-GB"/>
    </w:rPr>
  </w:style>
  <w:style w:type="character" w:customStyle="1" w:styleId="308">
    <w:name w:val="Template - Ref to Frontpage heading 1 Char"/>
    <w:basedOn w:val="307"/>
    <w:link w:val="292"/>
    <w:semiHidden/>
    <w:qFormat/>
    <w:uiPriority w:val="3"/>
    <w:rPr>
      <w:rFonts w:ascii="Verdana" w:hAnsi="Verdana" w:eastAsia="Times New Roman" w:cs="Times New Roman"/>
      <w:b/>
      <w:caps/>
      <w:color w:val="009DE0"/>
      <w:sz w:val="14"/>
      <w:szCs w:val="24"/>
      <w:lang w:val="en-GB" w:eastAsia="da-DK"/>
    </w:rPr>
  </w:style>
  <w:style w:type="character" w:customStyle="1" w:styleId="309">
    <w:name w:val="Template - Ref to Frontpage heading 2 Char"/>
    <w:basedOn w:val="308"/>
    <w:link w:val="303"/>
    <w:semiHidden/>
    <w:qFormat/>
    <w:uiPriority w:val="3"/>
    <w:rPr>
      <w:rFonts w:ascii="Verdana" w:hAnsi="Verdana" w:eastAsia="Times New Roman" w:cs="Times New Roman"/>
      <w:color w:val="009DE0"/>
      <w:sz w:val="14"/>
      <w:szCs w:val="24"/>
      <w:lang w:val="en-GB" w:eastAsia="da-DK"/>
    </w:rPr>
  </w:style>
  <w:style w:type="paragraph" w:customStyle="1" w:styleId="310">
    <w:name w:val="Template - Styleref header"/>
    <w:basedOn w:val="41"/>
    <w:semiHidden/>
    <w:qFormat/>
    <w:uiPriority w:val="3"/>
    <w:pPr>
      <w:ind w:left="0"/>
    </w:pPr>
  </w:style>
  <w:style w:type="paragraph" w:customStyle="1" w:styleId="311">
    <w:name w:val="Normal - Ref"/>
    <w:basedOn w:val="1"/>
    <w:semiHidden/>
    <w:qFormat/>
    <w:uiPriority w:val="99"/>
  </w:style>
  <w:style w:type="paragraph" w:customStyle="1" w:styleId="312">
    <w:name w:val="Normal - Optional 1"/>
    <w:basedOn w:val="305"/>
    <w:semiHidden/>
    <w:qFormat/>
    <w:uiPriority w:val="5"/>
  </w:style>
  <w:style w:type="paragraph" w:customStyle="1" w:styleId="313">
    <w:name w:val="Normal - Optional 2"/>
    <w:basedOn w:val="305"/>
    <w:semiHidden/>
    <w:qFormat/>
    <w:uiPriority w:val="5"/>
  </w:style>
  <w:style w:type="paragraph" w:customStyle="1" w:styleId="314">
    <w:name w:val="Normal - Supplement TOC1"/>
    <w:basedOn w:val="1"/>
    <w:next w:val="1"/>
    <w:semiHidden/>
    <w:qFormat/>
    <w:uiPriority w:val="5"/>
    <w:rPr>
      <w:b/>
    </w:rPr>
  </w:style>
  <w:style w:type="paragraph" w:customStyle="1" w:styleId="315">
    <w:name w:val="Normal - Supplements TOC2"/>
    <w:basedOn w:val="1"/>
    <w:unhideWhenUsed/>
    <w:qFormat/>
    <w:uiPriority w:val="0"/>
  </w:style>
  <w:style w:type="paragraph" w:customStyle="1" w:styleId="316">
    <w:name w:val="Normal - Bullet"/>
    <w:basedOn w:val="1"/>
    <w:semiHidden/>
    <w:qFormat/>
    <w:uiPriority w:val="3"/>
    <w:pPr>
      <w:numPr>
        <w:ilvl w:val="0"/>
        <w:numId w:val="12"/>
      </w:numPr>
    </w:pPr>
  </w:style>
  <w:style w:type="paragraph" w:customStyle="1" w:styleId="317">
    <w:name w:val="Normal - Numbering"/>
    <w:basedOn w:val="316"/>
    <w:semiHidden/>
    <w:qFormat/>
    <w:uiPriority w:val="3"/>
    <w:pPr>
      <w:numPr>
        <w:numId w:val="13"/>
      </w:numPr>
      <w:tabs>
        <w:tab w:val="left" w:pos="567"/>
      </w:tabs>
    </w:pPr>
  </w:style>
  <w:style w:type="paragraph" w:customStyle="1" w:styleId="318">
    <w:name w:val="Normal - Supplement Number"/>
    <w:basedOn w:val="1"/>
    <w:next w:val="1"/>
    <w:qFormat/>
    <w:uiPriority w:val="2"/>
    <w:pPr>
      <w:tabs>
        <w:tab w:val="left" w:pos="1209"/>
      </w:tabs>
      <w:spacing w:before="2560" w:line="280" w:lineRule="exact"/>
      <w:outlineLvl w:val="6"/>
    </w:pPr>
    <w:rPr>
      <w:b/>
      <w:caps/>
      <w:color w:val="009DE0"/>
    </w:rPr>
  </w:style>
  <w:style w:type="paragraph" w:customStyle="1" w:styleId="319">
    <w:name w:val="Normal - Supplement title"/>
    <w:basedOn w:val="318"/>
    <w:next w:val="1"/>
    <w:qFormat/>
    <w:uiPriority w:val="2"/>
    <w:pPr>
      <w:tabs>
        <w:tab w:val="clear" w:pos="1209"/>
      </w:tabs>
      <w:spacing w:before="0"/>
      <w:outlineLvl w:val="7"/>
    </w:pPr>
    <w:rPr>
      <w:sz w:val="22"/>
    </w:rPr>
  </w:style>
  <w:style w:type="paragraph" w:customStyle="1" w:styleId="320">
    <w:name w:val="Normal - Optional 1 leadtext"/>
    <w:basedOn w:val="321"/>
    <w:semiHidden/>
    <w:qFormat/>
    <w:uiPriority w:val="99"/>
  </w:style>
  <w:style w:type="paragraph" w:customStyle="1" w:styleId="321">
    <w:name w:val="Document data leadtext"/>
    <w:basedOn w:val="1"/>
    <w:semiHidden/>
    <w:uiPriority w:val="6"/>
    <w:rPr>
      <w:rFonts w:eastAsia="Times New Roman" w:cs="Times New Roman"/>
      <w:sz w:val="14"/>
    </w:rPr>
  </w:style>
  <w:style w:type="paragraph" w:customStyle="1" w:styleId="322">
    <w:name w:val="Normal - Optional 2 leadtext"/>
    <w:basedOn w:val="320"/>
    <w:semiHidden/>
    <w:qFormat/>
    <w:uiPriority w:val="5"/>
  </w:style>
  <w:style w:type="character" w:customStyle="1" w:styleId="323">
    <w:name w:val="Оглавление 4 Знак"/>
    <w:basedOn w:val="11"/>
    <w:link w:val="146"/>
    <w:qFormat/>
    <w:uiPriority w:val="99"/>
    <w:rPr>
      <w:rFonts w:ascii="Verdana" w:hAnsi="Verdana" w:eastAsia="Times New Roman" w:cs="Times New Roman"/>
      <w:sz w:val="18"/>
      <w:szCs w:val="18"/>
      <w:lang w:val="en-GB"/>
    </w:rPr>
  </w:style>
  <w:style w:type="character" w:customStyle="1" w:styleId="324">
    <w:name w:val="Схема документа Знак"/>
    <w:basedOn w:val="11"/>
    <w:link w:val="30"/>
    <w:semiHidden/>
    <w:qFormat/>
    <w:uiPriority w:val="9"/>
    <w:rPr>
      <w:rFonts w:ascii="Segoe UI" w:hAnsi="Segoe UI" w:cs="Segoe UI"/>
      <w:sz w:val="16"/>
      <w:szCs w:val="16"/>
      <w:lang w:val="en-GB"/>
    </w:rPr>
  </w:style>
  <w:style w:type="paragraph" w:customStyle="1" w:styleId="325">
    <w:name w:val="H1 - NOT TOC"/>
    <w:basedOn w:val="2"/>
    <w:next w:val="1"/>
    <w:qFormat/>
    <w:uiPriority w:val="2"/>
    <w:pPr>
      <w:keepNext w:val="0"/>
      <w:keepLines w:val="0"/>
      <w:pageBreakBefore w:val="0"/>
      <w:widowControl w:val="0"/>
      <w:numPr>
        <w:numId w:val="14"/>
      </w:numPr>
      <w:outlineLvl w:val="9"/>
    </w:pPr>
    <w:rPr>
      <w:sz w:val="20"/>
    </w:rPr>
  </w:style>
  <w:style w:type="paragraph" w:customStyle="1" w:styleId="326">
    <w:name w:val="H2 - NOT TOC"/>
    <w:basedOn w:val="3"/>
    <w:next w:val="1"/>
    <w:qFormat/>
    <w:uiPriority w:val="2"/>
    <w:pPr>
      <w:numPr>
        <w:numId w:val="14"/>
      </w:numPr>
      <w:tabs>
        <w:tab w:val="left" w:pos="454"/>
      </w:tabs>
      <w:outlineLvl w:val="9"/>
    </w:pPr>
  </w:style>
  <w:style w:type="paragraph" w:customStyle="1" w:styleId="327">
    <w:name w:val="H3 - NOT TOC"/>
    <w:basedOn w:val="4"/>
    <w:next w:val="1"/>
    <w:qFormat/>
    <w:uiPriority w:val="2"/>
    <w:pPr>
      <w:numPr>
        <w:numId w:val="14"/>
      </w:numPr>
      <w:tabs>
        <w:tab w:val="left" w:pos="624"/>
      </w:tabs>
      <w:outlineLvl w:val="9"/>
    </w:pPr>
  </w:style>
  <w:style w:type="paragraph" w:customStyle="1" w:styleId="328">
    <w:name w:val="H4 - NOT TOC"/>
    <w:basedOn w:val="5"/>
    <w:next w:val="1"/>
    <w:qFormat/>
    <w:uiPriority w:val="2"/>
    <w:pPr>
      <w:numPr>
        <w:numId w:val="14"/>
      </w:numPr>
      <w:tabs>
        <w:tab w:val="left" w:pos="284"/>
      </w:tabs>
      <w:outlineLvl w:val="9"/>
    </w:pPr>
  </w:style>
  <w:style w:type="paragraph" w:customStyle="1" w:styleId="329">
    <w:name w:val="Normal - Rev lead text"/>
    <w:basedOn w:val="304"/>
    <w:unhideWhenUsed/>
    <w:qFormat/>
    <w:uiPriority w:val="0"/>
  </w:style>
  <w:style w:type="paragraph" w:customStyle="1" w:styleId="330">
    <w:name w:val="Normal - TOC Heading Supplements"/>
    <w:basedOn w:val="285"/>
    <w:semiHidden/>
    <w:qFormat/>
    <w:uiPriority w:val="5"/>
  </w:style>
  <w:style w:type="paragraph" w:customStyle="1" w:styleId="331">
    <w:name w:val="Footer - Not Indent"/>
    <w:basedOn w:val="38"/>
    <w:semiHidden/>
    <w:qFormat/>
    <w:uiPriority w:val="9"/>
  </w:style>
  <w:style w:type="character" w:customStyle="1" w:styleId="332">
    <w:name w:val="Текст выноски Знак"/>
    <w:basedOn w:val="11"/>
    <w:link w:val="13"/>
    <w:qFormat/>
    <w:uiPriority w:val="99"/>
    <w:rPr>
      <w:rFonts w:ascii="Segoe UI" w:hAnsi="Segoe UI" w:cs="Segoe UI"/>
      <w:sz w:val="18"/>
      <w:szCs w:val="18"/>
      <w:lang w:val="en-GB"/>
    </w:rPr>
  </w:style>
  <w:style w:type="paragraph" w:customStyle="1" w:styleId="333">
    <w:name w:val="Heading 11"/>
    <w:basedOn w:val="1"/>
    <w:qFormat/>
    <w:uiPriority w:val="99"/>
  </w:style>
  <w:style w:type="paragraph" w:customStyle="1" w:styleId="334">
    <w:name w:val="Heading 21"/>
    <w:basedOn w:val="1"/>
    <w:semiHidden/>
    <w:qFormat/>
    <w:uiPriority w:val="99"/>
  </w:style>
  <w:style w:type="paragraph" w:customStyle="1" w:styleId="335">
    <w:name w:val="Heading 31"/>
    <w:basedOn w:val="1"/>
    <w:semiHidden/>
    <w:qFormat/>
    <w:uiPriority w:val="99"/>
  </w:style>
  <w:style w:type="paragraph" w:customStyle="1" w:styleId="336">
    <w:name w:val="Heading 41"/>
    <w:basedOn w:val="1"/>
    <w:semiHidden/>
    <w:qFormat/>
    <w:uiPriority w:val="99"/>
  </w:style>
  <w:style w:type="paragraph" w:customStyle="1" w:styleId="337">
    <w:name w:val="Heading 51"/>
    <w:basedOn w:val="1"/>
    <w:semiHidden/>
    <w:qFormat/>
    <w:uiPriority w:val="99"/>
  </w:style>
  <w:style w:type="paragraph" w:customStyle="1" w:styleId="338">
    <w:name w:val="Heading 61"/>
    <w:basedOn w:val="1"/>
    <w:semiHidden/>
    <w:qFormat/>
    <w:uiPriority w:val="99"/>
  </w:style>
  <w:style w:type="paragraph" w:customStyle="1" w:styleId="339">
    <w:name w:val="Heading 71"/>
    <w:basedOn w:val="1"/>
    <w:semiHidden/>
    <w:qFormat/>
    <w:uiPriority w:val="99"/>
  </w:style>
  <w:style w:type="paragraph" w:customStyle="1" w:styleId="340">
    <w:name w:val="Heading 81"/>
    <w:basedOn w:val="1"/>
    <w:semiHidden/>
    <w:qFormat/>
    <w:uiPriority w:val="99"/>
  </w:style>
  <w:style w:type="paragraph" w:customStyle="1" w:styleId="341">
    <w:name w:val="Heading 91"/>
    <w:basedOn w:val="1"/>
    <w:semiHidden/>
    <w:qFormat/>
    <w:uiPriority w:val="99"/>
  </w:style>
  <w:style w:type="paragraph" w:customStyle="1" w:styleId="342">
    <w:name w:val="H1 - Space before"/>
    <w:basedOn w:val="2"/>
    <w:next w:val="1"/>
    <w:qFormat/>
    <w:uiPriority w:val="2"/>
    <w:pPr>
      <w:tabs>
        <w:tab w:val="left" w:pos="0"/>
      </w:tabs>
      <w:spacing w:before="2840" w:after="230"/>
    </w:pPr>
  </w:style>
  <w:style w:type="paragraph" w:customStyle="1" w:styleId="343">
    <w:name w:val="Source"/>
    <w:basedOn w:val="1"/>
    <w:qFormat/>
    <w:uiPriority w:val="3"/>
    <w:rPr>
      <w:sz w:val="16"/>
    </w:rPr>
  </w:style>
  <w:style w:type="paragraph" w:customStyle="1" w:styleId="344">
    <w:name w:val="Footer - Negative indent"/>
    <w:basedOn w:val="331"/>
    <w:qFormat/>
    <w:uiPriority w:val="9"/>
    <w:pPr>
      <w:ind w:left="-624"/>
    </w:pPr>
  </w:style>
  <w:style w:type="paragraph" w:customStyle="1" w:styleId="345">
    <w:name w:val="Footer - Letter"/>
    <w:basedOn w:val="38"/>
    <w:qFormat/>
    <w:uiPriority w:val="9"/>
    <w:pPr>
      <w:jc w:val="right"/>
    </w:pPr>
  </w:style>
  <w:style w:type="paragraph" w:styleId="346">
    <w:name w:val="List Paragraph"/>
    <w:basedOn w:val="1"/>
    <w:link w:val="484"/>
    <w:qFormat/>
    <w:uiPriority w:val="0"/>
    <w:pPr>
      <w:ind w:left="720"/>
      <w:contextualSpacing/>
    </w:pPr>
  </w:style>
  <w:style w:type="paragraph" w:styleId="347">
    <w:name w:val="No Spacing"/>
    <w:link w:val="569"/>
    <w:qFormat/>
    <w:uiPriority w:val="1"/>
    <w:pPr>
      <w:spacing w:line="240" w:lineRule="atLeast"/>
    </w:pPr>
    <w:rPr>
      <w:rFonts w:ascii="Verdana" w:hAnsi="Verdana" w:eastAsiaTheme="minorEastAsia" w:cstheme="minorBidi"/>
      <w:sz w:val="18"/>
      <w:szCs w:val="18"/>
      <w:lang w:val="en-GB" w:eastAsia="en-US" w:bidi="ar-SA"/>
    </w:rPr>
  </w:style>
  <w:style w:type="paragraph" w:styleId="348">
    <w:name w:val="Intense Quote"/>
    <w:basedOn w:val="1"/>
    <w:next w:val="1"/>
    <w:link w:val="349"/>
    <w:qFormat/>
    <w:uiPriority w:val="30"/>
    <w:pPr>
      <w:spacing w:before="260" w:after="260"/>
      <w:ind w:left="851" w:right="851"/>
    </w:pPr>
    <w:rPr>
      <w:b/>
      <w:bCs/>
      <w:i/>
      <w:iCs/>
    </w:rPr>
  </w:style>
  <w:style w:type="character" w:customStyle="1" w:styleId="349">
    <w:name w:val="Выделенная цитата Знак"/>
    <w:basedOn w:val="11"/>
    <w:link w:val="348"/>
    <w:uiPriority w:val="30"/>
    <w:rPr>
      <w:rFonts w:ascii="Verdana" w:hAnsi="Verdana"/>
      <w:b/>
      <w:bCs/>
      <w:i/>
      <w:iCs/>
      <w:sz w:val="18"/>
      <w:szCs w:val="18"/>
      <w:lang w:val="en-GB"/>
    </w:rPr>
  </w:style>
  <w:style w:type="character" w:customStyle="1" w:styleId="350">
    <w:name w:val="Intense Quote Char1"/>
    <w:basedOn w:val="11"/>
    <w:uiPriority w:val="30"/>
    <w:rPr>
      <w:rFonts w:ascii="Verdana" w:hAnsi="Verdana" w:eastAsia="Times New Roman" w:cs="Times New Roman"/>
      <w:i/>
      <w:iCs/>
      <w:color w:val="4472C4" w:themeColor="accent1"/>
      <w:sz w:val="18"/>
      <w:szCs w:val="18"/>
      <w:lang w:eastAsia="da-DK"/>
    </w:rPr>
  </w:style>
  <w:style w:type="paragraph" w:customStyle="1" w:styleId="351">
    <w:name w:val="Заголовок оглавления1"/>
    <w:basedOn w:val="1"/>
    <w:next w:val="1"/>
    <w:qFormat/>
    <w:uiPriority w:val="39"/>
    <w:rPr>
      <w:b/>
      <w:caps/>
      <w:color w:val="44546A" w:themeColor="text2"/>
      <w:sz w:val="22"/>
    </w:rPr>
  </w:style>
  <w:style w:type="character" w:styleId="352">
    <w:name w:val="Placeholder Text"/>
    <w:basedOn w:val="11"/>
    <w:semiHidden/>
    <w:uiPriority w:val="99"/>
    <w:rPr>
      <w:color w:val="auto"/>
      <w:lang w:val="en-GB"/>
    </w:rPr>
  </w:style>
  <w:style w:type="character" w:customStyle="1" w:styleId="353">
    <w:name w:val="Название книги1"/>
    <w:basedOn w:val="11"/>
    <w:qFormat/>
    <w:uiPriority w:val="33"/>
    <w:rPr>
      <w:b/>
      <w:bCs/>
      <w:spacing w:val="5"/>
      <w:lang w:val="en-GB"/>
    </w:rPr>
  </w:style>
  <w:style w:type="character" w:customStyle="1" w:styleId="354">
    <w:name w:val="Unresolved Mention1"/>
    <w:basedOn w:val="11"/>
    <w:semiHidden/>
    <w:uiPriority w:val="99"/>
    <w:rPr>
      <w:color w:val="808080"/>
      <w:shd w:val="clear" w:color="auto" w:fill="E6E6E6"/>
      <w:lang w:val="en-GB"/>
    </w:rPr>
  </w:style>
  <w:style w:type="table" w:customStyle="1" w:styleId="355">
    <w:name w:val="Table Grid Light1"/>
    <w:basedOn w:val="12"/>
    <w:qFormat/>
    <w:uiPriority w:val="40"/>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56">
    <w:name w:val="Сильная ссылка1"/>
    <w:basedOn w:val="11"/>
    <w:qFormat/>
    <w:uiPriority w:val="32"/>
    <w:rPr>
      <w:b/>
      <w:bCs/>
      <w:color w:val="auto"/>
      <w:spacing w:val="5"/>
      <w:u w:val="single"/>
      <w:lang w:val="en-GB"/>
    </w:rPr>
  </w:style>
  <w:style w:type="character" w:customStyle="1" w:styleId="357">
    <w:name w:val="Сильное выделение1"/>
    <w:basedOn w:val="11"/>
    <w:qFormat/>
    <w:uiPriority w:val="21"/>
    <w:rPr>
      <w:b/>
      <w:bCs/>
      <w:i/>
      <w:iCs/>
      <w:color w:val="auto"/>
      <w:lang w:val="en-GB"/>
    </w:rPr>
  </w:style>
  <w:style w:type="character" w:customStyle="1" w:styleId="358">
    <w:name w:val="Слабая ссылка1"/>
    <w:basedOn w:val="11"/>
    <w:qFormat/>
    <w:uiPriority w:val="31"/>
    <w:rPr>
      <w:color w:val="auto"/>
      <w:u w:val="single"/>
      <w:lang w:val="en-GB"/>
    </w:rPr>
  </w:style>
  <w:style w:type="character" w:customStyle="1" w:styleId="359">
    <w:name w:val="Слабое выделение1"/>
    <w:basedOn w:val="11"/>
    <w:qFormat/>
    <w:uiPriority w:val="19"/>
    <w:rPr>
      <w:i/>
      <w:iCs/>
      <w:color w:val="7F7F7F" w:themeColor="text1" w:themeTint="7F"/>
      <w:lang w:val="en-GB"/>
    </w:rPr>
  </w:style>
  <w:style w:type="character" w:customStyle="1" w:styleId="360">
    <w:name w:val="Smart Hyperlink1"/>
    <w:basedOn w:val="11"/>
    <w:semiHidden/>
    <w:uiPriority w:val="99"/>
    <w:rPr>
      <w:u w:val="dotted"/>
      <w:lang w:val="en-GB"/>
    </w:rPr>
  </w:style>
  <w:style w:type="paragraph" w:customStyle="1" w:styleId="361">
    <w:name w:val="Список литературы1"/>
    <w:basedOn w:val="1"/>
    <w:next w:val="1"/>
    <w:uiPriority w:val="37"/>
  </w:style>
  <w:style w:type="table" w:customStyle="1" w:styleId="362">
    <w:name w:val="List Table 1 Light1"/>
    <w:basedOn w:val="12"/>
    <w:uiPriority w:val="46"/>
    <w:rPr>
      <w:rFonts w:ascii="Verdana" w:hAnsi="Verdana" w:eastAsia="Times New Roman" w:cs="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3">
    <w:name w:val="List Table 1 Light - Accent 11"/>
    <w:basedOn w:val="12"/>
    <w:uiPriority w:val="46"/>
    <w:rPr>
      <w:rFonts w:ascii="Verdana" w:hAnsi="Verdana" w:eastAsia="Times New Roman" w:cs="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64">
    <w:name w:val="List Table 1 Light - Accent 21"/>
    <w:basedOn w:val="12"/>
    <w:uiPriority w:val="46"/>
    <w:rPr>
      <w:rFonts w:ascii="Verdana" w:hAnsi="Verdana" w:eastAsia="Times New Roman" w:cs="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65">
    <w:name w:val="List Table 1 Light - Accent 31"/>
    <w:basedOn w:val="12"/>
    <w:uiPriority w:val="46"/>
    <w:rPr>
      <w:rFonts w:ascii="Verdana" w:hAnsi="Verdana" w:eastAsia="Times New Roman" w:cs="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66">
    <w:name w:val="List Table 1 Light - Accent 41"/>
    <w:basedOn w:val="12"/>
    <w:uiPriority w:val="46"/>
    <w:rPr>
      <w:rFonts w:ascii="Verdana" w:hAnsi="Verdana" w:eastAsia="Times New Roman" w:cs="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67">
    <w:name w:val="List Table 1 Light - Accent 51"/>
    <w:basedOn w:val="12"/>
    <w:uiPriority w:val="46"/>
    <w:rPr>
      <w:rFonts w:ascii="Verdana" w:hAnsi="Verdana" w:eastAsia="Times New Roman" w:cs="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68">
    <w:name w:val="List Table 1 Light - Accent 61"/>
    <w:basedOn w:val="12"/>
    <w:uiPriority w:val="46"/>
    <w:rPr>
      <w:rFonts w:ascii="Verdana" w:hAnsi="Verdana" w:eastAsia="Times New Roman" w:cs="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69">
    <w:name w:val="List Table 21"/>
    <w:basedOn w:val="12"/>
    <w:uiPriority w:val="47"/>
    <w:rPr>
      <w:rFonts w:ascii="Verdana" w:hAnsi="Verdana" w:eastAsia="Times New Roman" w:cs="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0">
    <w:name w:val="List Table 2 - Accent 11"/>
    <w:basedOn w:val="12"/>
    <w:uiPriority w:val="47"/>
    <w:rPr>
      <w:rFonts w:ascii="Verdana" w:hAnsi="Verdana" w:eastAsia="Times New Roman" w:cs="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71">
    <w:name w:val="List Table 2 - Accent 21"/>
    <w:basedOn w:val="12"/>
    <w:uiPriority w:val="47"/>
    <w:rPr>
      <w:rFonts w:ascii="Verdana" w:hAnsi="Verdana" w:eastAsia="Times New Roman" w:cs="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72">
    <w:name w:val="List Table 2 - Accent 31"/>
    <w:basedOn w:val="12"/>
    <w:uiPriority w:val="47"/>
    <w:rPr>
      <w:rFonts w:ascii="Verdana" w:hAnsi="Verdana" w:eastAsia="Times New Roman" w:cs="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73">
    <w:name w:val="List Table 2 - Accent 41"/>
    <w:basedOn w:val="12"/>
    <w:qFormat/>
    <w:uiPriority w:val="47"/>
    <w:rPr>
      <w:rFonts w:ascii="Verdana" w:hAnsi="Verdana" w:eastAsia="Times New Roman" w:cs="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74">
    <w:name w:val="List Table 2 - Accent 51"/>
    <w:basedOn w:val="12"/>
    <w:qFormat/>
    <w:uiPriority w:val="47"/>
    <w:rPr>
      <w:rFonts w:ascii="Verdana" w:hAnsi="Verdana" w:eastAsia="Times New Roman" w:cs="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75">
    <w:name w:val="List Table 2 - Accent 61"/>
    <w:basedOn w:val="12"/>
    <w:uiPriority w:val="47"/>
    <w:rPr>
      <w:rFonts w:ascii="Verdana" w:hAnsi="Verdana" w:eastAsia="Times New Roman" w:cs="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76">
    <w:name w:val="List Table 31"/>
    <w:basedOn w:val="12"/>
    <w:uiPriority w:val="48"/>
    <w:rPr>
      <w:rFonts w:ascii="Verdana" w:hAnsi="Verdana" w:eastAsia="Times New Roman" w:cs="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377">
    <w:name w:val="List Table 3 - Accent 11"/>
    <w:basedOn w:val="12"/>
    <w:uiPriority w:val="48"/>
    <w:rPr>
      <w:rFonts w:ascii="Verdana" w:hAnsi="Verdana" w:eastAsia="Times New Roman" w:cs="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378">
    <w:name w:val="List Table 3 - Accent 21"/>
    <w:basedOn w:val="12"/>
    <w:uiPriority w:val="48"/>
    <w:rPr>
      <w:rFonts w:ascii="Verdana" w:hAnsi="Verdana" w:eastAsia="Times New Roman" w:cs="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379">
    <w:name w:val="List Table 3 - Accent 31"/>
    <w:basedOn w:val="12"/>
    <w:uiPriority w:val="48"/>
    <w:rPr>
      <w:rFonts w:ascii="Verdana" w:hAnsi="Verdana" w:eastAsia="Times New Roman" w:cs="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380">
    <w:name w:val="List Table 3 - Accent 41"/>
    <w:basedOn w:val="12"/>
    <w:uiPriority w:val="48"/>
    <w:rPr>
      <w:rFonts w:ascii="Verdana" w:hAnsi="Verdana" w:eastAsia="Times New Roman" w:cs="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381">
    <w:name w:val="List Table 3 - Accent 51"/>
    <w:basedOn w:val="12"/>
    <w:uiPriority w:val="48"/>
    <w:rPr>
      <w:rFonts w:ascii="Verdana" w:hAnsi="Verdana" w:eastAsia="Times New Roman" w:cs="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382">
    <w:name w:val="List Table 3 - Accent 61"/>
    <w:basedOn w:val="12"/>
    <w:uiPriority w:val="48"/>
    <w:rPr>
      <w:rFonts w:ascii="Verdana" w:hAnsi="Verdana" w:eastAsia="Times New Roman" w:cs="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383">
    <w:name w:val="List Table 41"/>
    <w:basedOn w:val="12"/>
    <w:uiPriority w:val="49"/>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84">
    <w:name w:val="List Table 4 - Accent 11"/>
    <w:basedOn w:val="12"/>
    <w:qFormat/>
    <w:uiPriority w:val="49"/>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85">
    <w:name w:val="List Table 4 - Accent 21"/>
    <w:basedOn w:val="12"/>
    <w:uiPriority w:val="49"/>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86">
    <w:name w:val="List Table 4 - Accent 31"/>
    <w:basedOn w:val="12"/>
    <w:uiPriority w:val="49"/>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87">
    <w:name w:val="List Table 4 - Accent 41"/>
    <w:basedOn w:val="12"/>
    <w:uiPriority w:val="49"/>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88">
    <w:name w:val="List Table 4 - Accent 51"/>
    <w:basedOn w:val="12"/>
    <w:uiPriority w:val="49"/>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89">
    <w:name w:val="List Table 4 - Accent 61"/>
    <w:basedOn w:val="12"/>
    <w:qFormat/>
    <w:uiPriority w:val="49"/>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90">
    <w:name w:val="List Table 5 Dark1"/>
    <w:basedOn w:val="12"/>
    <w:qFormat/>
    <w:uiPriority w:val="50"/>
    <w:rPr>
      <w:rFonts w:ascii="Verdana" w:hAnsi="Verdana" w:eastAsia="Times New Roman" w:cs="Times New Roman"/>
      <w:color w:val="FFFFFF" w:themeColor="background1"/>
      <w:sz w:val="18"/>
      <w:szCs w:val="18"/>
      <w:lang w:eastAsia="da-DK"/>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1">
    <w:name w:val="List Table 5 Dark - Accent 11"/>
    <w:basedOn w:val="12"/>
    <w:qFormat/>
    <w:uiPriority w:val="50"/>
    <w:rPr>
      <w:rFonts w:ascii="Verdana" w:hAnsi="Verdana" w:eastAsia="Times New Roman" w:cs="Times New Roman"/>
      <w:color w:val="FFFFFF" w:themeColor="background1"/>
      <w:sz w:val="18"/>
      <w:szCs w:val="18"/>
      <w:lang w:eastAsia="da-DK"/>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2">
    <w:name w:val="List Table 5 Dark - Accent 21"/>
    <w:basedOn w:val="12"/>
    <w:qFormat/>
    <w:uiPriority w:val="50"/>
    <w:rPr>
      <w:rFonts w:ascii="Verdana" w:hAnsi="Verdana" w:eastAsia="Times New Roman" w:cs="Times New Roman"/>
      <w:color w:val="FFFFFF" w:themeColor="background1"/>
      <w:sz w:val="18"/>
      <w:szCs w:val="18"/>
      <w:lang w:eastAsia="da-DK"/>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3">
    <w:name w:val="List Table 5 Dark - Accent 31"/>
    <w:basedOn w:val="12"/>
    <w:uiPriority w:val="50"/>
    <w:rPr>
      <w:rFonts w:ascii="Verdana" w:hAnsi="Verdana" w:eastAsia="Times New Roman" w:cs="Times New Roman"/>
      <w:color w:val="FFFFFF" w:themeColor="background1"/>
      <w:sz w:val="18"/>
      <w:szCs w:val="18"/>
      <w:lang w:eastAsia="da-DK"/>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4">
    <w:name w:val="List Table 5 Dark - Accent 41"/>
    <w:basedOn w:val="12"/>
    <w:uiPriority w:val="50"/>
    <w:rPr>
      <w:rFonts w:ascii="Verdana" w:hAnsi="Verdana" w:eastAsia="Times New Roman" w:cs="Times New Roman"/>
      <w:color w:val="FFFFFF" w:themeColor="background1"/>
      <w:sz w:val="18"/>
      <w:szCs w:val="18"/>
      <w:lang w:eastAsia="da-DK"/>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5">
    <w:name w:val="List Table 5 Dark - Accent 51"/>
    <w:basedOn w:val="12"/>
    <w:qFormat/>
    <w:uiPriority w:val="50"/>
    <w:rPr>
      <w:rFonts w:ascii="Verdana" w:hAnsi="Verdana" w:eastAsia="Times New Roman" w:cs="Times New Roman"/>
      <w:color w:val="FFFFFF" w:themeColor="background1"/>
      <w:sz w:val="18"/>
      <w:szCs w:val="18"/>
      <w:lang w:eastAsia="da-DK"/>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6">
    <w:name w:val="List Table 5 Dark - Accent 61"/>
    <w:basedOn w:val="12"/>
    <w:uiPriority w:val="50"/>
    <w:rPr>
      <w:rFonts w:ascii="Verdana" w:hAnsi="Verdana" w:eastAsia="Times New Roman" w:cs="Times New Roman"/>
      <w:color w:val="FFFFFF" w:themeColor="background1"/>
      <w:sz w:val="18"/>
      <w:szCs w:val="18"/>
      <w:lang w:eastAsia="da-DK"/>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7">
    <w:name w:val="List Table 6 Colorful1"/>
    <w:basedOn w:val="12"/>
    <w:qFormat/>
    <w:uiPriority w:val="51"/>
    <w:rPr>
      <w:rFonts w:ascii="Verdana" w:hAnsi="Verdana" w:eastAsia="Times New Roman" w:cs="Times New Roman"/>
      <w:color w:val="000000" w:themeColor="text1"/>
      <w:sz w:val="18"/>
      <w:szCs w:val="18"/>
      <w:lang w:eastAsia="da-DK"/>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98">
    <w:name w:val="List Table 6 Colorful - Accent 11"/>
    <w:basedOn w:val="12"/>
    <w:qFormat/>
    <w:uiPriority w:val="51"/>
    <w:rPr>
      <w:rFonts w:ascii="Verdana" w:hAnsi="Verdana" w:eastAsia="Times New Roman" w:cs="Times New Roman"/>
      <w:color w:val="2F5496"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99">
    <w:name w:val="List Table 6 Colorful - Accent 21"/>
    <w:basedOn w:val="12"/>
    <w:qFormat/>
    <w:uiPriority w:val="51"/>
    <w:rPr>
      <w:rFonts w:ascii="Verdana" w:hAnsi="Verdana" w:eastAsia="Times New Roman" w:cs="Times New Roman"/>
      <w:color w:val="C559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00">
    <w:name w:val="List Table 6 Colorful - Accent 31"/>
    <w:basedOn w:val="12"/>
    <w:qFormat/>
    <w:uiPriority w:val="51"/>
    <w:rPr>
      <w:rFonts w:ascii="Verdana" w:hAnsi="Verdana" w:eastAsia="Times New Roman" w:cs="Times New Roman"/>
      <w:color w:val="7B7B7B"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01">
    <w:name w:val="List Table 6 Colorful - Accent 41"/>
    <w:basedOn w:val="12"/>
    <w:qFormat/>
    <w:uiPriority w:val="51"/>
    <w:rPr>
      <w:rFonts w:ascii="Verdana" w:hAnsi="Verdana" w:eastAsia="Times New Roman" w:cs="Times New Roman"/>
      <w:color w:val="BE8F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02">
    <w:name w:val="List Table 6 Colorful - Accent 51"/>
    <w:basedOn w:val="12"/>
    <w:uiPriority w:val="51"/>
    <w:rPr>
      <w:rFonts w:ascii="Verdana" w:hAnsi="Verdana" w:eastAsia="Times New Roman" w:cs="Times New Roman"/>
      <w:color w:val="2E75B5"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03">
    <w:name w:val="List Table 6 Colorful - Accent 61"/>
    <w:basedOn w:val="12"/>
    <w:qFormat/>
    <w:uiPriority w:val="51"/>
    <w:rPr>
      <w:rFonts w:ascii="Verdana" w:hAnsi="Verdana" w:eastAsia="Times New Roman" w:cs="Times New Roman"/>
      <w:color w:val="5381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04">
    <w:name w:val="List Table 7 Colorful1"/>
    <w:basedOn w:val="12"/>
    <w:qFormat/>
    <w:uiPriority w:val="52"/>
    <w:rPr>
      <w:rFonts w:ascii="Verdana" w:hAnsi="Verdana" w:eastAsia="Times New Roman" w:cs="Times New Roman"/>
      <w:color w:val="000000" w:themeColor="text1"/>
      <w:sz w:val="18"/>
      <w:szCs w:val="18"/>
      <w:lang w:eastAsia="da-DK"/>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5">
    <w:name w:val="List Table 7 Colorful - Accent 11"/>
    <w:basedOn w:val="12"/>
    <w:uiPriority w:val="52"/>
    <w:rPr>
      <w:rFonts w:ascii="Verdana" w:hAnsi="Verdana" w:eastAsia="Times New Roman" w:cs="Times New Roman"/>
      <w:color w:val="2F5496"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6">
    <w:name w:val="List Table 7 Colorful - Accent 21"/>
    <w:basedOn w:val="12"/>
    <w:uiPriority w:val="52"/>
    <w:rPr>
      <w:rFonts w:ascii="Verdana" w:hAnsi="Verdana" w:eastAsia="Times New Roman" w:cs="Times New Roman"/>
      <w:color w:val="C559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7">
    <w:name w:val="List Table 7 Colorful - Accent 31"/>
    <w:basedOn w:val="12"/>
    <w:qFormat/>
    <w:uiPriority w:val="52"/>
    <w:rPr>
      <w:rFonts w:ascii="Verdana" w:hAnsi="Verdana" w:eastAsia="Times New Roman" w:cs="Times New Roman"/>
      <w:color w:val="7B7B7B"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8">
    <w:name w:val="List Table 7 Colorful - Accent 41"/>
    <w:basedOn w:val="12"/>
    <w:uiPriority w:val="52"/>
    <w:rPr>
      <w:rFonts w:ascii="Verdana" w:hAnsi="Verdana" w:eastAsia="Times New Roman" w:cs="Times New Roman"/>
      <w:color w:val="BE8F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9">
    <w:name w:val="List Table 7 Colorful - Accent 51"/>
    <w:basedOn w:val="12"/>
    <w:uiPriority w:val="52"/>
    <w:rPr>
      <w:rFonts w:ascii="Verdana" w:hAnsi="Verdana" w:eastAsia="Times New Roman" w:cs="Times New Roman"/>
      <w:color w:val="2E75B5"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0">
    <w:name w:val="List Table 7 Colorful - Accent 61"/>
    <w:basedOn w:val="12"/>
    <w:uiPriority w:val="52"/>
    <w:rPr>
      <w:rFonts w:ascii="Verdana" w:hAnsi="Verdana" w:eastAsia="Times New Roman" w:cs="Times New Roman"/>
      <w:color w:val="5381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1">
    <w:name w:val="Plain Table 11"/>
    <w:basedOn w:val="12"/>
    <w:qFormat/>
    <w:uiPriority w:val="41"/>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2">
    <w:name w:val="Plain Table 21"/>
    <w:basedOn w:val="12"/>
    <w:qFormat/>
    <w:uiPriority w:val="42"/>
    <w:rPr>
      <w:rFonts w:ascii="Verdana" w:hAnsi="Verdana" w:eastAsia="Times New Roman" w:cs="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13">
    <w:name w:val="Plain Table 31"/>
    <w:basedOn w:val="12"/>
    <w:qFormat/>
    <w:uiPriority w:val="43"/>
    <w:rPr>
      <w:rFonts w:ascii="Verdana" w:hAnsi="Verdana" w:eastAsia="Times New Roman" w:cs="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14">
    <w:name w:val="Plain Table 41"/>
    <w:basedOn w:val="12"/>
    <w:qFormat/>
    <w:uiPriority w:val="44"/>
    <w:rPr>
      <w:rFonts w:ascii="Verdana" w:hAnsi="Verdana" w:eastAsia="Times New Roman" w:cs="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5">
    <w:name w:val="Plain Table 51"/>
    <w:basedOn w:val="12"/>
    <w:qFormat/>
    <w:uiPriority w:val="45"/>
    <w:rPr>
      <w:rFonts w:ascii="Verdana" w:hAnsi="Verdana" w:eastAsia="Times New Roman" w:cs="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6">
    <w:name w:val="Grid Table 1 Light1"/>
    <w:basedOn w:val="12"/>
    <w:qFormat/>
    <w:uiPriority w:val="46"/>
    <w:rPr>
      <w:rFonts w:ascii="Verdana" w:hAnsi="Verdana" w:eastAsia="Times New Roman" w:cs="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17">
    <w:name w:val="Grid Table 1 Light - Accent 11"/>
    <w:basedOn w:val="12"/>
    <w:qFormat/>
    <w:uiPriority w:val="46"/>
    <w:rPr>
      <w:rFonts w:ascii="Verdana" w:hAnsi="Verdana" w:eastAsia="Times New Roman" w:cs="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418">
    <w:name w:val="Grid Table 1 Light - Accent 21"/>
    <w:basedOn w:val="12"/>
    <w:qFormat/>
    <w:uiPriority w:val="46"/>
    <w:rPr>
      <w:rFonts w:ascii="Verdana" w:hAnsi="Verdana" w:eastAsia="Times New Roman" w:cs="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419">
    <w:name w:val="Grid Table 1 Light - Accent 31"/>
    <w:basedOn w:val="12"/>
    <w:qFormat/>
    <w:uiPriority w:val="46"/>
    <w:rPr>
      <w:rFonts w:ascii="Verdana" w:hAnsi="Verdana" w:eastAsia="Times New Roman" w:cs="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420">
    <w:name w:val="Grid Table 1 Light - Accent 41"/>
    <w:basedOn w:val="12"/>
    <w:qFormat/>
    <w:uiPriority w:val="46"/>
    <w:rPr>
      <w:rFonts w:ascii="Verdana" w:hAnsi="Verdana" w:eastAsia="Times New Roman" w:cs="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421">
    <w:name w:val="Grid Table 1 Light - Accent 51"/>
    <w:basedOn w:val="12"/>
    <w:qFormat/>
    <w:uiPriority w:val="46"/>
    <w:rPr>
      <w:rFonts w:ascii="Verdana" w:hAnsi="Verdana" w:eastAsia="Times New Roman" w:cs="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422">
    <w:name w:val="Grid Table 1 Light - Accent 61"/>
    <w:basedOn w:val="12"/>
    <w:qFormat/>
    <w:uiPriority w:val="46"/>
    <w:rPr>
      <w:rFonts w:ascii="Verdana" w:hAnsi="Verdana" w:eastAsia="Times New Roman" w:cs="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423">
    <w:name w:val="Grid Table 21"/>
    <w:basedOn w:val="12"/>
    <w:qFormat/>
    <w:uiPriority w:val="47"/>
    <w:rPr>
      <w:rFonts w:ascii="Verdana" w:hAnsi="Verdana" w:eastAsia="Times New Roman" w:cs="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24">
    <w:name w:val="Grid Table 2 - Accent 11"/>
    <w:basedOn w:val="12"/>
    <w:qFormat/>
    <w:uiPriority w:val="47"/>
    <w:rPr>
      <w:rFonts w:ascii="Verdana" w:hAnsi="Verdana" w:eastAsia="Times New Roman" w:cs="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25">
    <w:name w:val="Grid Table 2 - Accent 21"/>
    <w:basedOn w:val="12"/>
    <w:qFormat/>
    <w:uiPriority w:val="47"/>
    <w:rPr>
      <w:rFonts w:ascii="Verdana" w:hAnsi="Verdana" w:eastAsia="Times New Roman" w:cs="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26">
    <w:name w:val="Grid Table 2 - Accent 31"/>
    <w:basedOn w:val="12"/>
    <w:qFormat/>
    <w:uiPriority w:val="47"/>
    <w:rPr>
      <w:rFonts w:ascii="Verdana" w:hAnsi="Verdana" w:eastAsia="Times New Roman" w:cs="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27">
    <w:name w:val="Grid Table 2 - Accent 41"/>
    <w:basedOn w:val="12"/>
    <w:qFormat/>
    <w:uiPriority w:val="47"/>
    <w:rPr>
      <w:rFonts w:ascii="Verdana" w:hAnsi="Verdana" w:eastAsia="Times New Roman" w:cs="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28">
    <w:name w:val="Grid Table 2 - Accent 51"/>
    <w:basedOn w:val="12"/>
    <w:qFormat/>
    <w:uiPriority w:val="47"/>
    <w:rPr>
      <w:rFonts w:ascii="Verdana" w:hAnsi="Verdana" w:eastAsia="Times New Roman" w:cs="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29">
    <w:name w:val="Grid Table 2 - Accent 61"/>
    <w:basedOn w:val="12"/>
    <w:qFormat/>
    <w:uiPriority w:val="47"/>
    <w:rPr>
      <w:rFonts w:ascii="Verdana" w:hAnsi="Verdana" w:eastAsia="Times New Roman" w:cs="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30">
    <w:name w:val="Grid Table 31"/>
    <w:basedOn w:val="12"/>
    <w:qFormat/>
    <w:uiPriority w:val="48"/>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31">
    <w:name w:val="Grid Table 3 - Accent 11"/>
    <w:basedOn w:val="12"/>
    <w:qFormat/>
    <w:uiPriority w:val="48"/>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32">
    <w:name w:val="Grid Table 3 - Accent 21"/>
    <w:basedOn w:val="12"/>
    <w:qFormat/>
    <w:uiPriority w:val="48"/>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33">
    <w:name w:val="Grid Table 3 - Accent 31"/>
    <w:basedOn w:val="12"/>
    <w:qFormat/>
    <w:uiPriority w:val="48"/>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34">
    <w:name w:val="Grid Table 3 - Accent 41"/>
    <w:basedOn w:val="12"/>
    <w:qFormat/>
    <w:uiPriority w:val="48"/>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35">
    <w:name w:val="Grid Table 3 - Accent 51"/>
    <w:basedOn w:val="12"/>
    <w:qFormat/>
    <w:uiPriority w:val="48"/>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36">
    <w:name w:val="Grid Table 3 - Accent 61"/>
    <w:basedOn w:val="12"/>
    <w:qFormat/>
    <w:uiPriority w:val="48"/>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437">
    <w:name w:val="Grid Table 41"/>
    <w:basedOn w:val="12"/>
    <w:qFormat/>
    <w:uiPriority w:val="49"/>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38">
    <w:name w:val="Grid Table 4 - Accent 11"/>
    <w:basedOn w:val="12"/>
    <w:qFormat/>
    <w:uiPriority w:val="49"/>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39">
    <w:name w:val="Grid Table 4 - Accent 21"/>
    <w:basedOn w:val="12"/>
    <w:qFormat/>
    <w:uiPriority w:val="49"/>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0">
    <w:name w:val="Grid Table 4 - Accent 31"/>
    <w:basedOn w:val="12"/>
    <w:qFormat/>
    <w:uiPriority w:val="49"/>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41">
    <w:name w:val="Grid Table 4 - Accent 41"/>
    <w:basedOn w:val="12"/>
    <w:qFormat/>
    <w:uiPriority w:val="49"/>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42">
    <w:name w:val="Grid Table 4 - Accent 51"/>
    <w:basedOn w:val="12"/>
    <w:qFormat/>
    <w:uiPriority w:val="49"/>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43">
    <w:name w:val="Grid Table 4 - Accent 61"/>
    <w:basedOn w:val="12"/>
    <w:qFormat/>
    <w:uiPriority w:val="49"/>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44">
    <w:name w:val="Grid Table 5 Dark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445">
    <w:name w:val="Grid Table 5 Dark - Accent 1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446">
    <w:name w:val="Grid Table 5 Dark - Accent 2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447">
    <w:name w:val="Grid Table 5 Dark - Accent 3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448">
    <w:name w:val="Grid Table 5 Dark - Accent 4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449">
    <w:name w:val="Grid Table 5 Dark - Accent 5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450">
    <w:name w:val="Grid Table 5 Dark - Accent 6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451">
    <w:name w:val="Grid Table 6 Colorful1"/>
    <w:basedOn w:val="12"/>
    <w:qFormat/>
    <w:uiPriority w:val="51"/>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52">
    <w:name w:val="Grid Table 6 Colorful - Accent 11"/>
    <w:basedOn w:val="12"/>
    <w:qFormat/>
    <w:uiPriority w:val="51"/>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53">
    <w:name w:val="Grid Table 6 Colorful - Accent 21"/>
    <w:basedOn w:val="12"/>
    <w:qFormat/>
    <w:uiPriority w:val="51"/>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54">
    <w:name w:val="Grid Table 6 Colorful - Accent 31"/>
    <w:basedOn w:val="12"/>
    <w:qFormat/>
    <w:uiPriority w:val="51"/>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55">
    <w:name w:val="Grid Table 6 Colorful - Accent 41"/>
    <w:basedOn w:val="12"/>
    <w:qFormat/>
    <w:uiPriority w:val="51"/>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56">
    <w:name w:val="Grid Table 6 Colorful - Accent 51"/>
    <w:basedOn w:val="12"/>
    <w:qFormat/>
    <w:uiPriority w:val="51"/>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57">
    <w:name w:val="Grid Table 6 Colorful - Accent 61"/>
    <w:basedOn w:val="12"/>
    <w:qFormat/>
    <w:uiPriority w:val="51"/>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58">
    <w:name w:val="Grid Table 7 Colorful1"/>
    <w:basedOn w:val="12"/>
    <w:qFormat/>
    <w:uiPriority w:val="52"/>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59">
    <w:name w:val="Grid Table 7 Colorful - Accent 11"/>
    <w:basedOn w:val="12"/>
    <w:qFormat/>
    <w:uiPriority w:val="52"/>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60">
    <w:name w:val="Grid Table 7 Colorful - Accent 21"/>
    <w:basedOn w:val="12"/>
    <w:qFormat/>
    <w:uiPriority w:val="52"/>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61">
    <w:name w:val="Grid Table 7 Colorful - Accent 31"/>
    <w:basedOn w:val="12"/>
    <w:qFormat/>
    <w:uiPriority w:val="52"/>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62">
    <w:name w:val="Grid Table 7 Colorful - Accent 41"/>
    <w:basedOn w:val="12"/>
    <w:qFormat/>
    <w:uiPriority w:val="52"/>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63">
    <w:name w:val="Grid Table 7 Colorful - Accent 51"/>
    <w:basedOn w:val="12"/>
    <w:qFormat/>
    <w:uiPriority w:val="52"/>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64">
    <w:name w:val="Grid Table 7 Colorful - Accent 61"/>
    <w:basedOn w:val="12"/>
    <w:qFormat/>
    <w:uiPriority w:val="52"/>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465">
    <w:name w:val="Текст макроса Знак"/>
    <w:basedOn w:val="11"/>
    <w:link w:val="84"/>
    <w:qFormat/>
    <w:uiPriority w:val="3"/>
    <w:rPr>
      <w:rFonts w:ascii="Consolas" w:hAnsi="Consolas"/>
      <w:sz w:val="20"/>
      <w:szCs w:val="20"/>
      <w:lang w:val="en-GB"/>
    </w:rPr>
  </w:style>
  <w:style w:type="character" w:customStyle="1" w:styleId="466">
    <w:name w:val="Текст примечания Знак"/>
    <w:basedOn w:val="11"/>
    <w:link w:val="27"/>
    <w:qFormat/>
    <w:uiPriority w:val="99"/>
    <w:rPr>
      <w:rFonts w:ascii="Verdana" w:hAnsi="Verdana"/>
      <w:sz w:val="20"/>
      <w:szCs w:val="20"/>
      <w:lang w:val="en-GB"/>
    </w:rPr>
  </w:style>
  <w:style w:type="character" w:customStyle="1" w:styleId="467">
    <w:name w:val="Тема примечания Знак"/>
    <w:basedOn w:val="466"/>
    <w:link w:val="28"/>
    <w:qFormat/>
    <w:uiPriority w:val="99"/>
    <w:rPr>
      <w:rFonts w:ascii="Verdana" w:hAnsi="Verdana"/>
      <w:b/>
      <w:bCs/>
      <w:sz w:val="20"/>
      <w:szCs w:val="20"/>
      <w:lang w:val="en-GB"/>
    </w:rPr>
  </w:style>
  <w:style w:type="character" w:customStyle="1" w:styleId="468">
    <w:name w:val="Mention1"/>
    <w:basedOn w:val="11"/>
    <w:semiHidden/>
    <w:qFormat/>
    <w:uiPriority w:val="99"/>
    <w:rPr>
      <w:color w:val="2B579A"/>
      <w:shd w:val="clear" w:color="auto" w:fill="E6E6E6"/>
      <w:lang w:val="en-GB"/>
    </w:rPr>
  </w:style>
  <w:style w:type="character" w:customStyle="1" w:styleId="469">
    <w:name w:val="Hashtag1"/>
    <w:basedOn w:val="11"/>
    <w:semiHidden/>
    <w:qFormat/>
    <w:uiPriority w:val="99"/>
    <w:rPr>
      <w:color w:val="2B579A"/>
      <w:shd w:val="clear" w:color="auto" w:fill="E6E6E6"/>
      <w:lang w:val="en-GB"/>
    </w:rPr>
  </w:style>
  <w:style w:type="paragraph" w:styleId="470">
    <w:name w:val="Quote"/>
    <w:basedOn w:val="1"/>
    <w:next w:val="1"/>
    <w:link w:val="471"/>
    <w:qFormat/>
    <w:uiPriority w:val="29"/>
    <w:pPr>
      <w:spacing w:before="260" w:after="260"/>
      <w:ind w:left="567" w:right="567"/>
    </w:pPr>
    <w:rPr>
      <w:b/>
      <w:iCs/>
      <w:color w:val="000000" w:themeColor="text1"/>
      <w:sz w:val="20"/>
    </w:rPr>
  </w:style>
  <w:style w:type="character" w:customStyle="1" w:styleId="471">
    <w:name w:val="Цитата 2 Знак"/>
    <w:basedOn w:val="11"/>
    <w:link w:val="470"/>
    <w:qFormat/>
    <w:uiPriority w:val="29"/>
    <w:rPr>
      <w:rFonts w:ascii="Verdana" w:hAnsi="Verdana"/>
      <w:b/>
      <w:iCs/>
      <w:color w:val="000000" w:themeColor="text1"/>
      <w:sz w:val="20"/>
      <w:szCs w:val="18"/>
      <w:lang w:val="en-GB"/>
    </w:rPr>
  </w:style>
  <w:style w:type="character" w:customStyle="1" w:styleId="472">
    <w:name w:val="Quote Char1"/>
    <w:basedOn w:val="11"/>
    <w:qFormat/>
    <w:uiPriority w:val="29"/>
    <w:rPr>
      <w:rFonts w:ascii="Verdana" w:hAnsi="Verdana" w:eastAsia="Times New Roman" w:cs="Times New Roman"/>
      <w:i/>
      <w:iCs/>
      <w:color w:val="3F3F3F" w:themeColor="text1" w:themeTint="BF"/>
      <w:sz w:val="18"/>
      <w:szCs w:val="18"/>
      <w:lang w:eastAsia="da-DK"/>
    </w:rPr>
  </w:style>
  <w:style w:type="paragraph" w:customStyle="1" w:styleId="473">
    <w:name w:val="Report Table Body Text"/>
    <w:basedOn w:val="1"/>
    <w:link w:val="495"/>
    <w:qFormat/>
    <w:uiPriority w:val="0"/>
    <w:pPr>
      <w:spacing w:before="80" w:after="80" w:line="240" w:lineRule="exact"/>
    </w:pPr>
    <w:rPr>
      <w:rFonts w:ascii="Arial" w:hAnsi="Arial"/>
      <w:snapToGrid w:val="0"/>
      <w:sz w:val="20"/>
      <w:lang w:eastAsia="en-GB"/>
    </w:rPr>
  </w:style>
  <w:style w:type="paragraph" w:customStyle="1" w:styleId="474">
    <w:name w:val="Authorisation Box"/>
    <w:basedOn w:val="1"/>
    <w:qFormat/>
    <w:uiPriority w:val="0"/>
    <w:pPr>
      <w:spacing w:before="120" w:line="240" w:lineRule="auto"/>
    </w:pPr>
    <w:rPr>
      <w:rFonts w:ascii="Arial" w:hAnsi="Arial"/>
      <w:bCs/>
      <w:snapToGrid w:val="0"/>
      <w:lang w:eastAsia="en-GB"/>
    </w:rPr>
  </w:style>
  <w:style w:type="paragraph" w:customStyle="1" w:styleId="475">
    <w:name w:val="VCR Table Title"/>
    <w:basedOn w:val="1"/>
    <w:next w:val="1"/>
    <w:qFormat/>
    <w:uiPriority w:val="0"/>
    <w:pPr>
      <w:spacing w:before="80" w:after="80" w:line="240" w:lineRule="exact"/>
    </w:pPr>
    <w:rPr>
      <w:rFonts w:ascii="Arial" w:hAnsi="Arial"/>
      <w:b/>
      <w:bCs/>
      <w:lang w:eastAsia="en-GB"/>
    </w:rPr>
  </w:style>
  <w:style w:type="paragraph" w:customStyle="1" w:styleId="476">
    <w:name w:val="Report Body Text"/>
    <w:basedOn w:val="1"/>
    <w:link w:val="477"/>
    <w:qFormat/>
    <w:uiPriority w:val="0"/>
    <w:pPr>
      <w:spacing w:before="120" w:line="280" w:lineRule="exact"/>
    </w:pPr>
    <w:rPr>
      <w:rFonts w:ascii="Arial" w:hAnsi="Arial"/>
      <w:snapToGrid w:val="0"/>
      <w:lang w:eastAsia="en-GB"/>
    </w:rPr>
  </w:style>
  <w:style w:type="character" w:customStyle="1" w:styleId="477">
    <w:name w:val="Report Body Text Char"/>
    <w:basedOn w:val="11"/>
    <w:link w:val="476"/>
    <w:qFormat/>
    <w:uiPriority w:val="0"/>
    <w:rPr>
      <w:rFonts w:ascii="Arial" w:hAnsi="Arial" w:eastAsia="Times New Roman" w:cs="Times New Roman"/>
      <w:snapToGrid w:val="0"/>
      <w:sz w:val="18"/>
      <w:lang w:eastAsia="en-GB"/>
    </w:rPr>
  </w:style>
  <w:style w:type="table" w:customStyle="1" w:styleId="478">
    <w:name w:val="Сетка таблицы1"/>
    <w:basedOn w:val="12"/>
    <w:qFormat/>
    <w:uiPriority w:val="3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79">
    <w:name w:val="Default"/>
    <w:qFormat/>
    <w:uiPriority w:val="0"/>
    <w:pPr>
      <w:autoSpaceDE w:val="0"/>
      <w:autoSpaceDN w:val="0"/>
      <w:adjustRightInd w:val="0"/>
    </w:pPr>
    <w:rPr>
      <w:rFonts w:ascii="Arial" w:hAnsi="Arial" w:eastAsia="Times New Roman" w:cs="Arial"/>
      <w:color w:val="000000"/>
      <w:sz w:val="24"/>
      <w:szCs w:val="24"/>
      <w:lang w:val="en-GB" w:eastAsia="en-US" w:bidi="ar-SA"/>
    </w:rPr>
  </w:style>
  <w:style w:type="character" w:customStyle="1" w:styleId="480">
    <w:name w:val="Текст сноски Знак2"/>
    <w:basedOn w:val="11"/>
    <w:qFormat/>
    <w:uiPriority w:val="99"/>
    <w:rPr>
      <w:sz w:val="13"/>
      <w:szCs w:val="20"/>
      <w:lang w:val="en-GB"/>
    </w:rPr>
  </w:style>
  <w:style w:type="paragraph" w:customStyle="1" w:styleId="481">
    <w:name w:val="Report Sub-Bullet"/>
    <w:basedOn w:val="1"/>
    <w:qFormat/>
    <w:uiPriority w:val="0"/>
    <w:pPr>
      <w:numPr>
        <w:ilvl w:val="1"/>
        <w:numId w:val="15"/>
      </w:numPr>
      <w:spacing w:before="60" w:after="60" w:line="280" w:lineRule="exact"/>
    </w:pPr>
    <w:rPr>
      <w:rFonts w:ascii="Arial" w:hAnsi="Arial"/>
      <w:snapToGrid w:val="0"/>
      <w:lang w:eastAsia="en-GB"/>
    </w:rPr>
  </w:style>
  <w:style w:type="paragraph" w:customStyle="1" w:styleId="482">
    <w:name w:val="Report Bullet"/>
    <w:basedOn w:val="1"/>
    <w:qFormat/>
    <w:uiPriority w:val="99"/>
    <w:pPr>
      <w:numPr>
        <w:ilvl w:val="0"/>
        <w:numId w:val="15"/>
      </w:numPr>
      <w:spacing w:before="60" w:after="60" w:line="280" w:lineRule="exact"/>
    </w:pPr>
    <w:rPr>
      <w:rFonts w:ascii="Arial" w:hAnsi="Arial"/>
      <w:snapToGrid w:val="0"/>
      <w:lang w:eastAsia="en-GB"/>
    </w:rPr>
  </w:style>
  <w:style w:type="character" w:customStyle="1" w:styleId="483">
    <w:name w:val="Название объекта Знак"/>
    <w:basedOn w:val="11"/>
    <w:link w:val="23"/>
    <w:qFormat/>
    <w:uiPriority w:val="3"/>
    <w:rPr>
      <w:rFonts w:ascii="Verdana" w:hAnsi="Verdana"/>
      <w:b/>
      <w:bCs/>
      <w:color w:val="009DE0"/>
      <w:sz w:val="15"/>
      <w:szCs w:val="15"/>
      <w:lang w:eastAsia="da-DK"/>
    </w:rPr>
  </w:style>
  <w:style w:type="character" w:customStyle="1" w:styleId="484">
    <w:name w:val="Абзац списка Знак"/>
    <w:basedOn w:val="11"/>
    <w:link w:val="346"/>
    <w:qFormat/>
    <w:locked/>
    <w:uiPriority w:val="0"/>
    <w:rPr>
      <w:rFonts w:ascii="Verdana" w:hAnsi="Verdana"/>
      <w:sz w:val="18"/>
      <w:szCs w:val="18"/>
      <w:lang w:val="en-GB"/>
    </w:rPr>
  </w:style>
  <w:style w:type="character" w:customStyle="1" w:styleId="485">
    <w:name w:val="Heading 2 Char3"/>
    <w:qFormat/>
    <w:uiPriority w:val="0"/>
    <w:rPr>
      <w:rFonts w:cs="Arial"/>
      <w:b/>
      <w:bCs/>
      <w:iCs/>
      <w:szCs w:val="28"/>
    </w:rPr>
  </w:style>
  <w:style w:type="table" w:customStyle="1" w:styleId="486">
    <w:name w:val="Сетка таблицы2"/>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7">
    <w:name w:val="Сетка таблицы3"/>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8">
    <w:name w:val="Сетка таблицы4"/>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89">
    <w:name w:val="apple-converted-space"/>
    <w:basedOn w:val="11"/>
    <w:qFormat/>
    <w:uiPriority w:val="0"/>
  </w:style>
  <w:style w:type="paragraph" w:customStyle="1" w:styleId="490">
    <w:name w:val="текст сноски"/>
    <w:basedOn w:val="1"/>
    <w:next w:val="1"/>
    <w:link w:val="491"/>
    <w:qFormat/>
    <w:uiPriority w:val="0"/>
    <w:pPr>
      <w:spacing w:after="0" w:line="240" w:lineRule="auto"/>
    </w:pPr>
    <w:rPr>
      <w:rFonts w:ascii="Times New Roman" w:hAnsi="Times New Roman"/>
      <w:szCs w:val="20"/>
      <w:lang w:eastAsia="ru-RU"/>
    </w:rPr>
  </w:style>
  <w:style w:type="character" w:customStyle="1" w:styleId="491">
    <w:name w:val="текст сноски Знак"/>
    <w:basedOn w:val="11"/>
    <w:link w:val="490"/>
    <w:qFormat/>
    <w:uiPriority w:val="0"/>
    <w:rPr>
      <w:rFonts w:ascii="Times New Roman" w:hAnsi="Times New Roman" w:eastAsia="Times New Roman" w:cs="Times New Roman"/>
      <w:sz w:val="18"/>
      <w:szCs w:val="20"/>
      <w:lang w:eastAsia="ru-RU"/>
    </w:rPr>
  </w:style>
  <w:style w:type="table" w:customStyle="1" w:styleId="492">
    <w:name w:val="Сетка таблицы5"/>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93">
    <w:name w:val="таблица без шапки1"/>
    <w:basedOn w:val="12"/>
    <w:qFormat/>
    <w:uiPriority w:val="0"/>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94">
    <w:name w:val="Рецензия1"/>
    <w:hidden/>
    <w:semiHidden/>
    <w:qFormat/>
    <w:uiPriority w:val="99"/>
    <w:rPr>
      <w:rFonts w:ascii="Verdana" w:hAnsi="Verdana" w:eastAsia="Times New Roman" w:cs="Times New Roman"/>
      <w:sz w:val="18"/>
      <w:szCs w:val="18"/>
      <w:lang w:val="en-GB" w:eastAsia="da-DK" w:bidi="ar-SA"/>
    </w:rPr>
  </w:style>
  <w:style w:type="character" w:customStyle="1" w:styleId="495">
    <w:name w:val="Report Table Body Text Char"/>
    <w:link w:val="473"/>
    <w:qFormat/>
    <w:uiPriority w:val="0"/>
    <w:rPr>
      <w:rFonts w:ascii="Arial" w:hAnsi="Arial" w:eastAsia="Times New Roman" w:cs="Times New Roman"/>
      <w:snapToGrid w:val="0"/>
      <w:sz w:val="20"/>
      <w:lang w:eastAsia="en-GB"/>
    </w:rPr>
  </w:style>
  <w:style w:type="paragraph" w:customStyle="1" w:styleId="496">
    <w:name w:val="Report Table Sub-Heading Centre"/>
    <w:basedOn w:val="1"/>
    <w:qFormat/>
    <w:uiPriority w:val="0"/>
    <w:pPr>
      <w:keepLines/>
      <w:spacing w:before="80" w:after="80" w:line="240" w:lineRule="exact"/>
      <w:jc w:val="center"/>
    </w:pPr>
    <w:rPr>
      <w:rFonts w:ascii="Arial" w:hAnsi="Arial"/>
      <w:b/>
      <w:snapToGrid w:val="0"/>
      <w:sz w:val="20"/>
      <w:lang w:eastAsia="en-GB"/>
    </w:rPr>
  </w:style>
  <w:style w:type="character" w:customStyle="1" w:styleId="497">
    <w:name w:val="Текст сноски Знак1"/>
    <w:basedOn w:val="11"/>
    <w:qFormat/>
    <w:uiPriority w:val="0"/>
    <w:rPr>
      <w:sz w:val="18"/>
      <w:szCs w:val="22"/>
      <w:lang w:val="en-GB" w:eastAsia="ru-RU" w:bidi="ar-SA"/>
    </w:rPr>
  </w:style>
  <w:style w:type="paragraph" w:customStyle="1" w:styleId="498">
    <w:name w:val="шапка-табл"/>
    <w:basedOn w:val="1"/>
    <w:link w:val="503"/>
    <w:qFormat/>
    <w:uiPriority w:val="0"/>
    <w:pPr>
      <w:spacing w:before="120" w:line="240" w:lineRule="auto"/>
      <w:jc w:val="center"/>
    </w:pPr>
    <w:rPr>
      <w:rFonts w:ascii="Arial" w:hAnsi="Arial"/>
      <w:b/>
      <w:sz w:val="20"/>
      <w:szCs w:val="20"/>
      <w:lang w:eastAsia="ru-RU"/>
    </w:rPr>
  </w:style>
  <w:style w:type="paragraph" w:customStyle="1" w:styleId="499">
    <w:name w:val="Табл-текст"/>
    <w:basedOn w:val="1"/>
    <w:link w:val="501"/>
    <w:qFormat/>
    <w:uiPriority w:val="0"/>
    <w:pPr>
      <w:spacing w:before="120" w:after="40" w:line="240" w:lineRule="auto"/>
    </w:pPr>
    <w:rPr>
      <w:rFonts w:ascii="Arial" w:hAnsi="Arial"/>
      <w:sz w:val="24"/>
      <w:szCs w:val="20"/>
      <w:lang w:eastAsia="ru-RU"/>
    </w:rPr>
  </w:style>
  <w:style w:type="paragraph" w:customStyle="1" w:styleId="500">
    <w:name w:val="Заголовок таблицы"/>
    <w:basedOn w:val="1"/>
    <w:link w:val="502"/>
    <w:qFormat/>
    <w:uiPriority w:val="0"/>
    <w:pPr>
      <w:keepNext/>
      <w:suppressAutoHyphens/>
      <w:spacing w:before="240" w:line="300" w:lineRule="auto"/>
      <w:jc w:val="center"/>
    </w:pPr>
    <w:rPr>
      <w:rFonts w:ascii="Arial" w:hAnsi="Arial"/>
      <w:b/>
      <w:sz w:val="24"/>
      <w:szCs w:val="20"/>
      <w:lang w:eastAsia="ru-RU"/>
    </w:rPr>
  </w:style>
  <w:style w:type="character" w:customStyle="1" w:styleId="501">
    <w:name w:val="Табл-текст Знак"/>
    <w:link w:val="499"/>
    <w:qFormat/>
    <w:locked/>
    <w:uiPriority w:val="0"/>
    <w:rPr>
      <w:rFonts w:ascii="Arial" w:hAnsi="Arial" w:eastAsia="Times New Roman" w:cs="Times New Roman"/>
      <w:sz w:val="24"/>
      <w:szCs w:val="20"/>
      <w:lang w:eastAsia="ru-RU"/>
    </w:rPr>
  </w:style>
  <w:style w:type="character" w:customStyle="1" w:styleId="502">
    <w:name w:val="Заголовок таблицы Знак"/>
    <w:link w:val="500"/>
    <w:qFormat/>
    <w:uiPriority w:val="0"/>
    <w:rPr>
      <w:rFonts w:ascii="Arial" w:hAnsi="Arial" w:eastAsia="Times New Roman" w:cs="Times New Roman"/>
      <w:b/>
      <w:sz w:val="24"/>
      <w:szCs w:val="20"/>
      <w:lang w:eastAsia="ru-RU"/>
    </w:rPr>
  </w:style>
  <w:style w:type="character" w:customStyle="1" w:styleId="503">
    <w:name w:val="шапка-табл Знак"/>
    <w:link w:val="498"/>
    <w:qFormat/>
    <w:uiPriority w:val="0"/>
    <w:rPr>
      <w:rFonts w:ascii="Arial" w:hAnsi="Arial" w:eastAsia="Times New Roman" w:cs="Times New Roman"/>
      <w:b/>
      <w:sz w:val="20"/>
      <w:szCs w:val="20"/>
      <w:lang w:eastAsia="ru-RU"/>
    </w:rPr>
  </w:style>
  <w:style w:type="paragraph" w:customStyle="1" w:styleId="504">
    <w:name w:val="ConsPlusNormal"/>
    <w:qFormat/>
    <w:uiPriority w:val="0"/>
    <w:pPr>
      <w:widowControl w:val="0"/>
      <w:autoSpaceDE w:val="0"/>
      <w:autoSpaceDN w:val="0"/>
      <w:adjustRightInd w:val="0"/>
    </w:pPr>
    <w:rPr>
      <w:rFonts w:ascii="Arial" w:hAnsi="Arial" w:cs="Arial" w:eastAsiaTheme="minorEastAsia"/>
      <w:lang w:val="en-GB" w:eastAsia="ru-RU" w:bidi="ar-SA"/>
    </w:rPr>
  </w:style>
  <w:style w:type="character" w:customStyle="1" w:styleId="505">
    <w:name w:val="match"/>
    <w:basedOn w:val="11"/>
    <w:qFormat/>
    <w:uiPriority w:val="0"/>
    <w:rPr>
      <w:lang w:val="en-GB"/>
    </w:rPr>
  </w:style>
  <w:style w:type="character" w:customStyle="1" w:styleId="506">
    <w:name w:val="blk1"/>
    <w:basedOn w:val="11"/>
    <w:qFormat/>
    <w:uiPriority w:val="0"/>
  </w:style>
  <w:style w:type="character" w:customStyle="1" w:styleId="507">
    <w:name w:val="f3"/>
    <w:basedOn w:val="11"/>
    <w:qFormat/>
    <w:uiPriority w:val="0"/>
    <w:rPr>
      <w:color w:val="000000"/>
      <w:shd w:val="clear" w:color="auto" w:fill="D2D2D2"/>
    </w:rPr>
  </w:style>
  <w:style w:type="character" w:customStyle="1" w:styleId="508">
    <w:name w:val="r"/>
    <w:basedOn w:val="11"/>
    <w:qFormat/>
    <w:uiPriority w:val="0"/>
  </w:style>
  <w:style w:type="character" w:customStyle="1" w:styleId="509">
    <w:name w:val="f2"/>
    <w:basedOn w:val="11"/>
    <w:qFormat/>
    <w:uiPriority w:val="0"/>
    <w:rPr>
      <w:color w:val="000000"/>
      <w:shd w:val="clear" w:color="auto" w:fill="D2D2D2"/>
    </w:rPr>
  </w:style>
  <w:style w:type="paragraph" w:customStyle="1" w:styleId="510">
    <w:name w:val="xl58"/>
    <w:basedOn w:val="1"/>
    <w:qFormat/>
    <w:uiPriority w:val="0"/>
    <w:pPr>
      <w:pBdr>
        <w:bottom w:val="single" w:color="auto" w:sz="4" w:space="0"/>
        <w:right w:val="single" w:color="auto" w:sz="4" w:space="0"/>
      </w:pBdr>
      <w:spacing w:before="100" w:beforeAutospacing="1" w:after="100" w:afterAutospacing="1" w:line="240" w:lineRule="auto"/>
      <w:jc w:val="center"/>
      <w:textAlignment w:val="top"/>
    </w:pPr>
    <w:rPr>
      <w:rFonts w:ascii="Times New Roman" w:hAnsi="Times New Roman" w:eastAsia="Arial Unicode MS"/>
      <w:sz w:val="24"/>
      <w:szCs w:val="24"/>
      <w:lang w:eastAsia="ru-RU"/>
    </w:rPr>
  </w:style>
  <w:style w:type="character" w:customStyle="1" w:styleId="511">
    <w:name w:val="Unresolved Mention2"/>
    <w:basedOn w:val="11"/>
    <w:semiHidden/>
    <w:unhideWhenUsed/>
    <w:qFormat/>
    <w:uiPriority w:val="99"/>
    <w:rPr>
      <w:color w:val="808080"/>
      <w:shd w:val="clear" w:color="auto" w:fill="E6E6E6"/>
    </w:rPr>
  </w:style>
  <w:style w:type="paragraph" w:customStyle="1" w:styleId="512">
    <w:name w:val="Обыа0ef7ный"/>
    <w:qFormat/>
    <w:uiPriority w:val="0"/>
    <w:pPr>
      <w:widowControl w:val="0"/>
      <w:suppressAutoHyphens/>
      <w:ind w:firstLine="709"/>
      <w:jc w:val="both"/>
    </w:pPr>
    <w:rPr>
      <w:rFonts w:ascii="Times New Roman" w:hAnsi="Times New Roman" w:eastAsia="Arial" w:cs="Times New Roman"/>
      <w:sz w:val="28"/>
      <w:lang w:val="en-GB" w:eastAsia="ar-SA" w:bidi="ar-SA"/>
    </w:rPr>
  </w:style>
  <w:style w:type="character" w:customStyle="1" w:styleId="513">
    <w:name w:val="Основной текст с отступом Знак1"/>
    <w:semiHidden/>
    <w:qFormat/>
    <w:locked/>
    <w:uiPriority w:val="0"/>
    <w:rPr>
      <w:rFonts w:ascii="Times New Roman" w:hAnsi="Times New Roman" w:eastAsia="Times New Roman"/>
      <w:sz w:val="28"/>
      <w:szCs w:val="24"/>
      <w:lang w:val="en-GB" w:eastAsia="ru-RU"/>
    </w:rPr>
  </w:style>
  <w:style w:type="paragraph" w:customStyle="1" w:styleId="514">
    <w:name w:val="Заголовок1"/>
    <w:basedOn w:val="2"/>
    <w:qFormat/>
    <w:uiPriority w:val="0"/>
    <w:pPr>
      <w:widowControl w:val="0"/>
      <w:numPr>
        <w:numId w:val="0"/>
      </w:numPr>
      <w:spacing w:before="240" w:after="360" w:line="240" w:lineRule="auto"/>
      <w:jc w:val="center"/>
      <w:outlineLvl w:val="9"/>
    </w:pPr>
    <w:rPr>
      <w:rFonts w:ascii="Times New Roman" w:hAnsi="Times New Roman" w:cs="Times New Roman"/>
      <w:b w:val="0"/>
      <w:bCs w:val="0"/>
      <w:caps w:val="0"/>
      <w:color w:val="auto"/>
      <w:kern w:val="28"/>
      <w:lang w:eastAsia="ru-RU"/>
    </w:rPr>
  </w:style>
  <w:style w:type="character" w:customStyle="1" w:styleId="515">
    <w:name w:val="Верхний колонтитул Знак1"/>
    <w:basedOn w:val="11"/>
    <w:semiHidden/>
    <w:qFormat/>
    <w:uiPriority w:val="99"/>
  </w:style>
  <w:style w:type="character" w:customStyle="1" w:styleId="516">
    <w:name w:val="Нижний колонтитул Знак1"/>
    <w:basedOn w:val="11"/>
    <w:semiHidden/>
    <w:qFormat/>
    <w:uiPriority w:val="99"/>
  </w:style>
  <w:style w:type="character" w:customStyle="1" w:styleId="517">
    <w:name w:val="spelle"/>
    <w:basedOn w:val="11"/>
    <w:qFormat/>
    <w:uiPriority w:val="0"/>
  </w:style>
  <w:style w:type="character" w:customStyle="1" w:styleId="518">
    <w:name w:val="esriattributionitem"/>
    <w:basedOn w:val="11"/>
    <w:qFormat/>
    <w:uiPriority w:val="0"/>
  </w:style>
  <w:style w:type="paragraph" w:customStyle="1" w:styleId="519">
    <w:name w:val="абзац 12"/>
    <w:basedOn w:val="1"/>
    <w:link w:val="520"/>
    <w:qFormat/>
    <w:uiPriority w:val="0"/>
    <w:pPr>
      <w:spacing w:before="120" w:after="0" w:line="240" w:lineRule="auto"/>
      <w:ind w:firstLine="709"/>
    </w:pPr>
    <w:rPr>
      <w:rFonts w:ascii="Times New Roman CYR" w:hAnsi="Times New Roman CYR"/>
      <w:sz w:val="24"/>
      <w:szCs w:val="20"/>
      <w:lang w:eastAsia="ru-RU"/>
    </w:rPr>
  </w:style>
  <w:style w:type="character" w:customStyle="1" w:styleId="520">
    <w:name w:val="абзац 12 Знак1"/>
    <w:link w:val="519"/>
    <w:qFormat/>
    <w:uiPriority w:val="0"/>
    <w:rPr>
      <w:rFonts w:ascii="Times New Roman CYR" w:hAnsi="Times New Roman CYR" w:eastAsia="Times New Roman" w:cs="Times New Roman"/>
      <w:sz w:val="24"/>
      <w:szCs w:val="20"/>
      <w:lang w:eastAsia="ru-RU"/>
    </w:rPr>
  </w:style>
  <w:style w:type="character" w:customStyle="1" w:styleId="521">
    <w:name w:val="js-phone-number"/>
    <w:basedOn w:val="11"/>
    <w:qFormat/>
    <w:uiPriority w:val="0"/>
  </w:style>
  <w:style w:type="character" w:customStyle="1" w:styleId="522">
    <w:name w:val="Основной текст Знак1"/>
    <w:qFormat/>
    <w:uiPriority w:val="0"/>
    <w:rPr>
      <w:sz w:val="24"/>
      <w:lang w:val="en-GB" w:eastAsia="ru-RU" w:bidi="ar-SA"/>
    </w:rPr>
  </w:style>
  <w:style w:type="paragraph" w:customStyle="1" w:styleId="523">
    <w:name w:val="Основной текст.Iniiaiie oaeno Ciae Ciae.Основной текст Знак Знак"/>
    <w:basedOn w:val="1"/>
    <w:link w:val="524"/>
    <w:qFormat/>
    <w:uiPriority w:val="0"/>
    <w:pPr>
      <w:spacing w:before="120" w:line="300" w:lineRule="exact"/>
    </w:pPr>
    <w:rPr>
      <w:rFonts w:ascii="Times New Roman" w:hAnsi="Times New Roman"/>
      <w:sz w:val="24"/>
      <w:szCs w:val="24"/>
      <w:lang w:eastAsia="ru-RU"/>
    </w:rPr>
  </w:style>
  <w:style w:type="character" w:customStyle="1" w:styleId="524">
    <w:name w:val="Основной текст.Iniiaiie oaeno Ciae Ciae.Основной текст Знак Знак Знак"/>
    <w:link w:val="523"/>
    <w:qFormat/>
    <w:uiPriority w:val="0"/>
    <w:rPr>
      <w:rFonts w:ascii="Times New Roman" w:hAnsi="Times New Roman" w:eastAsia="Times New Roman" w:cs="Times New Roman"/>
      <w:sz w:val="24"/>
      <w:szCs w:val="24"/>
      <w:lang w:eastAsia="ru-RU"/>
    </w:rPr>
  </w:style>
  <w:style w:type="character" w:customStyle="1" w:styleId="525">
    <w:name w:val="Неразрешенное упоминание1"/>
    <w:basedOn w:val="11"/>
    <w:semiHidden/>
    <w:unhideWhenUsed/>
    <w:qFormat/>
    <w:uiPriority w:val="99"/>
    <w:rPr>
      <w:color w:val="808080"/>
      <w:shd w:val="clear" w:color="auto" w:fill="E6E6E6"/>
    </w:rPr>
  </w:style>
  <w:style w:type="character" w:customStyle="1" w:styleId="526">
    <w:name w:val="Смарт-гиперссылка1"/>
    <w:basedOn w:val="11"/>
    <w:semiHidden/>
    <w:unhideWhenUsed/>
    <w:qFormat/>
    <w:uiPriority w:val="99"/>
    <w:rPr>
      <w:u w:val="dotted"/>
      <w:lang w:val="en-GB"/>
    </w:rPr>
  </w:style>
  <w:style w:type="character" w:customStyle="1" w:styleId="527">
    <w:name w:val="Упомянуть1"/>
    <w:basedOn w:val="11"/>
    <w:semiHidden/>
    <w:unhideWhenUsed/>
    <w:qFormat/>
    <w:uiPriority w:val="99"/>
    <w:rPr>
      <w:color w:val="2B579A"/>
      <w:shd w:val="clear" w:color="auto" w:fill="E6E6E6"/>
      <w:lang w:val="en-GB"/>
    </w:rPr>
  </w:style>
  <w:style w:type="character" w:customStyle="1" w:styleId="528">
    <w:name w:val="Хэштег1"/>
    <w:basedOn w:val="11"/>
    <w:semiHidden/>
    <w:unhideWhenUsed/>
    <w:qFormat/>
    <w:uiPriority w:val="99"/>
    <w:rPr>
      <w:color w:val="2B579A"/>
      <w:shd w:val="clear" w:color="auto" w:fill="E6E6E6"/>
      <w:lang w:val="en-GB"/>
    </w:rPr>
  </w:style>
  <w:style w:type="character" w:customStyle="1" w:styleId="529">
    <w:name w:val="Обычный (Интернет) Знак"/>
    <w:link w:val="86"/>
    <w:qFormat/>
    <w:locked/>
    <w:uiPriority w:val="5"/>
    <w:rPr>
      <w:rFonts w:ascii="Times New Roman" w:hAnsi="Times New Roman" w:cs="Times New Roman"/>
      <w:sz w:val="24"/>
      <w:szCs w:val="24"/>
      <w:lang w:val="en-GB"/>
    </w:rPr>
  </w:style>
  <w:style w:type="character" w:customStyle="1" w:styleId="530">
    <w:name w:val="Основной текст док. Знак"/>
    <w:link w:val="531"/>
    <w:qFormat/>
    <w:locked/>
    <w:uiPriority w:val="0"/>
    <w:rPr>
      <w:rFonts w:ascii="Times New Roman" w:hAnsi="Times New Roman"/>
      <w:sz w:val="20"/>
      <w:szCs w:val="28"/>
      <w:lang w:val="en-GB" w:eastAsia="zh-CN"/>
    </w:rPr>
  </w:style>
  <w:style w:type="paragraph" w:customStyle="1" w:styleId="531">
    <w:name w:val="Основной текст док."/>
    <w:basedOn w:val="1"/>
    <w:link w:val="530"/>
    <w:qFormat/>
    <w:uiPriority w:val="0"/>
    <w:pPr>
      <w:spacing w:after="0" w:line="312" w:lineRule="auto"/>
      <w:ind w:firstLine="567"/>
    </w:pPr>
    <w:rPr>
      <w:rFonts w:ascii="Times New Roman" w:hAnsi="Times New Roman"/>
      <w:sz w:val="20"/>
      <w:szCs w:val="28"/>
      <w:lang w:eastAsia="zh-CN"/>
    </w:rPr>
  </w:style>
  <w:style w:type="character" w:customStyle="1" w:styleId="532">
    <w:name w:val="Рисунок - подпись Знак"/>
    <w:link w:val="533"/>
    <w:qFormat/>
    <w:locked/>
    <w:uiPriority w:val="0"/>
    <w:rPr>
      <w:rFonts w:ascii="Times New Roman" w:hAnsi="Times New Roman"/>
      <w:bCs/>
      <w:sz w:val="20"/>
      <w:lang w:eastAsia="ru-RU"/>
    </w:rPr>
  </w:style>
  <w:style w:type="paragraph" w:customStyle="1" w:styleId="533">
    <w:name w:val="Рисунок - подпись"/>
    <w:next w:val="519"/>
    <w:link w:val="532"/>
    <w:qFormat/>
    <w:uiPriority w:val="0"/>
    <w:pPr>
      <w:spacing w:before="120" w:after="240"/>
      <w:jc w:val="center"/>
    </w:pPr>
    <w:rPr>
      <w:rFonts w:ascii="Times New Roman" w:hAnsi="Times New Roman" w:eastAsiaTheme="minorEastAsia" w:cstheme="minorBidi"/>
      <w:bCs/>
      <w:szCs w:val="22"/>
      <w:lang w:val="en-GB" w:eastAsia="ru-RU" w:bidi="ar-SA"/>
    </w:rPr>
  </w:style>
  <w:style w:type="paragraph" w:customStyle="1" w:styleId="534">
    <w:name w:val="Рабочий"/>
    <w:qFormat/>
    <w:uiPriority w:val="99"/>
    <w:pPr>
      <w:spacing w:before="80"/>
      <w:ind w:firstLine="720"/>
      <w:jc w:val="both"/>
    </w:pPr>
    <w:rPr>
      <w:rFonts w:ascii="Arial" w:hAnsi="Arial" w:eastAsia="Times New Roman" w:cs="Times New Roman"/>
      <w:color w:val="000000"/>
      <w:sz w:val="24"/>
      <w:lang w:val="en-GB" w:eastAsia="ru-RU" w:bidi="ar-SA"/>
    </w:rPr>
  </w:style>
  <w:style w:type="character" w:customStyle="1" w:styleId="535">
    <w:name w:val="абзац Знак2"/>
    <w:link w:val="536"/>
    <w:qFormat/>
    <w:locked/>
    <w:uiPriority w:val="0"/>
    <w:rPr>
      <w:rFonts w:ascii="Times New Roman" w:hAnsi="Times New Roman" w:eastAsia="PosterBodoni BT" w:cs="PosterBodoni BT"/>
      <w:sz w:val="24"/>
      <w:szCs w:val="20"/>
      <w:lang w:eastAsia="ru-RU"/>
    </w:rPr>
  </w:style>
  <w:style w:type="paragraph" w:customStyle="1" w:styleId="536">
    <w:name w:val="абзац"/>
    <w:basedOn w:val="1"/>
    <w:link w:val="535"/>
    <w:qFormat/>
    <w:uiPriority w:val="0"/>
    <w:pPr>
      <w:spacing w:after="0" w:line="360" w:lineRule="auto"/>
      <w:ind w:firstLine="851"/>
    </w:pPr>
    <w:rPr>
      <w:rFonts w:ascii="Times New Roman" w:hAnsi="Times New Roman" w:eastAsia="PosterBodoni BT" w:cs="PosterBodoni BT"/>
      <w:sz w:val="24"/>
      <w:szCs w:val="20"/>
      <w:lang w:eastAsia="ru-RU"/>
    </w:rPr>
  </w:style>
  <w:style w:type="character" w:customStyle="1" w:styleId="537">
    <w:name w:val="Абзац списка Char"/>
    <w:basedOn w:val="11"/>
    <w:link w:val="538"/>
    <w:qFormat/>
    <w:locked/>
    <w:uiPriority w:val="99"/>
    <w:rPr>
      <w:rFonts w:ascii="Calibri" w:hAnsi="Calibri" w:cs="Calibri"/>
      <w:lang w:val="en-GB"/>
    </w:rPr>
  </w:style>
  <w:style w:type="paragraph" w:customStyle="1" w:styleId="538">
    <w:name w:val="Абзац списка1"/>
    <w:basedOn w:val="1"/>
    <w:link w:val="537"/>
    <w:qFormat/>
    <w:uiPriority w:val="34"/>
    <w:pPr>
      <w:spacing w:before="200" w:after="200" w:line="276" w:lineRule="auto"/>
      <w:ind w:left="720"/>
    </w:pPr>
    <w:rPr>
      <w:rFonts w:ascii="Calibri" w:hAnsi="Calibri" w:cs="Calibri"/>
    </w:rPr>
  </w:style>
  <w:style w:type="character" w:customStyle="1" w:styleId="539">
    <w:name w:val="Style1 Char"/>
    <w:basedOn w:val="537"/>
    <w:link w:val="540"/>
    <w:qFormat/>
    <w:locked/>
    <w:uiPriority w:val="0"/>
    <w:rPr>
      <w:rFonts w:ascii="Calibri" w:hAnsi="Calibri" w:cs="Calibri"/>
      <w:b/>
      <w:caps/>
      <w:color w:val="FFFFFF" w:themeColor="background1"/>
      <w:sz w:val="24"/>
      <w:shd w:val="clear" w:color="auto" w:fill="00B0F0"/>
      <w:lang w:val="en-GB"/>
    </w:rPr>
  </w:style>
  <w:style w:type="paragraph" w:customStyle="1" w:styleId="540">
    <w:name w:val="Style1"/>
    <w:basedOn w:val="538"/>
    <w:link w:val="539"/>
    <w:qFormat/>
    <w:uiPriority w:val="0"/>
    <w:pPr>
      <w:shd w:val="clear" w:color="auto" w:fill="00B0F0"/>
      <w:ind w:left="0"/>
    </w:pPr>
    <w:rPr>
      <w:b/>
      <w:caps/>
      <w:color w:val="FFFFFF" w:themeColor="background1"/>
      <w:sz w:val="24"/>
    </w:rPr>
  </w:style>
  <w:style w:type="character" w:customStyle="1" w:styleId="541">
    <w:name w:val="Style2 Char"/>
    <w:basedOn w:val="537"/>
    <w:link w:val="542"/>
    <w:qFormat/>
    <w:locked/>
    <w:uiPriority w:val="0"/>
    <w:rPr>
      <w:rFonts w:ascii="Calibri" w:hAnsi="Calibri" w:cs="Calibri"/>
      <w:i/>
      <w:color w:val="00B0F0"/>
      <w:lang w:val="en-GB"/>
    </w:rPr>
  </w:style>
  <w:style w:type="paragraph" w:customStyle="1" w:styleId="542">
    <w:name w:val="Style2"/>
    <w:basedOn w:val="538"/>
    <w:link w:val="541"/>
    <w:qFormat/>
    <w:uiPriority w:val="0"/>
    <w:pPr>
      <w:pBdr>
        <w:bottom w:val="single" w:color="00B0F0" w:sz="4" w:space="1"/>
      </w:pBdr>
      <w:ind w:left="0"/>
    </w:pPr>
    <w:rPr>
      <w:i/>
      <w:color w:val="00B0F0"/>
    </w:rPr>
  </w:style>
  <w:style w:type="paragraph" w:customStyle="1" w:styleId="543">
    <w:name w:val="Report Table Sub-Heading Left"/>
    <w:basedOn w:val="1"/>
    <w:qFormat/>
    <w:uiPriority w:val="0"/>
    <w:pPr>
      <w:keepLines/>
      <w:spacing w:before="80" w:after="80" w:line="240" w:lineRule="exact"/>
    </w:pPr>
    <w:rPr>
      <w:rFonts w:ascii="Arial" w:hAnsi="Arial" w:cs="Arial"/>
      <w:b/>
      <w:bCs/>
      <w:sz w:val="20"/>
      <w:szCs w:val="20"/>
      <w:lang w:eastAsia="en-GB"/>
    </w:rPr>
  </w:style>
  <w:style w:type="paragraph" w:customStyle="1" w:styleId="544">
    <w:name w:val="Report Table Heading"/>
    <w:basedOn w:val="1"/>
    <w:qFormat/>
    <w:uiPriority w:val="0"/>
    <w:pPr>
      <w:spacing w:before="80" w:after="80" w:line="240" w:lineRule="exact"/>
    </w:pPr>
    <w:rPr>
      <w:rFonts w:ascii="Arial" w:hAnsi="Arial" w:cs="Arial"/>
      <w:b/>
      <w:bCs/>
      <w:lang w:eastAsia="en-GB"/>
    </w:rPr>
  </w:style>
  <w:style w:type="character" w:customStyle="1" w:styleId="545">
    <w:name w:val="history-tooltip"/>
    <w:basedOn w:val="11"/>
    <w:qFormat/>
    <w:uiPriority w:val="0"/>
  </w:style>
  <w:style w:type="character" w:customStyle="1" w:styleId="546">
    <w:name w:val="Текст Знак1"/>
    <w:basedOn w:val="11"/>
    <w:semiHidden/>
    <w:qFormat/>
    <w:uiPriority w:val="99"/>
    <w:rPr>
      <w:rFonts w:ascii="Consolas" w:hAnsi="Consolas" w:cs="Consolas" w:eastAsiaTheme="minorHAnsi"/>
      <w:sz w:val="21"/>
      <w:szCs w:val="21"/>
      <w:lang w:val="en-GB" w:eastAsia="en-US"/>
    </w:rPr>
  </w:style>
  <w:style w:type="character" w:customStyle="1" w:styleId="547">
    <w:name w:val="st1"/>
    <w:basedOn w:val="11"/>
    <w:qFormat/>
    <w:uiPriority w:val="0"/>
  </w:style>
  <w:style w:type="character" w:customStyle="1" w:styleId="548">
    <w:name w:val="Подзаголовок Знак1"/>
    <w:basedOn w:val="11"/>
    <w:qFormat/>
    <w:uiPriority w:val="11"/>
    <w:rPr>
      <w:rFonts w:asciiTheme="minorHAnsi" w:hAnsiTheme="minorHAnsi" w:eastAsiaTheme="minorEastAsia" w:cstheme="minorBidi"/>
      <w:color w:val="595959" w:themeColor="text1" w:themeTint="A5"/>
      <w:spacing w:val="15"/>
      <w:sz w:val="22"/>
      <w:szCs w:val="22"/>
      <w:lang w:val="en-GB" w:eastAsia="en-US"/>
    </w:rPr>
  </w:style>
  <w:style w:type="character" w:customStyle="1" w:styleId="549">
    <w:name w:val="hl1"/>
    <w:basedOn w:val="11"/>
    <w:qFormat/>
    <w:uiPriority w:val="0"/>
  </w:style>
  <w:style w:type="paragraph" w:customStyle="1" w:styleId="550">
    <w:name w:val="ConsPlusTitle"/>
    <w:qFormat/>
    <w:uiPriority w:val="0"/>
    <w:pPr>
      <w:widowControl w:val="0"/>
      <w:autoSpaceDE w:val="0"/>
      <w:autoSpaceDN w:val="0"/>
    </w:pPr>
    <w:rPr>
      <w:rFonts w:ascii="Calibri" w:hAnsi="Calibri" w:eastAsia="Times New Roman" w:cs="Calibri"/>
      <w:b/>
      <w:sz w:val="22"/>
      <w:lang w:val="en-GB" w:eastAsia="ru-RU" w:bidi="ar-SA"/>
    </w:rPr>
  </w:style>
  <w:style w:type="table" w:customStyle="1" w:styleId="551">
    <w:name w:val="Table Grid3"/>
    <w:basedOn w:val="12"/>
    <w:qFormat/>
    <w:uiPriority w:val="5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2">
    <w:name w:val="s_16"/>
    <w:basedOn w:val="1"/>
    <w:qFormat/>
    <w:uiPriority w:val="0"/>
    <w:pPr>
      <w:spacing w:before="100" w:beforeAutospacing="1" w:after="100" w:afterAutospacing="1" w:line="240" w:lineRule="auto"/>
    </w:pPr>
    <w:rPr>
      <w:rFonts w:ascii="Times New Roman" w:hAnsi="Times New Roman"/>
      <w:sz w:val="24"/>
      <w:szCs w:val="24"/>
      <w:lang w:eastAsia="ru-RU"/>
    </w:rPr>
  </w:style>
  <w:style w:type="character" w:customStyle="1" w:styleId="553">
    <w:name w:val="Маркированный список Знак"/>
    <w:link w:val="69"/>
    <w:qFormat/>
    <w:locked/>
    <w:uiPriority w:val="3"/>
    <w:rPr>
      <w:rFonts w:ascii="Verdana" w:hAnsi="Verdana"/>
      <w:sz w:val="18"/>
      <w:szCs w:val="18"/>
    </w:rPr>
  </w:style>
  <w:style w:type="paragraph" w:customStyle="1" w:styleId="554">
    <w:name w:val="default"/>
    <w:basedOn w:val="1"/>
    <w:qFormat/>
    <w:uiPriority w:val="0"/>
    <w:pPr>
      <w:spacing w:before="100" w:beforeAutospacing="1" w:after="100" w:afterAutospacing="1" w:line="240" w:lineRule="auto"/>
    </w:pPr>
    <w:rPr>
      <w:rFonts w:ascii="Times New Roman" w:hAnsi="Times New Roman"/>
      <w:sz w:val="24"/>
      <w:szCs w:val="24"/>
    </w:rPr>
  </w:style>
  <w:style w:type="table" w:customStyle="1" w:styleId="555">
    <w:name w:val="Table Grid1"/>
    <w:basedOn w:val="12"/>
    <w:qFormat/>
    <w:uiPriority w:val="5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6">
    <w:name w:val="headertext"/>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557">
    <w:name w:val="p3"/>
    <w:basedOn w:val="1"/>
    <w:qFormat/>
    <w:uiPriority w:val="0"/>
    <w:pPr>
      <w:spacing w:after="0" w:line="240" w:lineRule="auto"/>
      <w:ind w:firstLine="375"/>
    </w:pPr>
    <w:rPr>
      <w:rFonts w:ascii="Tahoma" w:hAnsi="Tahoma" w:cs="Tahoma"/>
      <w:sz w:val="16"/>
      <w:szCs w:val="16"/>
      <w:lang w:eastAsia="ru-RU"/>
    </w:rPr>
  </w:style>
  <w:style w:type="paragraph" w:customStyle="1" w:styleId="558">
    <w:name w:val="S_Обычный"/>
    <w:basedOn w:val="1"/>
    <w:link w:val="559"/>
    <w:qFormat/>
    <w:uiPriority w:val="0"/>
    <w:pPr>
      <w:tabs>
        <w:tab w:val="left" w:pos="1010"/>
      </w:tabs>
      <w:suppressAutoHyphens/>
      <w:spacing w:after="0" w:line="240" w:lineRule="auto"/>
      <w:jc w:val="center"/>
    </w:pPr>
    <w:rPr>
      <w:rFonts w:ascii="Times New Roman" w:hAnsi="Times New Roman" w:eastAsia="MS Mincho"/>
      <w:sz w:val="24"/>
      <w:szCs w:val="24"/>
      <w:lang w:eastAsia="ar-SA"/>
    </w:rPr>
  </w:style>
  <w:style w:type="character" w:customStyle="1" w:styleId="559">
    <w:name w:val="S_Обычный Знак"/>
    <w:link w:val="558"/>
    <w:qFormat/>
    <w:uiPriority w:val="0"/>
    <w:rPr>
      <w:rFonts w:ascii="Times New Roman" w:hAnsi="Times New Roman" w:eastAsia="MS Mincho" w:cs="Times New Roman"/>
      <w:sz w:val="24"/>
      <w:szCs w:val="24"/>
      <w:lang w:eastAsia="ar-SA"/>
    </w:rPr>
  </w:style>
  <w:style w:type="character" w:customStyle="1" w:styleId="560">
    <w:name w:val="Основной текст + Bookman Old Style.10.5 pt1"/>
    <w:qFormat/>
    <w:uiPriority w:val="0"/>
    <w:rPr>
      <w:rFonts w:ascii="Bookman Old Style" w:hAnsi="Bookman Old Style" w:eastAsia="Bookman Old Style" w:cs="Bookman Old Style"/>
      <w:color w:val="000000"/>
      <w:spacing w:val="10"/>
      <w:w w:val="100"/>
      <w:position w:val="0"/>
      <w:sz w:val="21"/>
      <w:szCs w:val="21"/>
      <w:u w:val="none"/>
      <w:lang w:val="en-GB"/>
    </w:rPr>
  </w:style>
  <w:style w:type="paragraph" w:customStyle="1" w:styleId="561">
    <w:name w:val="Табличный_слева_10"/>
    <w:basedOn w:val="1"/>
    <w:qFormat/>
    <w:uiPriority w:val="0"/>
    <w:pPr>
      <w:spacing w:after="0" w:line="240" w:lineRule="auto"/>
    </w:pPr>
    <w:rPr>
      <w:rFonts w:ascii="Times New Roman" w:hAnsi="Times New Roman"/>
      <w:sz w:val="20"/>
      <w:szCs w:val="24"/>
      <w:lang w:eastAsia="ru-RU"/>
    </w:rPr>
  </w:style>
  <w:style w:type="paragraph" w:customStyle="1" w:styleId="562">
    <w:name w:val="last_child"/>
    <w:basedOn w:val="1"/>
    <w:qFormat/>
    <w:uiPriority w:val="0"/>
    <w:pPr>
      <w:spacing w:before="100" w:beforeAutospacing="1" w:after="168" w:line="240" w:lineRule="auto"/>
    </w:pPr>
    <w:rPr>
      <w:rFonts w:ascii="Times New Roman" w:hAnsi="Times New Roman"/>
      <w:sz w:val="24"/>
      <w:szCs w:val="24"/>
      <w:lang w:eastAsia="ru-RU"/>
    </w:rPr>
  </w:style>
  <w:style w:type="paragraph" w:customStyle="1" w:styleId="563">
    <w:name w:val="Report Table Bullets"/>
    <w:basedOn w:val="1"/>
    <w:qFormat/>
    <w:uiPriority w:val="0"/>
    <w:pPr>
      <w:numPr>
        <w:ilvl w:val="0"/>
        <w:numId w:val="16"/>
      </w:numPr>
      <w:spacing w:before="80" w:after="80" w:line="240" w:lineRule="exact"/>
    </w:pPr>
    <w:rPr>
      <w:rFonts w:ascii="Arial" w:hAnsi="Arial"/>
      <w:snapToGrid w:val="0"/>
      <w:sz w:val="20"/>
      <w:lang w:eastAsia="en-GB"/>
    </w:rPr>
  </w:style>
  <w:style w:type="character" w:customStyle="1" w:styleId="564">
    <w:name w:val="Заголовок 1 Знак1"/>
    <w:basedOn w:val="11"/>
    <w:qFormat/>
    <w:uiPriority w:val="1"/>
    <w:rPr>
      <w:rFonts w:asciiTheme="majorHAnsi" w:hAnsiTheme="majorHAnsi" w:eastAsiaTheme="majorEastAsia" w:cstheme="majorBidi"/>
      <w:color w:val="2F5496" w:themeColor="accent1" w:themeShade="BF"/>
      <w:sz w:val="32"/>
      <w:szCs w:val="32"/>
      <w:lang w:val="en-GB" w:eastAsia="da-DK"/>
    </w:rPr>
  </w:style>
  <w:style w:type="character" w:customStyle="1" w:styleId="565">
    <w:name w:val="Заголовок 2 Знак1"/>
    <w:basedOn w:val="11"/>
    <w:semiHidden/>
    <w:qFormat/>
    <w:uiPriority w:val="1"/>
    <w:rPr>
      <w:rFonts w:asciiTheme="majorHAnsi" w:hAnsiTheme="majorHAnsi" w:eastAsiaTheme="majorEastAsia" w:cstheme="majorBidi"/>
      <w:color w:val="2F5496" w:themeColor="accent1" w:themeShade="BF"/>
      <w:sz w:val="26"/>
      <w:szCs w:val="26"/>
      <w:lang w:val="en-GB" w:eastAsia="da-DK"/>
    </w:rPr>
  </w:style>
  <w:style w:type="character" w:customStyle="1" w:styleId="566">
    <w:name w:val="Заголовок 3 Знак1"/>
    <w:basedOn w:val="11"/>
    <w:semiHidden/>
    <w:qFormat/>
    <w:uiPriority w:val="1"/>
    <w:rPr>
      <w:rFonts w:asciiTheme="majorHAnsi" w:hAnsiTheme="majorHAnsi" w:eastAsiaTheme="majorEastAsia" w:cstheme="majorBidi"/>
      <w:color w:val="1F3863" w:themeColor="accent1" w:themeShade="7F"/>
      <w:sz w:val="24"/>
      <w:szCs w:val="24"/>
      <w:lang w:val="en-GB" w:eastAsia="da-DK"/>
    </w:rPr>
  </w:style>
  <w:style w:type="character" w:customStyle="1" w:styleId="567">
    <w:name w:val="Заголовок 4 Знак1"/>
    <w:basedOn w:val="11"/>
    <w:semiHidden/>
    <w:qFormat/>
    <w:uiPriority w:val="1"/>
    <w:rPr>
      <w:rFonts w:asciiTheme="majorHAnsi" w:hAnsiTheme="majorHAnsi" w:eastAsiaTheme="majorEastAsia" w:cstheme="majorBidi"/>
      <w:i/>
      <w:iCs/>
      <w:color w:val="2F5496" w:themeColor="accent1" w:themeShade="BF"/>
      <w:sz w:val="18"/>
      <w:szCs w:val="18"/>
      <w:lang w:val="en-GB" w:eastAsia="da-DK"/>
    </w:rPr>
  </w:style>
  <w:style w:type="paragraph" w:customStyle="1" w:styleId="568">
    <w:name w:val="msonormal"/>
    <w:basedOn w:val="1"/>
    <w:qFormat/>
    <w:uiPriority w:val="5"/>
    <w:pPr>
      <w:spacing w:after="0"/>
    </w:pPr>
    <w:rPr>
      <w:rFonts w:ascii="Times New Roman" w:hAnsi="Times New Roman"/>
      <w:sz w:val="24"/>
    </w:rPr>
  </w:style>
  <w:style w:type="character" w:customStyle="1" w:styleId="569">
    <w:name w:val="Без интервала Знак"/>
    <w:basedOn w:val="11"/>
    <w:link w:val="347"/>
    <w:qFormat/>
    <w:locked/>
    <w:uiPriority w:val="3"/>
    <w:rPr>
      <w:rFonts w:ascii="Verdana" w:hAnsi="Verdana"/>
      <w:sz w:val="18"/>
      <w:szCs w:val="18"/>
      <w:lang w:val="en-GB"/>
    </w:rPr>
  </w:style>
  <w:style w:type="paragraph" w:customStyle="1" w:styleId="570">
    <w:name w:val="DAAFBC045A234F388343B1A25E857B74"/>
    <w:qFormat/>
    <w:uiPriority w:val="0"/>
    <w:pPr>
      <w:spacing w:after="200" w:line="276" w:lineRule="auto"/>
    </w:pPr>
    <w:rPr>
      <w:rFonts w:asciiTheme="minorHAnsi" w:hAnsiTheme="minorHAnsi" w:eastAsiaTheme="minorEastAsia" w:cstheme="minorBidi"/>
      <w:sz w:val="22"/>
      <w:szCs w:val="22"/>
      <w:lang w:val="en-GB" w:eastAsia="ru-RU" w:bidi="ar-SA"/>
    </w:rPr>
  </w:style>
  <w:style w:type="paragraph" w:customStyle="1" w:styleId="571">
    <w:name w:val="Report Figure Title"/>
    <w:basedOn w:val="1"/>
    <w:next w:val="1"/>
    <w:qFormat/>
    <w:uiPriority w:val="0"/>
    <w:pPr>
      <w:spacing w:before="80" w:after="80" w:line="240" w:lineRule="auto"/>
      <w:ind w:left="1080" w:hanging="1080"/>
    </w:pPr>
    <w:rPr>
      <w:rFonts w:ascii="Arial" w:hAnsi="Arial"/>
      <w:b/>
      <w:bCs/>
      <w:lang w:eastAsia="en-GB"/>
    </w:rPr>
  </w:style>
  <w:style w:type="paragraph" w:customStyle="1" w:styleId="572">
    <w:name w:val="Report Subtitle"/>
    <w:basedOn w:val="1"/>
    <w:next w:val="1"/>
    <w:qFormat/>
    <w:uiPriority w:val="0"/>
    <w:pPr>
      <w:snapToGrid w:val="0"/>
      <w:spacing w:after="0" w:line="240" w:lineRule="auto"/>
      <w:jc w:val="right"/>
    </w:pPr>
    <w:rPr>
      <w:rFonts w:ascii="Arial" w:hAnsi="Arial"/>
      <w:sz w:val="28"/>
      <w:lang w:eastAsia="en-GB"/>
    </w:rPr>
  </w:style>
  <w:style w:type="paragraph" w:customStyle="1" w:styleId="573">
    <w:name w:val="Report Table Sub-Heading"/>
    <w:basedOn w:val="1"/>
    <w:qFormat/>
    <w:uiPriority w:val="0"/>
    <w:pPr>
      <w:keepNext/>
      <w:keepLines/>
      <w:widowControl w:val="0"/>
      <w:adjustRightInd w:val="0"/>
      <w:snapToGrid w:val="0"/>
      <w:spacing w:before="60" w:after="60" w:line="240" w:lineRule="auto"/>
      <w:jc w:val="center"/>
    </w:pPr>
    <w:rPr>
      <w:rFonts w:ascii="Arial" w:hAnsi="Arial"/>
      <w:b/>
      <w:sz w:val="20"/>
    </w:rPr>
  </w:style>
  <w:style w:type="character" w:customStyle="1" w:styleId="574">
    <w:name w:val="Report Annex Title Char Char"/>
    <w:basedOn w:val="11"/>
    <w:link w:val="575"/>
    <w:qFormat/>
    <w:locked/>
    <w:uiPriority w:val="0"/>
    <w:rPr>
      <w:rFonts w:ascii="Arial" w:hAnsi="Arial"/>
      <w:b/>
      <w:bCs/>
      <w:sz w:val="28"/>
      <w:lang w:val="en-GB" w:eastAsia="en-GB"/>
    </w:rPr>
  </w:style>
  <w:style w:type="paragraph" w:customStyle="1" w:styleId="575">
    <w:name w:val="Report Annex Title"/>
    <w:basedOn w:val="476"/>
    <w:link w:val="574"/>
    <w:qFormat/>
    <w:uiPriority w:val="0"/>
    <w:pPr>
      <w:snapToGrid w:val="0"/>
      <w:spacing w:before="960" w:after="0" w:line="360" w:lineRule="exact"/>
      <w:jc w:val="right"/>
    </w:pPr>
    <w:rPr>
      <w:b/>
      <w:bCs/>
      <w:snapToGrid/>
      <w:sz w:val="28"/>
    </w:rPr>
  </w:style>
  <w:style w:type="character" w:customStyle="1" w:styleId="576">
    <w:name w:val="Report Annex Subtitle Char Char"/>
    <w:basedOn w:val="574"/>
    <w:link w:val="577"/>
    <w:qFormat/>
    <w:locked/>
    <w:uiPriority w:val="0"/>
    <w:rPr>
      <w:rFonts w:ascii="Arial" w:hAnsi="Arial"/>
      <w:sz w:val="24"/>
      <w:lang w:val="en-GB" w:eastAsia="en-GB"/>
    </w:rPr>
  </w:style>
  <w:style w:type="paragraph" w:customStyle="1" w:styleId="577">
    <w:name w:val="Report Annex Subtitle"/>
    <w:basedOn w:val="575"/>
    <w:next w:val="476"/>
    <w:link w:val="576"/>
    <w:qFormat/>
    <w:uiPriority w:val="0"/>
    <w:pPr>
      <w:spacing w:before="240"/>
    </w:pPr>
    <w:rPr>
      <w:sz w:val="24"/>
    </w:rPr>
  </w:style>
  <w:style w:type="paragraph" w:customStyle="1" w:styleId="578">
    <w:name w:val="bullet"/>
    <w:basedOn w:val="1"/>
    <w:semiHidden/>
    <w:qFormat/>
    <w:uiPriority w:val="0"/>
    <w:pPr>
      <w:numPr>
        <w:ilvl w:val="0"/>
        <w:numId w:val="17"/>
      </w:numPr>
      <w:spacing w:line="300" w:lineRule="auto"/>
    </w:pPr>
    <w:rPr>
      <w:rFonts w:ascii="Arial" w:hAnsi="Arial"/>
      <w:lang w:eastAsia="en-GB"/>
    </w:rPr>
  </w:style>
  <w:style w:type="paragraph" w:customStyle="1" w:styleId="579">
    <w:name w:val="Report Bullet Last"/>
    <w:basedOn w:val="482"/>
    <w:next w:val="476"/>
    <w:qFormat/>
    <w:uiPriority w:val="0"/>
    <w:pPr>
      <w:numPr>
        <w:numId w:val="18"/>
      </w:numPr>
      <w:tabs>
        <w:tab w:val="left" w:pos="537"/>
      </w:tabs>
      <w:snapToGrid w:val="0"/>
      <w:spacing w:after="240"/>
    </w:pPr>
    <w:rPr>
      <w:snapToGrid/>
    </w:rPr>
  </w:style>
  <w:style w:type="paragraph" w:customStyle="1" w:styleId="580">
    <w:name w:val="Report Sub-Bullet Last"/>
    <w:basedOn w:val="481"/>
    <w:next w:val="476"/>
    <w:qFormat/>
    <w:uiPriority w:val="0"/>
    <w:pPr>
      <w:numPr>
        <w:numId w:val="18"/>
      </w:numPr>
      <w:tabs>
        <w:tab w:val="left" w:pos="962"/>
      </w:tabs>
      <w:snapToGrid w:val="0"/>
      <w:spacing w:after="240"/>
      <w:ind w:left="1440" w:hanging="360"/>
    </w:pPr>
    <w:rPr>
      <w:snapToGrid/>
    </w:rPr>
  </w:style>
  <w:style w:type="paragraph" w:customStyle="1" w:styleId="581">
    <w:name w:val="Report Number Bullet"/>
    <w:basedOn w:val="476"/>
    <w:qFormat/>
    <w:uiPriority w:val="0"/>
    <w:pPr>
      <w:numPr>
        <w:ilvl w:val="0"/>
        <w:numId w:val="19"/>
      </w:numPr>
      <w:snapToGrid w:val="0"/>
      <w:ind w:hanging="397"/>
    </w:pPr>
    <w:rPr>
      <w:snapToGrid/>
    </w:rPr>
  </w:style>
  <w:style w:type="paragraph" w:customStyle="1" w:styleId="582">
    <w:name w:val="bullet #1"/>
    <w:basedOn w:val="19"/>
    <w:semiHidden/>
    <w:qFormat/>
    <w:uiPriority w:val="0"/>
    <w:pPr>
      <w:numPr>
        <w:ilvl w:val="0"/>
        <w:numId w:val="20"/>
      </w:numPr>
      <w:tabs>
        <w:tab w:val="left" w:pos="539"/>
        <w:tab w:val="left" w:pos="810"/>
      </w:tabs>
      <w:snapToGrid w:val="0"/>
      <w:spacing w:after="0" w:line="300" w:lineRule="auto"/>
      <w:ind w:left="792" w:hanging="397"/>
    </w:pPr>
    <w:rPr>
      <w:rFonts w:ascii="Arial" w:hAnsi="Arial"/>
      <w:lang w:eastAsia="en-GB"/>
    </w:rPr>
  </w:style>
  <w:style w:type="character" w:customStyle="1" w:styleId="583">
    <w:name w:val="Bullets (RF) Indent + Auto Char"/>
    <w:basedOn w:val="11"/>
    <w:link w:val="584"/>
    <w:semiHidden/>
    <w:qFormat/>
    <w:locked/>
    <w:uiPriority w:val="0"/>
    <w:rPr>
      <w:rFonts w:ascii="Arial" w:hAnsi="Arial"/>
      <w:lang w:val="en-GB" w:eastAsia="en-GB"/>
    </w:rPr>
  </w:style>
  <w:style w:type="paragraph" w:customStyle="1" w:styleId="584">
    <w:name w:val="Bullets (RF) Indent + Auto"/>
    <w:basedOn w:val="1"/>
    <w:link w:val="583"/>
    <w:semiHidden/>
    <w:qFormat/>
    <w:uiPriority w:val="0"/>
    <w:pPr>
      <w:autoSpaceDE w:val="0"/>
      <w:autoSpaceDN w:val="0"/>
      <w:adjustRightInd w:val="0"/>
      <w:spacing w:after="0" w:line="280" w:lineRule="exact"/>
      <w:ind w:left="504"/>
    </w:pPr>
    <w:rPr>
      <w:rFonts w:ascii="Arial" w:hAnsi="Arial"/>
      <w:lang w:eastAsia="en-GB"/>
    </w:rPr>
  </w:style>
  <w:style w:type="paragraph" w:customStyle="1" w:styleId="585">
    <w:name w:val="Report Footer RIGHT"/>
    <w:basedOn w:val="476"/>
    <w:qFormat/>
    <w:uiPriority w:val="0"/>
    <w:pPr>
      <w:snapToGrid w:val="0"/>
      <w:spacing w:before="0" w:after="0"/>
      <w:ind w:right="181"/>
      <w:jc w:val="right"/>
    </w:pPr>
    <w:rPr>
      <w:snapToGrid/>
    </w:rPr>
  </w:style>
  <w:style w:type="paragraph" w:customStyle="1" w:styleId="586">
    <w:name w:val="c2"/>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7">
    <w:name w:val="paragraghtext"/>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8">
    <w:name w:val="Table Paragraph"/>
    <w:basedOn w:val="1"/>
    <w:qFormat/>
    <w:uiPriority w:val="1"/>
    <w:pPr>
      <w:widowControl w:val="0"/>
      <w:autoSpaceDE w:val="0"/>
      <w:autoSpaceDN w:val="0"/>
      <w:spacing w:after="0" w:line="240" w:lineRule="auto"/>
    </w:pPr>
    <w:rPr>
      <w:rFonts w:ascii="Arial" w:hAnsi="Arial" w:eastAsia="Arial" w:cs="Arial"/>
      <w:lang w:eastAsia="fr-FR" w:bidi="fr-FR"/>
    </w:rPr>
  </w:style>
  <w:style w:type="paragraph" w:customStyle="1" w:styleId="589">
    <w:name w:val="Body"/>
    <w:qFormat/>
    <w:uiPriority w:val="0"/>
    <w:rPr>
      <w:rFonts w:ascii="Helvetica" w:hAnsi="Helvetica" w:eastAsia="ヒラギノ角ゴ Pro W3" w:cs="Times New Roman"/>
      <w:color w:val="000000"/>
      <w:sz w:val="24"/>
      <w:lang w:val="en-GB" w:eastAsia="ru-RU" w:bidi="ar-SA"/>
    </w:rPr>
  </w:style>
  <w:style w:type="paragraph" w:customStyle="1" w:styleId="590">
    <w:name w:val="Абзац списка2"/>
    <w:basedOn w:val="1"/>
    <w:qFormat/>
    <w:uiPriority w:val="99"/>
    <w:pPr>
      <w:spacing w:before="200" w:after="200" w:line="276" w:lineRule="auto"/>
      <w:ind w:left="720"/>
    </w:pPr>
    <w:rPr>
      <w:rFonts w:ascii="Arial" w:hAnsi="Arial" w:eastAsia="MS P????" w:cs="Arial"/>
    </w:rPr>
  </w:style>
  <w:style w:type="character" w:customStyle="1" w:styleId="591">
    <w:name w:val="long_text"/>
    <w:basedOn w:val="11"/>
    <w:qFormat/>
    <w:uiPriority w:val="0"/>
  </w:style>
  <w:style w:type="character" w:customStyle="1" w:styleId="592">
    <w:name w:val="c1"/>
    <w:basedOn w:val="11"/>
    <w:qFormat/>
    <w:uiPriority w:val="0"/>
  </w:style>
  <w:style w:type="character" w:customStyle="1" w:styleId="593">
    <w:name w:val="Unresolved Mention3"/>
    <w:basedOn w:val="11"/>
    <w:semiHidden/>
    <w:qFormat/>
    <w:uiPriority w:val="99"/>
    <w:rPr>
      <w:color w:val="808080"/>
      <w:shd w:val="clear" w:color="auto" w:fill="E6E6E6"/>
    </w:rPr>
  </w:style>
  <w:style w:type="paragraph" w:customStyle="1" w:styleId="594">
    <w:name w:val="No Spacing1"/>
    <w:basedOn w:val="1"/>
    <w:link w:val="595"/>
    <w:qFormat/>
    <w:uiPriority w:val="0"/>
    <w:pPr>
      <w:spacing w:after="0" w:line="240" w:lineRule="auto"/>
    </w:pPr>
    <w:rPr>
      <w:rFonts w:ascii="Arial" w:hAnsi="Arial"/>
      <w:sz w:val="20"/>
      <w:szCs w:val="20"/>
      <w:lang w:eastAsia="ru-RU"/>
    </w:rPr>
  </w:style>
  <w:style w:type="character" w:customStyle="1" w:styleId="595">
    <w:name w:val="No Spacing Char"/>
    <w:link w:val="594"/>
    <w:qFormat/>
    <w:locked/>
    <w:uiPriority w:val="1"/>
    <w:rPr>
      <w:rFonts w:ascii="Arial" w:hAnsi="Arial" w:eastAsia="Times New Roman" w:cs="Times New Roman"/>
      <w:sz w:val="20"/>
      <w:szCs w:val="20"/>
      <w:lang w:eastAsia="ru-RU"/>
    </w:rPr>
  </w:style>
  <w:style w:type="paragraph" w:customStyle="1" w:styleId="596">
    <w:name w:val="List Paragraph1"/>
    <w:basedOn w:val="1"/>
    <w:qFormat/>
    <w:uiPriority w:val="0"/>
    <w:pPr>
      <w:spacing w:after="0" w:line="276" w:lineRule="auto"/>
      <w:ind w:left="720"/>
    </w:pPr>
    <w:rPr>
      <w:rFonts w:ascii="Arial" w:hAnsi="Arial" w:cs="Arial"/>
    </w:rPr>
  </w:style>
  <w:style w:type="paragraph" w:customStyle="1" w:styleId="597">
    <w:name w:val="Quote1"/>
    <w:basedOn w:val="1"/>
    <w:next w:val="1"/>
    <w:qFormat/>
    <w:uiPriority w:val="0"/>
    <w:pPr>
      <w:spacing w:after="0" w:line="276" w:lineRule="auto"/>
    </w:pPr>
    <w:rPr>
      <w:i/>
      <w:iCs/>
      <w:color w:val="3F3F3F" w:themeColor="text1" w:themeTint="BF"/>
    </w:rPr>
  </w:style>
  <w:style w:type="paragraph" w:customStyle="1" w:styleId="598">
    <w:name w:val="Intense Quote1"/>
    <w:basedOn w:val="1"/>
    <w:next w:val="1"/>
    <w:qFormat/>
    <w:uiPriority w:val="0"/>
    <w:pPr>
      <w:pBdr>
        <w:top w:val="single" w:color="4F81BD" w:sz="4" w:space="10"/>
        <w:left w:val="single" w:color="4F81BD" w:sz="4" w:space="10"/>
      </w:pBdr>
      <w:spacing w:after="0" w:line="276" w:lineRule="auto"/>
      <w:ind w:left="1296" w:right="1152"/>
    </w:pPr>
    <w:rPr>
      <w:i/>
      <w:iCs/>
      <w:color w:val="4472C4" w:themeColor="accent1"/>
    </w:rPr>
  </w:style>
  <w:style w:type="character" w:customStyle="1" w:styleId="599">
    <w:name w:val="Subtle Emphasis1"/>
    <w:qFormat/>
    <w:uiPriority w:val="0"/>
    <w:rPr>
      <w:i/>
      <w:color w:val="243F60"/>
    </w:rPr>
  </w:style>
  <w:style w:type="character" w:customStyle="1" w:styleId="600">
    <w:name w:val="Intense Emphasis1"/>
    <w:qFormat/>
    <w:uiPriority w:val="0"/>
    <w:rPr>
      <w:b/>
      <w:caps/>
      <w:color w:val="243F60"/>
      <w:spacing w:val="10"/>
    </w:rPr>
  </w:style>
  <w:style w:type="character" w:customStyle="1" w:styleId="601">
    <w:name w:val="Subtle Reference1"/>
    <w:qFormat/>
    <w:uiPriority w:val="0"/>
    <w:rPr>
      <w:b/>
      <w:color w:val="4F81BD"/>
    </w:rPr>
  </w:style>
  <w:style w:type="character" w:customStyle="1" w:styleId="602">
    <w:name w:val="Intense Reference1"/>
    <w:qFormat/>
    <w:uiPriority w:val="0"/>
    <w:rPr>
      <w:b/>
      <w:i/>
      <w:caps/>
      <w:color w:val="4F81BD"/>
    </w:rPr>
  </w:style>
  <w:style w:type="character" w:customStyle="1" w:styleId="603">
    <w:name w:val="Book Title1"/>
    <w:qFormat/>
    <w:uiPriority w:val="0"/>
    <w:rPr>
      <w:b/>
      <w:i/>
      <w:spacing w:val="9"/>
    </w:rPr>
  </w:style>
  <w:style w:type="paragraph" w:customStyle="1" w:styleId="604">
    <w:name w:val="TOC Heading1"/>
    <w:basedOn w:val="2"/>
    <w:next w:val="1"/>
    <w:qFormat/>
    <w:uiPriority w:val="0"/>
    <w:pPr>
      <w:keepNext w:val="0"/>
      <w:numPr>
        <w:numId w:val="0"/>
      </w:numPr>
      <w:pBdr>
        <w:top w:val="single" w:color="4F81BD" w:sz="24" w:space="0"/>
        <w:left w:val="single" w:color="4F81BD" w:sz="24" w:space="0"/>
        <w:bottom w:val="single" w:color="4F81BD" w:sz="24" w:space="0"/>
        <w:right w:val="single" w:color="4F81BD" w:sz="24" w:space="0"/>
      </w:pBdr>
      <w:shd w:val="clear" w:color="auto" w:fill="4F81BD"/>
      <w:spacing w:after="0" w:line="276" w:lineRule="auto"/>
      <w:outlineLvl w:val="9"/>
    </w:pPr>
    <w:rPr>
      <w:rFonts w:ascii="Arial" w:hAnsi="Arial" w:cs="Times New Roman"/>
      <w:color w:val="FFFFFF"/>
      <w:spacing w:val="15"/>
      <w:sz w:val="22"/>
      <w:szCs w:val="22"/>
    </w:rPr>
  </w:style>
  <w:style w:type="paragraph" w:customStyle="1" w:styleId="605">
    <w:name w:val="Report Table Body Text Centre"/>
    <w:basedOn w:val="473"/>
    <w:qFormat/>
    <w:uiPriority w:val="0"/>
    <w:pPr>
      <w:jc w:val="center"/>
    </w:pPr>
    <w:rPr>
      <w:snapToGrid/>
      <w:szCs w:val="20"/>
    </w:rPr>
  </w:style>
  <w:style w:type="paragraph" w:customStyle="1" w:styleId="606">
    <w:name w:val="Report Heading 3"/>
    <w:basedOn w:val="4"/>
    <w:next w:val="476"/>
    <w:link w:val="635"/>
    <w:qFormat/>
    <w:uiPriority w:val="0"/>
    <w:pPr>
      <w:numPr>
        <w:ilvl w:val="0"/>
        <w:numId w:val="0"/>
      </w:numPr>
      <w:tabs>
        <w:tab w:val="left" w:pos="720"/>
        <w:tab w:val="left" w:pos="1080"/>
        <w:tab w:val="left" w:pos="1728"/>
        <w:tab w:val="left" w:pos="1800"/>
      </w:tabs>
      <w:spacing w:after="60" w:line="280" w:lineRule="exact"/>
      <w:ind w:left="1800" w:hanging="360"/>
    </w:pPr>
    <w:rPr>
      <w:rFonts w:ascii="Arial" w:hAnsi="Arial" w:cs="Times New Roman"/>
      <w:b/>
      <w:i w:val="0"/>
      <w:color w:val="243F60"/>
      <w:spacing w:val="15"/>
      <w:szCs w:val="22"/>
      <w:lang w:eastAsia="ru-RU"/>
    </w:rPr>
  </w:style>
  <w:style w:type="character" w:customStyle="1" w:styleId="607">
    <w:name w:val="Placeholder Text1"/>
    <w:semiHidden/>
    <w:qFormat/>
    <w:uiPriority w:val="0"/>
    <w:rPr>
      <w:color w:val="808080"/>
    </w:rPr>
  </w:style>
  <w:style w:type="paragraph" w:customStyle="1" w:styleId="608">
    <w:name w:val="bullet 2"/>
    <w:basedOn w:val="1"/>
    <w:semiHidden/>
    <w:qFormat/>
    <w:uiPriority w:val="0"/>
    <w:pPr>
      <w:numPr>
        <w:ilvl w:val="0"/>
        <w:numId w:val="21"/>
      </w:numPr>
      <w:spacing w:line="300" w:lineRule="auto"/>
    </w:pPr>
    <w:rPr>
      <w:rFonts w:ascii="Arial" w:hAnsi="Arial" w:cs="Arial"/>
      <w:lang w:eastAsia="en-GB"/>
    </w:rPr>
  </w:style>
  <w:style w:type="paragraph" w:customStyle="1" w:styleId="609">
    <w:name w:val="Style3"/>
    <w:basedOn w:val="542"/>
    <w:qFormat/>
    <w:uiPriority w:val="0"/>
    <w:pPr>
      <w:pBdr>
        <w:bottom w:val="none" w:color="auto" w:sz="0" w:space="0"/>
      </w:pBdr>
      <w:tabs>
        <w:tab w:val="left" w:pos="2520"/>
      </w:tabs>
      <w:spacing w:before="0" w:after="0" w:line="240" w:lineRule="auto"/>
      <w:ind w:left="2520" w:hanging="360"/>
    </w:pPr>
    <w:rPr>
      <w:rFonts w:ascii="Arial" w:hAnsi="Arial" w:cs="Arial"/>
      <w:i w:val="0"/>
      <w:color w:val="auto"/>
      <w:sz w:val="20"/>
      <w:szCs w:val="20"/>
      <w:lang w:eastAsia="en-GB"/>
    </w:rPr>
  </w:style>
  <w:style w:type="paragraph" w:customStyle="1" w:styleId="610">
    <w:name w:val="bullet indent"/>
    <w:basedOn w:val="1"/>
    <w:semiHidden/>
    <w:qFormat/>
    <w:uiPriority w:val="0"/>
    <w:pPr>
      <w:numPr>
        <w:ilvl w:val="1"/>
        <w:numId w:val="22"/>
      </w:numPr>
      <w:spacing w:line="300" w:lineRule="auto"/>
    </w:pPr>
    <w:rPr>
      <w:rFonts w:ascii="Arial" w:hAnsi="Arial" w:cs="Arial"/>
      <w:lang w:eastAsia="en-GB"/>
    </w:rPr>
  </w:style>
  <w:style w:type="character" w:customStyle="1" w:styleId="611">
    <w:name w:val="Normal + Black Char"/>
    <w:semiHidden/>
    <w:qFormat/>
    <w:uiPriority w:val="0"/>
    <w:rPr>
      <w:snapToGrid w:val="0"/>
      <w:color w:val="000000"/>
      <w:sz w:val="24"/>
      <w:lang w:val="en-GB" w:eastAsia="en-US"/>
    </w:rPr>
  </w:style>
  <w:style w:type="paragraph" w:customStyle="1" w:styleId="612">
    <w:name w:val="Report Heading 1"/>
    <w:basedOn w:val="2"/>
    <w:next w:val="476"/>
    <w:qFormat/>
    <w:uiPriority w:val="0"/>
    <w:pPr>
      <w:numPr>
        <w:numId w:val="23"/>
      </w:numPr>
      <w:tabs>
        <w:tab w:val="left" w:pos="720"/>
        <w:tab w:val="left" w:pos="1800"/>
      </w:tabs>
      <w:spacing w:after="0" w:line="240" w:lineRule="auto"/>
      <w:ind w:left="0" w:firstLine="0"/>
      <w:jc w:val="center"/>
    </w:pPr>
    <w:rPr>
      <w:rFonts w:ascii="Arial" w:hAnsi="Arial" w:cs="Times New Roman"/>
      <w:caps w:val="0"/>
      <w:color w:val="auto"/>
      <w:lang w:eastAsia="en-GB"/>
    </w:rPr>
  </w:style>
  <w:style w:type="paragraph" w:customStyle="1" w:styleId="613">
    <w:name w:val="Bullets (RF) Indent"/>
    <w:basedOn w:val="1"/>
    <w:link w:val="614"/>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4">
    <w:name w:val="Bullets (RF) Indent Char"/>
    <w:link w:val="613"/>
    <w:semiHidden/>
    <w:qFormat/>
    <w:locked/>
    <w:uiPriority w:val="0"/>
    <w:rPr>
      <w:rFonts w:ascii="Arial" w:hAnsi="Arial" w:eastAsia="Times New Roman" w:cs="Times New Roman"/>
      <w:sz w:val="20"/>
      <w:szCs w:val="20"/>
      <w:lang w:eastAsia="en-GB"/>
    </w:rPr>
  </w:style>
  <w:style w:type="paragraph" w:customStyle="1" w:styleId="615">
    <w:name w:val="Body Text Indent Headings"/>
    <w:basedOn w:val="19"/>
    <w:semiHidden/>
    <w:qFormat/>
    <w:uiPriority w:val="0"/>
    <w:pPr>
      <w:tabs>
        <w:tab w:val="left" w:pos="720"/>
        <w:tab w:val="left" w:pos="1440"/>
        <w:tab w:val="left" w:pos="2160"/>
        <w:tab w:val="left" w:pos="2880"/>
        <w:tab w:val="left" w:pos="3600"/>
        <w:tab w:val="left" w:pos="4320"/>
      </w:tabs>
      <w:spacing w:after="0" w:line="300" w:lineRule="auto"/>
      <w:ind w:left="0" w:firstLine="720"/>
    </w:pPr>
    <w:rPr>
      <w:rFonts w:ascii="Arial" w:hAnsi="Arial"/>
      <w:sz w:val="20"/>
      <w:szCs w:val="20"/>
      <w:lang w:eastAsia="en-GB"/>
    </w:rPr>
  </w:style>
  <w:style w:type="paragraph" w:customStyle="1" w:styleId="616">
    <w:name w:val="Pink Bullet with Pink text"/>
    <w:basedOn w:val="1"/>
    <w:link w:val="617"/>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7">
    <w:name w:val="Pink Bullet with Pink text Char"/>
    <w:link w:val="616"/>
    <w:semiHidden/>
    <w:qFormat/>
    <w:locked/>
    <w:uiPriority w:val="0"/>
    <w:rPr>
      <w:rFonts w:ascii="Arial" w:hAnsi="Arial" w:eastAsia="Times New Roman" w:cs="Times New Roman"/>
      <w:sz w:val="20"/>
      <w:szCs w:val="20"/>
      <w:lang w:eastAsia="en-GB"/>
    </w:rPr>
  </w:style>
  <w:style w:type="paragraph" w:customStyle="1" w:styleId="618">
    <w:name w:val="Report Footer LEFT"/>
    <w:basedOn w:val="476"/>
    <w:qFormat/>
    <w:uiPriority w:val="0"/>
    <w:rPr>
      <w:snapToGrid/>
      <w:lang w:eastAsia="ru-RU"/>
    </w:rPr>
  </w:style>
  <w:style w:type="paragraph" w:customStyle="1" w:styleId="619">
    <w:name w:val="Report Heading 2"/>
    <w:basedOn w:val="3"/>
    <w:next w:val="476"/>
    <w:link w:val="636"/>
    <w:qFormat/>
    <w:uiPriority w:val="0"/>
    <w:pPr>
      <w:numPr>
        <w:ilvl w:val="0"/>
        <w:numId w:val="0"/>
      </w:numPr>
      <w:tabs>
        <w:tab w:val="left" w:pos="1152"/>
        <w:tab w:val="left" w:pos="1728"/>
        <w:tab w:val="left" w:pos="1800"/>
        <w:tab w:val="left" w:pos="2304"/>
        <w:tab w:val="left" w:pos="2880"/>
      </w:tabs>
      <w:spacing w:before="240" w:after="0" w:line="240" w:lineRule="auto"/>
    </w:pPr>
    <w:rPr>
      <w:rFonts w:ascii="Arial" w:hAnsi="Arial" w:cs="Times New Roman"/>
      <w:iCs/>
      <w:spacing w:val="15"/>
      <w:szCs w:val="22"/>
      <w:lang w:eastAsia="ru-RU"/>
    </w:rPr>
  </w:style>
  <w:style w:type="paragraph" w:customStyle="1" w:styleId="620">
    <w:name w:val="Table Heading White (RF)"/>
    <w:basedOn w:val="1"/>
    <w:semiHidden/>
    <w:qFormat/>
    <w:uiPriority w:val="0"/>
    <w:pPr>
      <w:spacing w:before="60" w:after="60" w:line="240" w:lineRule="auto"/>
      <w:jc w:val="center"/>
    </w:pPr>
    <w:rPr>
      <w:rFonts w:ascii="Arial" w:hAnsi="Arial" w:cs="Arial"/>
      <w:b/>
      <w:bCs/>
      <w:color w:val="FFFFFF"/>
      <w:sz w:val="20"/>
      <w:szCs w:val="20"/>
      <w:lang w:eastAsia="en-GB"/>
    </w:rPr>
  </w:style>
  <w:style w:type="paragraph" w:customStyle="1" w:styleId="621">
    <w:name w:val="Privleged &amp; Conf Line (RF)"/>
    <w:basedOn w:val="1"/>
    <w:semiHidden/>
    <w:qFormat/>
    <w:uiPriority w:val="0"/>
    <w:pPr>
      <w:snapToGrid w:val="0"/>
      <w:spacing w:after="0" w:line="240" w:lineRule="auto"/>
    </w:pPr>
    <w:rPr>
      <w:rFonts w:ascii="Arial" w:hAnsi="Arial" w:cs="Arial"/>
      <w:b/>
      <w:bCs/>
      <w:lang w:eastAsia="en-GB"/>
    </w:rPr>
  </w:style>
  <w:style w:type="paragraph" w:customStyle="1" w:styleId="622">
    <w:name w:val="Report Header LEFT"/>
    <w:basedOn w:val="476"/>
    <w:qFormat/>
    <w:uiPriority w:val="0"/>
    <w:rPr>
      <w:snapToGrid/>
      <w:lang w:eastAsia="ru-RU"/>
    </w:rPr>
  </w:style>
  <w:style w:type="paragraph" w:customStyle="1" w:styleId="623">
    <w:name w:val="Title Page Text (RF)"/>
    <w:basedOn w:val="1"/>
    <w:semiHidden/>
    <w:qFormat/>
    <w:uiPriority w:val="0"/>
    <w:pPr>
      <w:spacing w:after="0" w:line="240" w:lineRule="auto"/>
      <w:jc w:val="right"/>
    </w:pPr>
    <w:rPr>
      <w:rFonts w:ascii="Arial" w:hAnsi="Arial" w:cs="Arial"/>
      <w:sz w:val="20"/>
      <w:szCs w:val="20"/>
      <w:lang w:eastAsia="en-GB"/>
    </w:rPr>
  </w:style>
  <w:style w:type="paragraph" w:customStyle="1" w:styleId="624">
    <w:name w:val="Title Page Text  bold (RF)"/>
    <w:basedOn w:val="623"/>
    <w:semiHidden/>
    <w:qFormat/>
    <w:uiPriority w:val="0"/>
    <w:pPr>
      <w:spacing w:after="240"/>
    </w:pPr>
    <w:rPr>
      <w:b/>
      <w:bCs/>
    </w:rPr>
  </w:style>
  <w:style w:type="paragraph" w:customStyle="1" w:styleId="625">
    <w:name w:val="Report Header RIGHT"/>
    <w:basedOn w:val="476"/>
    <w:qFormat/>
    <w:uiPriority w:val="0"/>
    <w:rPr>
      <w:snapToGrid/>
      <w:lang w:eastAsia="ru-RU"/>
    </w:rPr>
  </w:style>
  <w:style w:type="paragraph" w:customStyle="1" w:styleId="626">
    <w:name w:val="Report Body Text Indented"/>
    <w:basedOn w:val="476"/>
    <w:semiHidden/>
    <w:qFormat/>
    <w:locked/>
    <w:uiPriority w:val="0"/>
    <w:rPr>
      <w:snapToGrid/>
      <w:lang w:eastAsia="ru-RU"/>
    </w:rPr>
  </w:style>
  <w:style w:type="paragraph" w:customStyle="1" w:styleId="627">
    <w:name w:val="Report Title"/>
    <w:basedOn w:val="476"/>
    <w:next w:val="572"/>
    <w:qFormat/>
    <w:uiPriority w:val="0"/>
    <w:rPr>
      <w:snapToGrid/>
      <w:lang w:eastAsia="ru-RU"/>
    </w:rPr>
  </w:style>
  <w:style w:type="paragraph" w:customStyle="1" w:styleId="628">
    <w:name w:val="Report Title Page Report Info SubHeadings"/>
    <w:basedOn w:val="624"/>
    <w:qFormat/>
    <w:uiPriority w:val="0"/>
  </w:style>
  <w:style w:type="paragraph" w:customStyle="1" w:styleId="629">
    <w:name w:val="Report Title Page Report Info Heading"/>
    <w:basedOn w:val="624"/>
    <w:semiHidden/>
    <w:qFormat/>
    <w:uiPriority w:val="0"/>
  </w:style>
  <w:style w:type="paragraph" w:customStyle="1" w:styleId="630">
    <w:name w:val="Report Title Page Report Info"/>
    <w:basedOn w:val="623"/>
    <w:qFormat/>
    <w:uiPriority w:val="0"/>
    <w:rPr>
      <w:b/>
      <w:bCs/>
    </w:rPr>
  </w:style>
  <w:style w:type="paragraph" w:customStyle="1" w:styleId="631">
    <w:name w:val="Report Footnote Text"/>
    <w:basedOn w:val="40"/>
    <w:qFormat/>
    <w:uiPriority w:val="0"/>
    <w:pPr>
      <w:widowControl w:val="0"/>
      <w:spacing w:after="0" w:line="300" w:lineRule="auto"/>
    </w:pPr>
    <w:rPr>
      <w:rFonts w:ascii="Arial" w:hAnsi="Arial"/>
      <w:color w:val="000000"/>
      <w:sz w:val="18"/>
      <w:szCs w:val="18"/>
      <w:lang w:eastAsia="en-GB"/>
    </w:rPr>
  </w:style>
  <w:style w:type="paragraph" w:customStyle="1" w:styleId="632">
    <w:name w:val="Report TOC Heading"/>
    <w:basedOn w:val="476"/>
    <w:next w:val="476"/>
    <w:qFormat/>
    <w:uiPriority w:val="0"/>
    <w:rPr>
      <w:snapToGrid/>
      <w:lang w:eastAsia="ru-RU"/>
    </w:rPr>
  </w:style>
  <w:style w:type="paragraph" w:customStyle="1" w:styleId="633">
    <w:name w:val="Headings no TOC (RF)"/>
    <w:semiHidden/>
    <w:qFormat/>
    <w:uiPriority w:val="0"/>
    <w:pPr>
      <w:spacing w:line="276" w:lineRule="auto"/>
    </w:pPr>
    <w:rPr>
      <w:rFonts w:ascii="Arial" w:hAnsi="Arial" w:eastAsia="Times New Roman" w:cs="Arial"/>
      <w:b/>
      <w:bCs/>
      <w:sz w:val="32"/>
      <w:szCs w:val="32"/>
      <w:lang w:val="en-GB" w:eastAsia="en-US" w:bidi="ar-SA"/>
    </w:rPr>
  </w:style>
  <w:style w:type="paragraph" w:customStyle="1" w:styleId="634">
    <w:name w:val="Report Footer Page Numbers"/>
    <w:basedOn w:val="476"/>
    <w:qFormat/>
    <w:uiPriority w:val="0"/>
    <w:rPr>
      <w:snapToGrid/>
      <w:lang w:eastAsia="ru-RU"/>
    </w:rPr>
  </w:style>
  <w:style w:type="character" w:customStyle="1" w:styleId="635">
    <w:name w:val="Report Heading 3 Char Char"/>
    <w:link w:val="606"/>
    <w:qFormat/>
    <w:locked/>
    <w:uiPriority w:val="0"/>
    <w:rPr>
      <w:rFonts w:ascii="Arial" w:hAnsi="Arial" w:eastAsia="Times New Roman" w:cs="Times New Roman"/>
      <w:b/>
      <w:bCs/>
      <w:color w:val="243F60"/>
      <w:spacing w:val="15"/>
      <w:lang w:eastAsia="ru-RU"/>
    </w:rPr>
  </w:style>
  <w:style w:type="character" w:customStyle="1" w:styleId="636">
    <w:name w:val="Report Heading 2 Char Char"/>
    <w:link w:val="619"/>
    <w:qFormat/>
    <w:locked/>
    <w:uiPriority w:val="0"/>
    <w:rPr>
      <w:rFonts w:ascii="Arial" w:hAnsi="Arial" w:eastAsia="Times New Roman" w:cs="Times New Roman"/>
      <w:b/>
      <w:bCs/>
      <w:spacing w:val="15"/>
      <w:lang w:eastAsia="ru-RU"/>
    </w:rPr>
  </w:style>
  <w:style w:type="paragraph" w:customStyle="1" w:styleId="637">
    <w:name w:val="Disclaimer"/>
    <w:basedOn w:val="476"/>
    <w:next w:val="476"/>
    <w:qFormat/>
    <w:uiPriority w:val="0"/>
    <w:pPr>
      <w:ind w:left="851" w:right="851"/>
    </w:pPr>
    <w:rPr>
      <w:i/>
      <w:iCs/>
      <w:snapToGrid/>
      <w:lang w:eastAsia="ru-RU"/>
    </w:rPr>
  </w:style>
  <w:style w:type="paragraph" w:customStyle="1" w:styleId="638">
    <w:name w:val="Report Number"/>
    <w:basedOn w:val="476"/>
    <w:semiHidden/>
    <w:qFormat/>
    <w:uiPriority w:val="0"/>
    <w:pPr>
      <w:ind w:left="504" w:hanging="360"/>
    </w:pPr>
    <w:rPr>
      <w:snapToGrid/>
      <w:lang w:eastAsia="ru-RU"/>
    </w:rPr>
  </w:style>
  <w:style w:type="paragraph" w:customStyle="1" w:styleId="639">
    <w:name w:val="Report Exec Summary Heading"/>
    <w:basedOn w:val="612"/>
    <w:next w:val="476"/>
    <w:qFormat/>
    <w:uiPriority w:val="0"/>
    <w:pPr>
      <w:numPr>
        <w:numId w:val="0"/>
      </w:numPr>
      <w:spacing w:before="360" w:after="160"/>
      <w:jc w:val="left"/>
    </w:pPr>
    <w:rPr>
      <w:sz w:val="32"/>
      <w:szCs w:val="32"/>
    </w:rPr>
  </w:style>
  <w:style w:type="paragraph" w:customStyle="1" w:styleId="640">
    <w:name w:val="Report Heading 4"/>
    <w:basedOn w:val="476"/>
    <w:next w:val="476"/>
    <w:qFormat/>
    <w:uiPriority w:val="0"/>
    <w:pPr>
      <w:numPr>
        <w:ilvl w:val="3"/>
        <w:numId w:val="23"/>
      </w:numPr>
    </w:pPr>
    <w:rPr>
      <w:b/>
      <w:bCs/>
      <w:snapToGrid/>
      <w:sz w:val="24"/>
      <w:szCs w:val="24"/>
      <w:lang w:eastAsia="ru-RU"/>
    </w:rPr>
  </w:style>
  <w:style w:type="paragraph" w:customStyle="1" w:styleId="641">
    <w:name w:val="List Paragraph2"/>
    <w:basedOn w:val="1"/>
    <w:link w:val="642"/>
    <w:qFormat/>
    <w:uiPriority w:val="0"/>
    <w:pPr>
      <w:spacing w:after="240" w:line="240" w:lineRule="auto"/>
      <w:ind w:left="720"/>
    </w:pPr>
    <w:rPr>
      <w:rFonts w:ascii="Times New Roman" w:hAnsi="Times New Roman"/>
      <w:sz w:val="24"/>
      <w:szCs w:val="24"/>
      <w:lang w:eastAsia="ru-RU"/>
    </w:rPr>
  </w:style>
  <w:style w:type="character" w:customStyle="1" w:styleId="642">
    <w:name w:val="List Paragraph Char"/>
    <w:link w:val="641"/>
    <w:qFormat/>
    <w:locked/>
    <w:uiPriority w:val="34"/>
    <w:rPr>
      <w:rFonts w:ascii="Times New Roman" w:hAnsi="Times New Roman" w:eastAsia="Times New Roman" w:cs="Times New Roman"/>
      <w:sz w:val="24"/>
      <w:szCs w:val="24"/>
      <w:lang w:eastAsia="ru-RU"/>
    </w:rPr>
  </w:style>
  <w:style w:type="table" w:customStyle="1" w:styleId="643">
    <w:name w:val="Table Grid2"/>
    <w:qFormat/>
    <w:uiPriority w:val="59"/>
    <w:pPr>
      <w:spacing w:line="276" w:lineRule="auto"/>
    </w:pPr>
    <w:rPr>
      <w:rFonts w:ascii="Calibri" w:hAnsi="Calibri" w:eastAsia="Times New Roman"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644">
    <w:name w:val="Revision1"/>
    <w:hidden/>
    <w:semiHidden/>
    <w:qFormat/>
    <w:uiPriority w:val="0"/>
    <w:pPr>
      <w:spacing w:line="276" w:lineRule="auto"/>
    </w:pPr>
    <w:rPr>
      <w:rFonts w:ascii="Arial" w:hAnsi="Arial" w:eastAsia="Times New Roman" w:cs="Arial"/>
      <w:sz w:val="22"/>
      <w:szCs w:val="22"/>
      <w:lang w:val="en-GB" w:eastAsia="en-US" w:bidi="ar-SA"/>
    </w:rPr>
  </w:style>
  <w:style w:type="paragraph" w:customStyle="1" w:styleId="645">
    <w:name w:val="List Paragraph3"/>
    <w:basedOn w:val="1"/>
    <w:qFormat/>
    <w:uiPriority w:val="0"/>
    <w:pPr>
      <w:spacing w:before="200" w:after="200" w:line="276" w:lineRule="auto"/>
      <w:ind w:left="720"/>
    </w:pPr>
    <w:rPr>
      <w:rFonts w:ascii="Calibri" w:hAnsi="Calibri" w:cs="Calibri"/>
    </w:rPr>
  </w:style>
  <w:style w:type="paragraph" w:customStyle="1" w:styleId="646">
    <w:name w:val="Без интервала1"/>
    <w:qFormat/>
    <w:uiPriority w:val="0"/>
    <w:rPr>
      <w:rFonts w:ascii="Calibri" w:hAnsi="Calibri" w:eastAsia="Times New Roman" w:cs="Calibri"/>
      <w:sz w:val="22"/>
      <w:szCs w:val="22"/>
      <w:lang w:val="en-GB" w:eastAsia="en-US" w:bidi="ar-SA"/>
    </w:rPr>
  </w:style>
  <w:style w:type="table" w:customStyle="1" w:styleId="647">
    <w:name w:val="Сетка таблицы11"/>
    <w:basedOn w:val="12"/>
    <w:qFormat/>
    <w:uiPriority w:val="59"/>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48">
    <w:name w:val="rmcvbwod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49">
    <w:name w:val="rmcyrnuv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50">
    <w:name w:val="rmcyrnuv msolistparagraph"/>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651">
    <w:name w:val="Table Normal1"/>
    <w:semiHidden/>
    <w:unhideWhenUsed/>
    <w:qFormat/>
    <w:uiPriority w:val="2"/>
    <w:pPr>
      <w:widowControl w:val="0"/>
    </w:pPr>
    <w:tblPr>
      <w:tblCellMar>
        <w:top w:w="0" w:type="dxa"/>
        <w:left w:w="0" w:type="dxa"/>
        <w:bottom w:w="0" w:type="dxa"/>
        <w:right w:w="0" w:type="dxa"/>
      </w:tblCellMar>
    </w:tblPr>
  </w:style>
  <w:style w:type="character" w:customStyle="1" w:styleId="652">
    <w:name w:val="nowrap"/>
    <w:basedOn w:val="11"/>
    <w:qFormat/>
    <w:uiPriority w:val="0"/>
  </w:style>
  <w:style w:type="paragraph" w:customStyle="1" w:styleId="653">
    <w:name w:val="Table Headline SSTT"/>
    <w:basedOn w:val="1"/>
    <w:qFormat/>
    <w:uiPriority w:val="2"/>
    <w:pPr>
      <w:spacing w:before="120" w:line="240" w:lineRule="auto"/>
    </w:pPr>
    <w:rPr>
      <w:rFonts w:ascii="Tahoma" w:hAnsi="Tahoma" w:cs="Tahoma"/>
      <w:b/>
      <w:color w:val="252525" w:themeColor="text1" w:themeTint="D9"/>
      <w:kern w:val="16"/>
    </w:rPr>
  </w:style>
  <w:style w:type="paragraph" w:customStyle="1" w:styleId="654">
    <w:name w:val="Table Normal SSTT"/>
    <w:basedOn w:val="1"/>
    <w:qFormat/>
    <w:uiPriority w:val="2"/>
    <w:pPr>
      <w:spacing w:before="120" w:line="264" w:lineRule="auto"/>
    </w:pPr>
    <w:rPr>
      <w:rFonts w:ascii="Tahoma" w:hAnsi="Tahoma" w:cs="Tahoma"/>
      <w:kern w:val="16"/>
      <w:szCs w:val="19"/>
    </w:rPr>
  </w:style>
  <w:style w:type="paragraph" w:customStyle="1" w:styleId="655">
    <w:name w:val="Титул год"/>
    <w:basedOn w:val="1"/>
    <w:next w:val="1"/>
    <w:uiPriority w:val="0"/>
    <w:pPr>
      <w:spacing w:after="0" w:line="240" w:lineRule="auto"/>
      <w:jc w:val="center"/>
    </w:pPr>
    <w:rPr>
      <w:rFonts w:eastAsia="MS Mincho"/>
      <w:b/>
      <w:sz w:val="32"/>
      <w:szCs w:val="32"/>
      <w:lang w:eastAsia="ja-JP"/>
    </w:rPr>
  </w:style>
  <w:style w:type="paragraph" w:customStyle="1" w:styleId="656">
    <w:name w:val="М список 2"/>
    <w:basedOn w:val="1"/>
    <w:qFormat/>
    <w:uiPriority w:val="0"/>
    <w:pPr>
      <w:numPr>
        <w:ilvl w:val="0"/>
        <w:numId w:val="24"/>
      </w:numPr>
      <w:overflowPunct w:val="0"/>
      <w:autoSpaceDE w:val="0"/>
      <w:autoSpaceDN w:val="0"/>
      <w:adjustRightInd w:val="0"/>
      <w:spacing w:before="120" w:line="240" w:lineRule="auto"/>
      <w:textAlignment w:val="baseline"/>
    </w:pPr>
    <w:rPr>
      <w:sz w:val="24"/>
      <w:szCs w:val="20"/>
      <w:lang w:eastAsia="ru-RU"/>
    </w:rPr>
  </w:style>
  <w:style w:type="paragraph" w:customStyle="1" w:styleId="657">
    <w:name w:val="formattext"/>
    <w:basedOn w:val="1"/>
    <w:qFormat/>
    <w:uiPriority w:val="0"/>
    <w:pPr>
      <w:spacing w:before="100" w:beforeAutospacing="1" w:after="100" w:afterAutospacing="1" w:line="240" w:lineRule="auto"/>
    </w:pPr>
    <w:rPr>
      <w:sz w:val="24"/>
      <w:szCs w:val="24"/>
    </w:rPr>
  </w:style>
  <w:style w:type="character" w:customStyle="1" w:styleId="658">
    <w:name w:val="Body text (2)_"/>
    <w:basedOn w:val="11"/>
    <w:link w:val="659"/>
    <w:qFormat/>
    <w:uiPriority w:val="0"/>
    <w:rPr>
      <w:rFonts w:ascii="Times New Roman" w:hAnsi="Times New Roman"/>
      <w:color w:val="000000"/>
      <w:shd w:val="clear" w:color="auto" w:fill="FFFFFF"/>
    </w:rPr>
  </w:style>
  <w:style w:type="paragraph" w:customStyle="1" w:styleId="659">
    <w:name w:val="Body text (2)1"/>
    <w:basedOn w:val="1"/>
    <w:link w:val="658"/>
    <w:qFormat/>
    <w:uiPriority w:val="0"/>
    <w:pPr>
      <w:widowControl w:val="0"/>
      <w:shd w:val="clear" w:color="auto" w:fill="FFFFFF"/>
      <w:spacing w:after="0" w:line="274" w:lineRule="exact"/>
      <w:ind w:hanging="780"/>
    </w:pPr>
    <w:rPr>
      <w:rFonts w:ascii="Times New Roman" w:hAnsi="Times New Roman"/>
      <w:color w:val="000000"/>
    </w:rPr>
  </w:style>
  <w:style w:type="paragraph" w:customStyle="1" w:styleId="660">
    <w:name w:val="style3"/>
    <w:basedOn w:val="1"/>
    <w:qFormat/>
    <w:uiPriority w:val="0"/>
    <w:pPr>
      <w:spacing w:before="100" w:beforeAutospacing="1" w:after="100" w:afterAutospacing="1" w:line="240" w:lineRule="auto"/>
    </w:pPr>
    <w:rPr>
      <w:sz w:val="24"/>
      <w:szCs w:val="24"/>
    </w:rPr>
  </w:style>
  <w:style w:type="character" w:customStyle="1" w:styleId="661">
    <w:name w:val="fontstyle13"/>
    <w:basedOn w:val="11"/>
    <w:qFormat/>
    <w:uiPriority w:val="0"/>
  </w:style>
  <w:style w:type="character" w:customStyle="1" w:styleId="662">
    <w:name w:val="fontstyle11"/>
    <w:basedOn w:val="11"/>
    <w:qFormat/>
    <w:uiPriority w:val="0"/>
  </w:style>
  <w:style w:type="character" w:customStyle="1" w:styleId="663">
    <w:name w:val="Body text (2)"/>
    <w:basedOn w:val="658"/>
    <w:qFormat/>
    <w:uiPriority w:val="0"/>
    <w:rPr>
      <w:rFonts w:ascii="Times New Roman" w:hAnsi="Times New Roman"/>
      <w:color w:val="000000"/>
      <w:spacing w:val="0"/>
      <w:w w:val="100"/>
      <w:position w:val="0"/>
      <w:sz w:val="24"/>
      <w:szCs w:val="24"/>
      <w:u w:val="single"/>
      <w:shd w:val="clear" w:color="auto" w:fill="FFFFFF"/>
      <w:lang w:eastAsia="ru-RU" w:bidi="ru-RU"/>
    </w:rPr>
  </w:style>
  <w:style w:type="character" w:customStyle="1" w:styleId="664">
    <w:name w:val="Body text (2) + Italic"/>
    <w:basedOn w:val="658"/>
    <w:qFormat/>
    <w:uiPriority w:val="0"/>
    <w:rPr>
      <w:rFonts w:ascii="Times New Roman" w:hAnsi="Times New Roman"/>
      <w:i/>
      <w:iCs/>
      <w:color w:val="000000"/>
      <w:spacing w:val="0"/>
      <w:w w:val="100"/>
      <w:position w:val="0"/>
      <w:sz w:val="24"/>
      <w:szCs w:val="24"/>
      <w:shd w:val="clear" w:color="auto" w:fill="FFFFFF"/>
      <w:lang w:eastAsia="ru-RU" w:bidi="ru-RU"/>
    </w:rPr>
  </w:style>
  <w:style w:type="character" w:customStyle="1" w:styleId="665">
    <w:name w:val="Body text (2) + 14 pt.Bold2"/>
    <w:basedOn w:val="658"/>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666">
    <w:name w:val="Table caption (2)_"/>
    <w:basedOn w:val="11"/>
    <w:link w:val="667"/>
    <w:qFormat/>
    <w:uiPriority w:val="0"/>
    <w:rPr>
      <w:rFonts w:ascii="Times New Roman" w:hAnsi="Times New Roman"/>
      <w:color w:val="000000"/>
      <w:shd w:val="clear" w:color="auto" w:fill="FFFFFF"/>
    </w:rPr>
  </w:style>
  <w:style w:type="paragraph" w:customStyle="1" w:styleId="667">
    <w:name w:val="Table caption (2)"/>
    <w:basedOn w:val="1"/>
    <w:link w:val="666"/>
    <w:qFormat/>
    <w:uiPriority w:val="0"/>
    <w:pPr>
      <w:widowControl w:val="0"/>
      <w:shd w:val="clear" w:color="auto" w:fill="FFFFFF"/>
      <w:spacing w:after="0" w:line="0" w:lineRule="atLeast"/>
    </w:pPr>
    <w:rPr>
      <w:rFonts w:ascii="Times New Roman" w:hAnsi="Times New Roman"/>
      <w:color w:val="000000"/>
    </w:rPr>
  </w:style>
  <w:style w:type="paragraph" w:customStyle="1" w:styleId="668">
    <w:name w:val="заголовок 1"/>
    <w:basedOn w:val="1"/>
    <w:next w:val="1"/>
    <w:link w:val="669"/>
    <w:qFormat/>
    <w:uiPriority w:val="0"/>
    <w:pPr>
      <w:keepNext/>
      <w:widowControl w:val="0"/>
      <w:spacing w:after="0"/>
      <w:jc w:val="center"/>
    </w:pPr>
    <w:rPr>
      <w:b/>
      <w:sz w:val="36"/>
      <w:szCs w:val="20"/>
      <w:lang w:eastAsia="ru-RU"/>
    </w:rPr>
  </w:style>
  <w:style w:type="character" w:customStyle="1" w:styleId="669">
    <w:name w:val="заголовок 1 Знак"/>
    <w:link w:val="668"/>
    <w:qFormat/>
    <w:uiPriority w:val="0"/>
    <w:rPr>
      <w:rFonts w:ascii="Verdana" w:hAnsi="Verdana" w:eastAsia="Times New Roman" w:cs="Times New Roman"/>
      <w:b/>
      <w:sz w:val="36"/>
      <w:szCs w:val="20"/>
      <w:lang w:eastAsia="ru-RU"/>
    </w:rPr>
  </w:style>
  <w:style w:type="character" w:customStyle="1" w:styleId="670">
    <w:name w:val="hl"/>
    <w:basedOn w:val="11"/>
    <w:qFormat/>
    <w:uiPriority w:val="0"/>
  </w:style>
  <w:style w:type="character" w:customStyle="1" w:styleId="671">
    <w:name w:val="searchtext"/>
    <w:basedOn w:val="11"/>
    <w:qFormat/>
    <w:uiPriority w:val="0"/>
  </w:style>
  <w:style w:type="paragraph" w:customStyle="1" w:styleId="672">
    <w:name w:val="Текст основной"/>
    <w:basedOn w:val="1"/>
    <w:link w:val="673"/>
    <w:qFormat/>
    <w:uiPriority w:val="0"/>
    <w:pPr>
      <w:overflowPunct w:val="0"/>
      <w:autoSpaceDE w:val="0"/>
      <w:autoSpaceDN w:val="0"/>
      <w:adjustRightInd w:val="0"/>
      <w:spacing w:before="120" w:after="0" w:line="240" w:lineRule="auto"/>
      <w:ind w:firstLine="709"/>
      <w:textAlignment w:val="baseline"/>
    </w:pPr>
    <w:rPr>
      <w:sz w:val="24"/>
      <w:szCs w:val="20"/>
      <w:lang w:eastAsia="ru-RU"/>
    </w:rPr>
  </w:style>
  <w:style w:type="character" w:customStyle="1" w:styleId="673">
    <w:name w:val="Текст основной Знак"/>
    <w:basedOn w:val="11"/>
    <w:link w:val="672"/>
    <w:qFormat/>
    <w:uiPriority w:val="0"/>
    <w:rPr>
      <w:rFonts w:ascii="Verdana" w:hAnsi="Verdana" w:eastAsia="Times New Roman" w:cs="Times New Roman"/>
      <w:sz w:val="24"/>
      <w:szCs w:val="20"/>
      <w:lang w:eastAsia="ru-RU"/>
    </w:rPr>
  </w:style>
  <w:style w:type="character" w:customStyle="1" w:styleId="674">
    <w:name w:val="Heading 1 Char1"/>
    <w:basedOn w:val="11"/>
    <w:qFormat/>
    <w:uiPriority w:val="1"/>
    <w:rPr>
      <w:rFonts w:asciiTheme="majorHAnsi" w:hAnsiTheme="majorHAnsi" w:eastAsiaTheme="majorEastAsia" w:cstheme="majorBidi"/>
      <w:color w:val="2F5496" w:themeColor="accent1" w:themeShade="BF"/>
      <w:sz w:val="32"/>
      <w:szCs w:val="32"/>
      <w:lang w:val="en-GB"/>
    </w:rPr>
  </w:style>
  <w:style w:type="character" w:customStyle="1" w:styleId="675">
    <w:name w:val="Heading 2 Char1"/>
    <w:basedOn w:val="11"/>
    <w:qFormat/>
    <w:uiPriority w:val="1"/>
    <w:rPr>
      <w:rFonts w:asciiTheme="majorHAnsi" w:hAnsiTheme="majorHAnsi" w:eastAsiaTheme="majorEastAsia" w:cstheme="majorBidi"/>
      <w:color w:val="2F5496" w:themeColor="accent1" w:themeShade="BF"/>
      <w:sz w:val="26"/>
      <w:szCs w:val="26"/>
      <w:lang w:val="en-GB"/>
    </w:rPr>
  </w:style>
  <w:style w:type="character" w:customStyle="1" w:styleId="676">
    <w:name w:val="Heading 3 Char1"/>
    <w:basedOn w:val="11"/>
    <w:semiHidden/>
    <w:qFormat/>
    <w:uiPriority w:val="1"/>
    <w:rPr>
      <w:rFonts w:asciiTheme="majorHAnsi" w:hAnsiTheme="majorHAnsi" w:eastAsiaTheme="majorEastAsia" w:cstheme="majorBidi"/>
      <w:color w:val="1F3863" w:themeColor="accent1" w:themeShade="7F"/>
      <w:sz w:val="24"/>
      <w:szCs w:val="24"/>
      <w:lang w:val="en-GB"/>
    </w:rPr>
  </w:style>
  <w:style w:type="character" w:customStyle="1" w:styleId="677">
    <w:name w:val="Heading 4 Char1"/>
    <w:basedOn w:val="11"/>
    <w:qFormat/>
    <w:uiPriority w:val="1"/>
    <w:rPr>
      <w:rFonts w:asciiTheme="majorHAnsi" w:hAnsiTheme="majorHAnsi" w:eastAsiaTheme="majorEastAsia" w:cstheme="majorBidi"/>
      <w:i/>
      <w:iCs/>
      <w:color w:val="2F5496" w:themeColor="accent1" w:themeShade="BF"/>
      <w:lang w:val="en-GB"/>
    </w:rPr>
  </w:style>
  <w:style w:type="character" w:customStyle="1" w:styleId="678">
    <w:name w:val="Heading 5 Char1"/>
    <w:basedOn w:val="11"/>
    <w:uiPriority w:val="1"/>
    <w:rPr>
      <w:rFonts w:asciiTheme="majorHAnsi" w:hAnsiTheme="majorHAnsi" w:eastAsiaTheme="majorEastAsia" w:cstheme="majorBidi"/>
      <w:color w:val="2F5496" w:themeColor="accent1" w:themeShade="BF"/>
      <w:lang w:val="en-GB"/>
    </w:rPr>
  </w:style>
  <w:style w:type="character" w:customStyle="1" w:styleId="679">
    <w:name w:val="Heading 6 Char1"/>
    <w:basedOn w:val="11"/>
    <w:semiHidden/>
    <w:qFormat/>
    <w:uiPriority w:val="1"/>
    <w:rPr>
      <w:rFonts w:asciiTheme="majorHAnsi" w:hAnsiTheme="majorHAnsi" w:eastAsiaTheme="majorEastAsia" w:cstheme="majorBidi"/>
      <w:color w:val="1F3863" w:themeColor="accent1" w:themeShade="7F"/>
      <w:lang w:val="en-GB"/>
    </w:rPr>
  </w:style>
  <w:style w:type="character" w:customStyle="1" w:styleId="680">
    <w:name w:val="Heading 7 Char1"/>
    <w:basedOn w:val="11"/>
    <w:semiHidden/>
    <w:uiPriority w:val="1"/>
    <w:rPr>
      <w:rFonts w:asciiTheme="majorHAnsi" w:hAnsiTheme="majorHAnsi" w:eastAsiaTheme="majorEastAsia" w:cstheme="majorBidi"/>
      <w:i/>
      <w:iCs/>
      <w:color w:val="1F3863" w:themeColor="accent1" w:themeShade="7F"/>
      <w:lang w:val="en-GB"/>
    </w:rPr>
  </w:style>
  <w:style w:type="character" w:customStyle="1" w:styleId="681">
    <w:name w:val="Heading 8 Char2"/>
    <w:basedOn w:val="11"/>
    <w:semiHidden/>
    <w:uiPriority w:val="1"/>
    <w:rPr>
      <w:rFonts w:asciiTheme="majorHAnsi" w:hAnsiTheme="majorHAnsi" w:eastAsiaTheme="majorEastAsia" w:cstheme="majorBidi"/>
      <w:color w:val="262626" w:themeColor="text1" w:themeTint="D8"/>
      <w:sz w:val="21"/>
      <w:szCs w:val="21"/>
      <w:lang w:val="en-GB"/>
    </w:rPr>
  </w:style>
  <w:style w:type="character" w:customStyle="1" w:styleId="682">
    <w:name w:val="Heading 9 Char1"/>
    <w:basedOn w:val="11"/>
    <w:semiHidden/>
    <w:qFormat/>
    <w:uiPriority w:val="1"/>
    <w:rPr>
      <w:rFonts w:asciiTheme="majorHAnsi" w:hAnsiTheme="majorHAnsi" w:eastAsiaTheme="majorEastAsia" w:cstheme="majorBidi"/>
      <w:i/>
      <w:iCs/>
      <w:color w:val="262626" w:themeColor="text1" w:themeTint="D8"/>
      <w:sz w:val="21"/>
      <w:szCs w:val="21"/>
      <w:lang w:val="en-GB"/>
    </w:rPr>
  </w:style>
  <w:style w:type="character" w:customStyle="1" w:styleId="683">
    <w:name w:val="Footnote Text Char1"/>
    <w:basedOn w:val="11"/>
    <w:uiPriority w:val="9"/>
    <w:rPr>
      <w:sz w:val="20"/>
      <w:szCs w:val="20"/>
      <w:lang w:val="en-GB"/>
    </w:rPr>
  </w:style>
  <w:style w:type="character" w:customStyle="1" w:styleId="684">
    <w:name w:val="Header Char1"/>
    <w:basedOn w:val="11"/>
    <w:qFormat/>
    <w:uiPriority w:val="99"/>
    <w:rPr>
      <w:lang w:val="en-GB"/>
    </w:rPr>
  </w:style>
  <w:style w:type="character" w:customStyle="1" w:styleId="685">
    <w:name w:val="Footer Char1"/>
    <w:basedOn w:val="11"/>
    <w:uiPriority w:val="9"/>
    <w:rPr>
      <w:lang w:val="en-GB"/>
    </w:rPr>
  </w:style>
  <w:style w:type="character" w:customStyle="1" w:styleId="686">
    <w:name w:val="Body Text Indent Char1"/>
    <w:basedOn w:val="11"/>
    <w:uiPriority w:val="99"/>
    <w:rPr>
      <w:lang w:val="en-GB"/>
    </w:rPr>
  </w:style>
  <w:style w:type="character" w:customStyle="1" w:styleId="687">
    <w:name w:val="Тект документа 12 Знак"/>
    <w:link w:val="688"/>
    <w:locked/>
    <w:uiPriority w:val="0"/>
    <w:rPr>
      <w:rFonts w:ascii="Times New Roman" w:hAnsi="Times New Roman"/>
      <w:sz w:val="24"/>
      <w:szCs w:val="24"/>
      <w:lang w:eastAsia="ru-RU"/>
    </w:rPr>
  </w:style>
  <w:style w:type="paragraph" w:customStyle="1" w:styleId="688">
    <w:name w:val="Тект документа 12"/>
    <w:basedOn w:val="1"/>
    <w:link w:val="687"/>
    <w:qFormat/>
    <w:uiPriority w:val="0"/>
    <w:pPr>
      <w:spacing w:after="0" w:line="360" w:lineRule="auto"/>
      <w:ind w:firstLine="567"/>
    </w:pPr>
    <w:rPr>
      <w:rFonts w:ascii="Times New Roman" w:hAnsi="Times New Roman"/>
      <w:sz w:val="24"/>
      <w:szCs w:val="24"/>
      <w:lang w:eastAsia="ru-RU"/>
    </w:rPr>
  </w:style>
  <w:style w:type="table" w:customStyle="1" w:styleId="689">
    <w:name w:val="Table Grid4"/>
    <w:basedOn w:val="12"/>
    <w:uiPriority w:val="39"/>
    <w:rPr>
      <w:rFonts w:ascii="Calibri" w:hAnsi="Calibri" w:eastAsia="Calibri" w:cs="Times New Roman"/>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0">
    <w:name w:val="Сетка таблицы6"/>
    <w:basedOn w:val="12"/>
    <w:qFormat/>
    <w:uiPriority w:val="3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1">
    <w:name w:val="Сетка таблицы7"/>
    <w:basedOn w:val="12"/>
    <w:qFormat/>
    <w:uiPriority w:val="39"/>
    <w:rPr>
      <w:rFonts w:ascii="Verdana" w:hAnsi="Verdana"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2">
    <w:name w:val="italic"/>
    <w:basedOn w:val="11"/>
    <w:qFormat/>
    <w:uiPriority w:val="0"/>
  </w:style>
  <w:style w:type="paragraph" w:customStyle="1" w:styleId="693">
    <w:name w:val="Подпункт - 4 ур"/>
    <w:basedOn w:val="1"/>
    <w:qFormat/>
    <w:uiPriority w:val="0"/>
    <w:pPr>
      <w:numPr>
        <w:ilvl w:val="3"/>
        <w:numId w:val="25"/>
      </w:numPr>
      <w:spacing w:before="60" w:after="60" w:line="240" w:lineRule="auto"/>
      <w:ind w:left="284" w:right="170"/>
    </w:pPr>
    <w:rPr>
      <w:rFonts w:ascii="Times New Roman" w:hAnsi="Times New Roman"/>
      <w:sz w:val="28"/>
      <w:szCs w:val="28"/>
      <w:lang w:eastAsia="ru-RU"/>
    </w:rPr>
  </w:style>
  <w:style w:type="paragraph" w:customStyle="1" w:styleId="694">
    <w:name w:val="Пункт раздела - 2 ур"/>
    <w:basedOn w:val="1"/>
    <w:link w:val="701"/>
    <w:qFormat/>
    <w:uiPriority w:val="0"/>
    <w:pPr>
      <w:numPr>
        <w:ilvl w:val="1"/>
        <w:numId w:val="25"/>
      </w:numPr>
      <w:spacing w:before="60" w:after="60" w:line="240" w:lineRule="auto"/>
      <w:ind w:right="170"/>
    </w:pPr>
    <w:rPr>
      <w:rFonts w:ascii="Times New Roman" w:hAnsi="Times New Roman"/>
      <w:sz w:val="28"/>
      <w:szCs w:val="28"/>
      <w:lang w:eastAsia="ru-RU"/>
    </w:rPr>
  </w:style>
  <w:style w:type="paragraph" w:customStyle="1" w:styleId="695">
    <w:name w:val="Пункт подраздела - 3 ур"/>
    <w:basedOn w:val="1"/>
    <w:qFormat/>
    <w:uiPriority w:val="0"/>
    <w:pPr>
      <w:numPr>
        <w:ilvl w:val="2"/>
        <w:numId w:val="25"/>
      </w:numPr>
      <w:spacing w:before="60" w:after="60" w:line="240" w:lineRule="auto"/>
      <w:ind w:right="170"/>
    </w:pPr>
    <w:rPr>
      <w:rFonts w:ascii="Times New Roman" w:hAnsi="Times New Roman"/>
      <w:sz w:val="28"/>
      <w:szCs w:val="28"/>
      <w:lang w:eastAsia="ru-RU"/>
    </w:rPr>
  </w:style>
  <w:style w:type="paragraph" w:customStyle="1" w:styleId="696">
    <w:name w:val="Раздел - 1 ур"/>
    <w:next w:val="694"/>
    <w:qFormat/>
    <w:uiPriority w:val="0"/>
    <w:pPr>
      <w:keepNext/>
      <w:pageBreakBefore/>
      <w:numPr>
        <w:ilvl w:val="0"/>
        <w:numId w:val="25"/>
      </w:numPr>
      <w:suppressAutoHyphens/>
      <w:spacing w:after="240"/>
      <w:ind w:right="170" w:firstLine="851"/>
    </w:pPr>
    <w:rPr>
      <w:rFonts w:ascii="Arial" w:hAnsi="Arial" w:eastAsia="Times New Roman" w:cs="Times New Roman"/>
      <w:b/>
      <w:sz w:val="28"/>
      <w:szCs w:val="28"/>
      <w:lang w:val="en-GB" w:eastAsia="ru-RU" w:bidi="ar-SA"/>
    </w:rPr>
  </w:style>
  <w:style w:type="paragraph" w:customStyle="1" w:styleId="697">
    <w:name w:val="Перечисление -"/>
    <w:basedOn w:val="1"/>
    <w:link w:val="702"/>
    <w:qFormat/>
    <w:uiPriority w:val="0"/>
    <w:pPr>
      <w:numPr>
        <w:ilvl w:val="0"/>
        <w:numId w:val="26"/>
      </w:numPr>
      <w:spacing w:before="60" w:after="60" w:line="240" w:lineRule="auto"/>
      <w:ind w:right="170"/>
      <w:contextualSpacing/>
    </w:pPr>
    <w:rPr>
      <w:rFonts w:ascii="Times New Roman" w:hAnsi="Times New Roman"/>
      <w:sz w:val="28"/>
      <w:szCs w:val="28"/>
      <w:lang w:eastAsia="ru-RU"/>
    </w:rPr>
  </w:style>
  <w:style w:type="paragraph" w:customStyle="1" w:styleId="698">
    <w:name w:val="footnote description"/>
    <w:next w:val="1"/>
    <w:link w:val="699"/>
    <w:qFormat/>
    <w:uiPriority w:val="0"/>
    <w:pPr>
      <w:spacing w:after="294" w:line="259" w:lineRule="auto"/>
      <w:jc w:val="both"/>
    </w:pPr>
    <w:rPr>
      <w:rFonts w:ascii="Arial" w:hAnsi="Arial" w:eastAsia="Arial" w:cs="Arial"/>
      <w:color w:val="000000"/>
      <w:sz w:val="16"/>
      <w:szCs w:val="22"/>
      <w:lang w:val="en-GB" w:eastAsia="en-GB" w:bidi="ar-SA"/>
    </w:rPr>
  </w:style>
  <w:style w:type="character" w:customStyle="1" w:styleId="699">
    <w:name w:val="footnote description Char"/>
    <w:link w:val="698"/>
    <w:qFormat/>
    <w:uiPriority w:val="0"/>
    <w:rPr>
      <w:rFonts w:ascii="Arial" w:hAnsi="Arial" w:eastAsia="Arial" w:cs="Arial"/>
      <w:color w:val="000000"/>
      <w:sz w:val="16"/>
      <w:lang w:val="en-GB" w:eastAsia="en-GB"/>
    </w:rPr>
  </w:style>
  <w:style w:type="character" w:customStyle="1" w:styleId="700">
    <w:name w:val="footnote mark"/>
    <w:qFormat/>
    <w:uiPriority w:val="0"/>
    <w:rPr>
      <w:rFonts w:ascii="Arial" w:hAnsi="Arial" w:eastAsia="Arial" w:cs="Arial"/>
      <w:color w:val="000000"/>
      <w:sz w:val="16"/>
      <w:vertAlign w:val="superscript"/>
    </w:rPr>
  </w:style>
  <w:style w:type="character" w:customStyle="1" w:styleId="701">
    <w:name w:val="Пункт раздела - 2 ур Знак"/>
    <w:link w:val="694"/>
    <w:qFormat/>
    <w:locked/>
    <w:uiPriority w:val="0"/>
    <w:rPr>
      <w:rFonts w:ascii="Times New Roman" w:hAnsi="Times New Roman"/>
      <w:sz w:val="28"/>
      <w:szCs w:val="28"/>
      <w:lang w:eastAsia="ru-RU"/>
    </w:rPr>
  </w:style>
  <w:style w:type="character" w:customStyle="1" w:styleId="702">
    <w:name w:val="Перечисление - Знак"/>
    <w:link w:val="697"/>
    <w:qFormat/>
    <w:locked/>
    <w:uiPriority w:val="0"/>
    <w:rPr>
      <w:rFonts w:ascii="Times New Roman" w:hAnsi="Times New Roman"/>
      <w:sz w:val="28"/>
      <w:szCs w:val="28"/>
      <w:lang w:eastAsia="ru-RU"/>
    </w:rPr>
  </w:style>
  <w:style w:type="paragraph" w:customStyle="1" w:styleId="703">
    <w:name w:val="para2"/>
    <w:basedOn w:val="1"/>
    <w:qFormat/>
    <w:uiPriority w:val="0"/>
    <w:pPr>
      <w:numPr>
        <w:ilvl w:val="0"/>
        <w:numId w:val="27"/>
      </w:numPr>
      <w:tabs>
        <w:tab w:val="clear" w:pos="360"/>
      </w:tabs>
      <w:spacing w:before="120" w:line="240" w:lineRule="auto"/>
    </w:pPr>
    <w:rPr>
      <w:rFonts w:ascii="Times New Roman" w:hAnsi="Times New Roman" w:eastAsia="Malgun Gothic"/>
      <w:szCs w:val="20"/>
    </w:rPr>
  </w:style>
  <w:style w:type="paragraph" w:customStyle="1" w:styleId="704">
    <w:name w:val="Bullet"/>
    <w:basedOn w:val="1"/>
    <w:qFormat/>
    <w:uiPriority w:val="0"/>
    <w:pPr>
      <w:numPr>
        <w:ilvl w:val="0"/>
        <w:numId w:val="28"/>
      </w:numPr>
      <w:spacing w:before="60" w:after="100" w:afterAutospacing="1" w:line="252" w:lineRule="auto"/>
      <w:ind w:left="714" w:hanging="357"/>
    </w:pPr>
    <w:rPr>
      <w:rFonts w:ascii="Arial" w:hAnsi="Arial" w:eastAsia="Arial" w:cs="Arial"/>
      <w:color w:val="000000"/>
      <w:sz w:val="20"/>
      <w:lang w:eastAsia="en-GB"/>
    </w:rPr>
  </w:style>
  <w:style w:type="table" w:customStyle="1" w:styleId="705">
    <w:name w:val="Сетка таблицы8"/>
    <w:basedOn w:val="12"/>
    <w:qFormat/>
    <w:uiPriority w:val="39"/>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6">
    <w:name w:val="Сетка таблицы9"/>
    <w:basedOn w:val="12"/>
    <w:qFormat/>
    <w:uiPriority w:val="39"/>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7">
    <w:name w:val="Сетка таблицы10"/>
    <w:basedOn w:val="12"/>
    <w:qFormat/>
    <w:uiPriority w:val="39"/>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8">
    <w:name w:val="Сетка таблицы12"/>
    <w:basedOn w:val="12"/>
    <w:qFormat/>
    <w:uiPriority w:val="39"/>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9">
    <w:name w:val="Сетка таблицы13"/>
    <w:basedOn w:val="12"/>
    <w:qFormat/>
    <w:uiPriority w:val="39"/>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10">
    <w:name w:val="Сетка таблицы14"/>
    <w:basedOn w:val="12"/>
    <w:qFormat/>
    <w:uiPriority w:val="39"/>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11">
    <w:name w:val="content-text"/>
    <w:basedOn w:val="1"/>
    <w:qFormat/>
    <w:uiPriority w:val="0"/>
    <w:pPr>
      <w:spacing w:before="100" w:beforeAutospacing="1" w:after="100" w:afterAutospacing="1" w:line="240" w:lineRule="auto"/>
    </w:pPr>
    <w:rPr>
      <w:rFonts w:ascii="Times New Roman" w:hAnsi="Times New Roman"/>
      <w:sz w:val="24"/>
      <w:szCs w:val="24"/>
    </w:rPr>
  </w:style>
  <w:style w:type="character" w:customStyle="1" w:styleId="712">
    <w:name w:val="Неразрешенное упоминание2"/>
    <w:basedOn w:val="11"/>
    <w:semiHidden/>
    <w:unhideWhenUsed/>
    <w:qFormat/>
    <w:uiPriority w:val="99"/>
    <w:rPr>
      <w:color w:val="808080"/>
      <w:shd w:val="clear" w:color="auto" w:fill="E6E6E6"/>
    </w:rPr>
  </w:style>
  <w:style w:type="character" w:customStyle="1" w:styleId="713">
    <w:name w:val="blk"/>
    <w:basedOn w:val="11"/>
    <w:qFormat/>
    <w:uiPriority w:val="0"/>
  </w:style>
  <w:style w:type="character" w:customStyle="1" w:styleId="714">
    <w:name w:val="nobr"/>
    <w:basedOn w:val="11"/>
    <w:qFormat/>
    <w:uiPriority w:val="0"/>
  </w:style>
  <w:style w:type="character" w:customStyle="1" w:styleId="715">
    <w:name w:val="Unresolved Mention4"/>
    <w:basedOn w:val="11"/>
    <w:semiHidden/>
    <w:unhideWhenUsed/>
    <w:qFormat/>
    <w:uiPriority w:val="99"/>
    <w:rPr>
      <w:color w:val="808080"/>
      <w:shd w:val="clear" w:color="auto" w:fill="E6E6E6"/>
    </w:rPr>
  </w:style>
  <w:style w:type="paragraph" w:customStyle="1" w:styleId="716">
    <w:name w:val="s_1"/>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717">
    <w:name w:val="Сетка таблицы светлая1"/>
    <w:basedOn w:val="12"/>
    <w:qFormat/>
    <w:uiPriority w:val="40"/>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718">
    <w:name w:val="Список-таблица 1 светлая1"/>
    <w:basedOn w:val="12"/>
    <w:qFormat/>
    <w:uiPriority w:val="46"/>
    <w:rPr>
      <w:rFonts w:ascii="Verdana" w:hAnsi="Verdana" w:eastAsia="Times New Roman" w:cs="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19">
    <w:name w:val="Список-таблица 1 светлая — акцент 11"/>
    <w:basedOn w:val="12"/>
    <w:qFormat/>
    <w:uiPriority w:val="46"/>
    <w:rPr>
      <w:rFonts w:ascii="Verdana" w:hAnsi="Verdana" w:eastAsia="Times New Roman" w:cs="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0">
    <w:name w:val="Список-таблица 1 светлая — акцент 21"/>
    <w:basedOn w:val="12"/>
    <w:qFormat/>
    <w:uiPriority w:val="46"/>
    <w:rPr>
      <w:rFonts w:ascii="Verdana" w:hAnsi="Verdana" w:eastAsia="Times New Roman" w:cs="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1">
    <w:name w:val="Список-таблица 1 светлая — акцент 31"/>
    <w:basedOn w:val="12"/>
    <w:qFormat/>
    <w:uiPriority w:val="46"/>
    <w:rPr>
      <w:rFonts w:ascii="Verdana" w:hAnsi="Verdana" w:eastAsia="Times New Roman" w:cs="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2">
    <w:name w:val="Список-таблица 1 светлая — акцент 41"/>
    <w:basedOn w:val="12"/>
    <w:qFormat/>
    <w:uiPriority w:val="46"/>
    <w:rPr>
      <w:rFonts w:ascii="Verdana" w:hAnsi="Verdana" w:eastAsia="Times New Roman" w:cs="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23">
    <w:name w:val="Список-таблица 1 светлая — акцент 51"/>
    <w:basedOn w:val="12"/>
    <w:qFormat/>
    <w:uiPriority w:val="46"/>
    <w:rPr>
      <w:rFonts w:ascii="Verdana" w:hAnsi="Verdana" w:eastAsia="Times New Roman" w:cs="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24">
    <w:name w:val="Список-таблица 1 светлая — акцент 61"/>
    <w:basedOn w:val="12"/>
    <w:qFormat/>
    <w:uiPriority w:val="46"/>
    <w:rPr>
      <w:rFonts w:ascii="Verdana" w:hAnsi="Verdana" w:eastAsia="Times New Roman" w:cs="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25">
    <w:name w:val="Список-таблица 21"/>
    <w:basedOn w:val="12"/>
    <w:qFormat/>
    <w:uiPriority w:val="47"/>
    <w:rPr>
      <w:rFonts w:ascii="Verdana" w:hAnsi="Verdana" w:eastAsia="Times New Roman" w:cs="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26">
    <w:name w:val="Список-таблица 2 — акцент 11"/>
    <w:basedOn w:val="12"/>
    <w:qFormat/>
    <w:uiPriority w:val="47"/>
    <w:rPr>
      <w:rFonts w:ascii="Verdana" w:hAnsi="Verdana" w:eastAsia="Times New Roman" w:cs="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7">
    <w:name w:val="Список-таблица 2 — акцент 21"/>
    <w:basedOn w:val="12"/>
    <w:qFormat/>
    <w:uiPriority w:val="47"/>
    <w:rPr>
      <w:rFonts w:ascii="Verdana" w:hAnsi="Verdana" w:eastAsia="Times New Roman" w:cs="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8">
    <w:name w:val="Список-таблица 2 — акцент 31"/>
    <w:basedOn w:val="12"/>
    <w:qFormat/>
    <w:uiPriority w:val="47"/>
    <w:rPr>
      <w:rFonts w:ascii="Verdana" w:hAnsi="Verdana" w:eastAsia="Times New Roman" w:cs="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9">
    <w:name w:val="Список-таблица 2 — акцент 41"/>
    <w:basedOn w:val="12"/>
    <w:qFormat/>
    <w:uiPriority w:val="47"/>
    <w:rPr>
      <w:rFonts w:ascii="Verdana" w:hAnsi="Verdana" w:eastAsia="Times New Roman" w:cs="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30">
    <w:name w:val="Список-таблица 2 — акцент 51"/>
    <w:basedOn w:val="12"/>
    <w:qFormat/>
    <w:uiPriority w:val="47"/>
    <w:rPr>
      <w:rFonts w:ascii="Verdana" w:hAnsi="Verdana" w:eastAsia="Times New Roman" w:cs="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31">
    <w:name w:val="Список-таблица 2 — акцент 61"/>
    <w:basedOn w:val="12"/>
    <w:qFormat/>
    <w:uiPriority w:val="47"/>
    <w:rPr>
      <w:rFonts w:ascii="Verdana" w:hAnsi="Verdana" w:eastAsia="Times New Roman" w:cs="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32">
    <w:name w:val="Список-таблица 31"/>
    <w:basedOn w:val="12"/>
    <w:qFormat/>
    <w:uiPriority w:val="48"/>
    <w:rPr>
      <w:rFonts w:ascii="Verdana" w:hAnsi="Verdana" w:eastAsia="Times New Roman" w:cs="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733">
    <w:name w:val="Список-таблица 3 — акцент 11"/>
    <w:basedOn w:val="12"/>
    <w:qFormat/>
    <w:uiPriority w:val="48"/>
    <w:rPr>
      <w:rFonts w:ascii="Verdana" w:hAnsi="Verdana" w:eastAsia="Times New Roman" w:cs="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734">
    <w:name w:val="Список-таблица 3 — акцент 21"/>
    <w:basedOn w:val="12"/>
    <w:qFormat/>
    <w:uiPriority w:val="48"/>
    <w:rPr>
      <w:rFonts w:ascii="Verdana" w:hAnsi="Verdana" w:eastAsia="Times New Roman" w:cs="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735">
    <w:name w:val="Список-таблица 3 — акцент 31"/>
    <w:basedOn w:val="12"/>
    <w:qFormat/>
    <w:uiPriority w:val="48"/>
    <w:rPr>
      <w:rFonts w:ascii="Verdana" w:hAnsi="Verdana" w:eastAsia="Times New Roman" w:cs="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736">
    <w:name w:val="Список-таблица 3 — акцент 41"/>
    <w:basedOn w:val="12"/>
    <w:qFormat/>
    <w:uiPriority w:val="48"/>
    <w:rPr>
      <w:rFonts w:ascii="Verdana" w:hAnsi="Verdana" w:eastAsia="Times New Roman" w:cs="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737">
    <w:name w:val="Список-таблица 3 — акцент 51"/>
    <w:basedOn w:val="12"/>
    <w:qFormat/>
    <w:uiPriority w:val="48"/>
    <w:rPr>
      <w:rFonts w:ascii="Verdana" w:hAnsi="Verdana" w:eastAsia="Times New Roman" w:cs="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738">
    <w:name w:val="Список-таблица 3 — акцент 61"/>
    <w:basedOn w:val="12"/>
    <w:qFormat/>
    <w:uiPriority w:val="48"/>
    <w:rPr>
      <w:rFonts w:ascii="Verdana" w:hAnsi="Verdana" w:eastAsia="Times New Roman" w:cs="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739">
    <w:name w:val="Список-таблица 41"/>
    <w:basedOn w:val="12"/>
    <w:qFormat/>
    <w:uiPriority w:val="49"/>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40">
    <w:name w:val="Список-таблица 4 — акцент 11"/>
    <w:basedOn w:val="12"/>
    <w:qFormat/>
    <w:uiPriority w:val="49"/>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41">
    <w:name w:val="Список-таблица 4 — акцент 21"/>
    <w:basedOn w:val="12"/>
    <w:qFormat/>
    <w:uiPriority w:val="49"/>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42">
    <w:name w:val="Список-таблица 4 — акцент 31"/>
    <w:basedOn w:val="12"/>
    <w:qFormat/>
    <w:uiPriority w:val="49"/>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43">
    <w:name w:val="Список-таблица 4 — акцент 41"/>
    <w:basedOn w:val="12"/>
    <w:qFormat/>
    <w:uiPriority w:val="49"/>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44">
    <w:name w:val="Список-таблица 4 — акцент 51"/>
    <w:basedOn w:val="12"/>
    <w:qFormat/>
    <w:uiPriority w:val="49"/>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45">
    <w:name w:val="Список-таблица 4 — акцент 61"/>
    <w:basedOn w:val="12"/>
    <w:qFormat/>
    <w:uiPriority w:val="49"/>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46">
    <w:name w:val="Список-таблица 5 темная1"/>
    <w:basedOn w:val="12"/>
    <w:qFormat/>
    <w:uiPriority w:val="50"/>
    <w:rPr>
      <w:rFonts w:ascii="Verdana" w:hAnsi="Verdana" w:eastAsia="Times New Roman" w:cs="Times New Roman"/>
      <w:color w:val="FFFFFF" w:themeColor="background1"/>
      <w:sz w:val="18"/>
      <w:szCs w:val="18"/>
      <w:lang w:eastAsia="da-DK"/>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7">
    <w:name w:val="Список-таблица 5 темная — акцент 11"/>
    <w:basedOn w:val="12"/>
    <w:qFormat/>
    <w:uiPriority w:val="50"/>
    <w:rPr>
      <w:rFonts w:ascii="Verdana" w:hAnsi="Verdana" w:eastAsia="Times New Roman" w:cs="Times New Roman"/>
      <w:color w:val="FFFFFF" w:themeColor="background1"/>
      <w:sz w:val="18"/>
      <w:szCs w:val="18"/>
      <w:lang w:eastAsia="da-DK"/>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8">
    <w:name w:val="Список-таблица 5 темная — акцент 21"/>
    <w:basedOn w:val="12"/>
    <w:qFormat/>
    <w:uiPriority w:val="50"/>
    <w:rPr>
      <w:rFonts w:ascii="Verdana" w:hAnsi="Verdana" w:eastAsia="Times New Roman" w:cs="Times New Roman"/>
      <w:color w:val="FFFFFF" w:themeColor="background1"/>
      <w:sz w:val="18"/>
      <w:szCs w:val="18"/>
      <w:lang w:eastAsia="da-DK"/>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9">
    <w:name w:val="Список-таблица 5 темная — акцент 31"/>
    <w:basedOn w:val="12"/>
    <w:qFormat/>
    <w:uiPriority w:val="50"/>
    <w:rPr>
      <w:rFonts w:ascii="Verdana" w:hAnsi="Verdana" w:eastAsia="Times New Roman" w:cs="Times New Roman"/>
      <w:color w:val="FFFFFF" w:themeColor="background1"/>
      <w:sz w:val="18"/>
      <w:szCs w:val="18"/>
      <w:lang w:eastAsia="da-DK"/>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0">
    <w:name w:val="Список-таблица 5 темная — акцент 41"/>
    <w:basedOn w:val="12"/>
    <w:qFormat/>
    <w:uiPriority w:val="50"/>
    <w:rPr>
      <w:rFonts w:ascii="Verdana" w:hAnsi="Verdana" w:eastAsia="Times New Roman" w:cs="Times New Roman"/>
      <w:color w:val="FFFFFF" w:themeColor="background1"/>
      <w:sz w:val="18"/>
      <w:szCs w:val="18"/>
      <w:lang w:eastAsia="da-DK"/>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1">
    <w:name w:val="Список-таблица 5 темная — акцент 51"/>
    <w:basedOn w:val="12"/>
    <w:qFormat/>
    <w:uiPriority w:val="50"/>
    <w:rPr>
      <w:rFonts w:ascii="Verdana" w:hAnsi="Verdana" w:eastAsia="Times New Roman" w:cs="Times New Roman"/>
      <w:color w:val="FFFFFF" w:themeColor="background1"/>
      <w:sz w:val="18"/>
      <w:szCs w:val="18"/>
      <w:lang w:eastAsia="da-DK"/>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2">
    <w:name w:val="Список-таблица 5 темная — акцент 61"/>
    <w:basedOn w:val="12"/>
    <w:qFormat/>
    <w:uiPriority w:val="50"/>
    <w:rPr>
      <w:rFonts w:ascii="Verdana" w:hAnsi="Verdana" w:eastAsia="Times New Roman" w:cs="Times New Roman"/>
      <w:color w:val="FFFFFF" w:themeColor="background1"/>
      <w:sz w:val="18"/>
      <w:szCs w:val="18"/>
      <w:lang w:eastAsia="da-DK"/>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3">
    <w:name w:val="Список-таблица 6 цветная1"/>
    <w:basedOn w:val="12"/>
    <w:qFormat/>
    <w:uiPriority w:val="51"/>
    <w:rPr>
      <w:rFonts w:ascii="Verdana" w:hAnsi="Verdana" w:eastAsia="Times New Roman" w:cs="Times New Roman"/>
      <w:color w:val="000000" w:themeColor="text1"/>
      <w:sz w:val="18"/>
      <w:szCs w:val="18"/>
      <w:lang w:eastAsia="da-DK"/>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54">
    <w:name w:val="Список-таблица 6 цветная — акцент 11"/>
    <w:basedOn w:val="12"/>
    <w:qFormat/>
    <w:uiPriority w:val="51"/>
    <w:rPr>
      <w:rFonts w:ascii="Verdana" w:hAnsi="Verdana" w:eastAsia="Times New Roman" w:cs="Times New Roman"/>
      <w:color w:val="2F5496"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55">
    <w:name w:val="Список-таблица 6 цветная — акцент 21"/>
    <w:basedOn w:val="12"/>
    <w:qFormat/>
    <w:uiPriority w:val="51"/>
    <w:rPr>
      <w:rFonts w:ascii="Verdana" w:hAnsi="Verdana" w:eastAsia="Times New Roman" w:cs="Times New Roman"/>
      <w:color w:val="C559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56">
    <w:name w:val="Список-таблица 6 цветная — акцент 31"/>
    <w:basedOn w:val="12"/>
    <w:qFormat/>
    <w:uiPriority w:val="51"/>
    <w:rPr>
      <w:rFonts w:ascii="Verdana" w:hAnsi="Verdana" w:eastAsia="Times New Roman" w:cs="Times New Roman"/>
      <w:color w:val="7B7B7B"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57">
    <w:name w:val="Список-таблица 6 цветная — акцент 41"/>
    <w:basedOn w:val="12"/>
    <w:qFormat/>
    <w:uiPriority w:val="51"/>
    <w:rPr>
      <w:rFonts w:ascii="Verdana" w:hAnsi="Verdana" w:eastAsia="Times New Roman" w:cs="Times New Roman"/>
      <w:color w:val="BE8F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58">
    <w:name w:val="Список-таблица 6 цветная — акцент 51"/>
    <w:basedOn w:val="12"/>
    <w:qFormat/>
    <w:uiPriority w:val="51"/>
    <w:rPr>
      <w:rFonts w:ascii="Verdana" w:hAnsi="Verdana" w:eastAsia="Times New Roman" w:cs="Times New Roman"/>
      <w:color w:val="2E75B5"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59">
    <w:name w:val="Список-таблица 6 цветная — акцент 61"/>
    <w:basedOn w:val="12"/>
    <w:qFormat/>
    <w:uiPriority w:val="51"/>
    <w:rPr>
      <w:rFonts w:ascii="Verdana" w:hAnsi="Verdana" w:eastAsia="Times New Roman" w:cs="Times New Roman"/>
      <w:color w:val="5381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60">
    <w:name w:val="Список-таблица 7 цветная1"/>
    <w:basedOn w:val="12"/>
    <w:qFormat/>
    <w:uiPriority w:val="52"/>
    <w:rPr>
      <w:rFonts w:ascii="Verdana" w:hAnsi="Verdana" w:eastAsia="Times New Roman" w:cs="Times New Roman"/>
      <w:color w:val="000000" w:themeColor="text1"/>
      <w:sz w:val="18"/>
      <w:szCs w:val="18"/>
      <w:lang w:eastAsia="da-DK"/>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1">
    <w:name w:val="Список-таблица 7 цветная — акцент 11"/>
    <w:basedOn w:val="12"/>
    <w:qFormat/>
    <w:uiPriority w:val="52"/>
    <w:rPr>
      <w:rFonts w:ascii="Verdana" w:hAnsi="Verdana" w:eastAsia="Times New Roman" w:cs="Times New Roman"/>
      <w:color w:val="2F5496"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2">
    <w:name w:val="Список-таблица 7 цветная — акцент 21"/>
    <w:basedOn w:val="12"/>
    <w:qFormat/>
    <w:uiPriority w:val="52"/>
    <w:rPr>
      <w:rFonts w:ascii="Verdana" w:hAnsi="Verdana" w:eastAsia="Times New Roman" w:cs="Times New Roman"/>
      <w:color w:val="C559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3">
    <w:name w:val="Список-таблица 7 цветная — акцент 31"/>
    <w:basedOn w:val="12"/>
    <w:qFormat/>
    <w:uiPriority w:val="52"/>
    <w:rPr>
      <w:rFonts w:ascii="Verdana" w:hAnsi="Verdana" w:eastAsia="Times New Roman" w:cs="Times New Roman"/>
      <w:color w:val="7B7B7B"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4">
    <w:name w:val="Список-таблица 7 цветная — акцент 41"/>
    <w:basedOn w:val="12"/>
    <w:qFormat/>
    <w:uiPriority w:val="52"/>
    <w:rPr>
      <w:rFonts w:ascii="Verdana" w:hAnsi="Verdana" w:eastAsia="Times New Roman" w:cs="Times New Roman"/>
      <w:color w:val="BE8F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5">
    <w:name w:val="Список-таблица 7 цветная — акцент 51"/>
    <w:basedOn w:val="12"/>
    <w:qFormat/>
    <w:uiPriority w:val="52"/>
    <w:rPr>
      <w:rFonts w:ascii="Verdana" w:hAnsi="Verdana" w:eastAsia="Times New Roman" w:cs="Times New Roman"/>
      <w:color w:val="2E75B5"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6">
    <w:name w:val="Список-таблица 7 цветная — акцент 61"/>
    <w:basedOn w:val="12"/>
    <w:qFormat/>
    <w:uiPriority w:val="52"/>
    <w:rPr>
      <w:rFonts w:ascii="Verdana" w:hAnsi="Verdana" w:eastAsia="Times New Roman" w:cs="Times New Roman"/>
      <w:color w:val="5381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7">
    <w:name w:val="Таблица простая 11"/>
    <w:basedOn w:val="12"/>
    <w:qFormat/>
    <w:uiPriority w:val="41"/>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68">
    <w:name w:val="Таблица простая 21"/>
    <w:basedOn w:val="12"/>
    <w:qFormat/>
    <w:uiPriority w:val="42"/>
    <w:rPr>
      <w:rFonts w:ascii="Verdana" w:hAnsi="Verdana" w:eastAsia="Times New Roman" w:cs="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769">
    <w:name w:val="Таблица простая 31"/>
    <w:basedOn w:val="12"/>
    <w:qFormat/>
    <w:uiPriority w:val="43"/>
    <w:rPr>
      <w:rFonts w:ascii="Verdana" w:hAnsi="Verdana" w:eastAsia="Times New Roman" w:cs="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770">
    <w:name w:val="Таблица простая 41"/>
    <w:basedOn w:val="12"/>
    <w:qFormat/>
    <w:uiPriority w:val="44"/>
    <w:rPr>
      <w:rFonts w:ascii="Verdana" w:hAnsi="Verdana" w:eastAsia="Times New Roman" w:cs="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71">
    <w:name w:val="Таблица простая 51"/>
    <w:basedOn w:val="12"/>
    <w:qFormat/>
    <w:uiPriority w:val="45"/>
    <w:rPr>
      <w:rFonts w:ascii="Verdana" w:hAnsi="Verdana" w:eastAsia="Times New Roman" w:cs="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72">
    <w:name w:val="Таблица-сетка 1 светлая1"/>
    <w:basedOn w:val="12"/>
    <w:qFormat/>
    <w:uiPriority w:val="46"/>
    <w:rPr>
      <w:rFonts w:ascii="Verdana" w:hAnsi="Verdana" w:eastAsia="Times New Roman" w:cs="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773">
    <w:name w:val="Таблица-сетка 1 светлая — акцент 11"/>
    <w:basedOn w:val="12"/>
    <w:qFormat/>
    <w:uiPriority w:val="46"/>
    <w:rPr>
      <w:rFonts w:ascii="Verdana" w:hAnsi="Verdana" w:eastAsia="Times New Roman" w:cs="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774">
    <w:name w:val="Таблица-сетка 1 светлая — акцент 21"/>
    <w:basedOn w:val="12"/>
    <w:qFormat/>
    <w:uiPriority w:val="46"/>
    <w:rPr>
      <w:rFonts w:ascii="Verdana" w:hAnsi="Verdana" w:eastAsia="Times New Roman" w:cs="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775">
    <w:name w:val="Таблица-сетка 1 светлая — акцент 31"/>
    <w:basedOn w:val="12"/>
    <w:qFormat/>
    <w:uiPriority w:val="46"/>
    <w:rPr>
      <w:rFonts w:ascii="Verdana" w:hAnsi="Verdana" w:eastAsia="Times New Roman" w:cs="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776">
    <w:name w:val="Таблица-сетка 1 светлая — акцент 41"/>
    <w:basedOn w:val="12"/>
    <w:qFormat/>
    <w:uiPriority w:val="46"/>
    <w:rPr>
      <w:rFonts w:ascii="Verdana" w:hAnsi="Verdana" w:eastAsia="Times New Roman" w:cs="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777">
    <w:name w:val="Таблица-сетка 1 светлая — акцент 51"/>
    <w:basedOn w:val="12"/>
    <w:qFormat/>
    <w:uiPriority w:val="46"/>
    <w:rPr>
      <w:rFonts w:ascii="Verdana" w:hAnsi="Verdana" w:eastAsia="Times New Roman" w:cs="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778">
    <w:name w:val="Таблица-сетка 1 светлая — акцент 61"/>
    <w:basedOn w:val="12"/>
    <w:qFormat/>
    <w:uiPriority w:val="46"/>
    <w:rPr>
      <w:rFonts w:ascii="Verdana" w:hAnsi="Verdana" w:eastAsia="Times New Roman" w:cs="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779">
    <w:name w:val="Таблица-сетка 21"/>
    <w:basedOn w:val="12"/>
    <w:qFormat/>
    <w:uiPriority w:val="47"/>
    <w:rPr>
      <w:rFonts w:ascii="Verdana" w:hAnsi="Verdana" w:eastAsia="Times New Roman" w:cs="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80">
    <w:name w:val="Таблица-сетка 2 — акцент 11"/>
    <w:basedOn w:val="12"/>
    <w:qFormat/>
    <w:uiPriority w:val="47"/>
    <w:rPr>
      <w:rFonts w:ascii="Verdana" w:hAnsi="Verdana" w:eastAsia="Times New Roman" w:cs="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81">
    <w:name w:val="Таблица-сетка 2 — акцент 21"/>
    <w:basedOn w:val="12"/>
    <w:qFormat/>
    <w:uiPriority w:val="47"/>
    <w:rPr>
      <w:rFonts w:ascii="Verdana" w:hAnsi="Verdana" w:eastAsia="Times New Roman" w:cs="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82">
    <w:name w:val="Таблица-сетка 2 — акцент 31"/>
    <w:basedOn w:val="12"/>
    <w:qFormat/>
    <w:uiPriority w:val="47"/>
    <w:rPr>
      <w:rFonts w:ascii="Verdana" w:hAnsi="Verdana" w:eastAsia="Times New Roman" w:cs="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83">
    <w:name w:val="Таблица-сетка 2 — акцент 41"/>
    <w:basedOn w:val="12"/>
    <w:qFormat/>
    <w:uiPriority w:val="47"/>
    <w:rPr>
      <w:rFonts w:ascii="Verdana" w:hAnsi="Verdana" w:eastAsia="Times New Roman" w:cs="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84">
    <w:name w:val="Таблица-сетка 2 — акцент 51"/>
    <w:basedOn w:val="12"/>
    <w:qFormat/>
    <w:uiPriority w:val="47"/>
    <w:rPr>
      <w:rFonts w:ascii="Verdana" w:hAnsi="Verdana" w:eastAsia="Times New Roman" w:cs="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85">
    <w:name w:val="Таблица-сетка 2 — акцент 61"/>
    <w:basedOn w:val="12"/>
    <w:qFormat/>
    <w:uiPriority w:val="47"/>
    <w:rPr>
      <w:rFonts w:ascii="Verdana" w:hAnsi="Verdana" w:eastAsia="Times New Roman" w:cs="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86">
    <w:name w:val="Таблица-сетка 31"/>
    <w:basedOn w:val="12"/>
    <w:qFormat/>
    <w:uiPriority w:val="48"/>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787">
    <w:name w:val="Таблица-сетка 3 — акцент 11"/>
    <w:basedOn w:val="12"/>
    <w:qFormat/>
    <w:uiPriority w:val="48"/>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788">
    <w:name w:val="Таблица-сетка 3 — акцент 21"/>
    <w:basedOn w:val="12"/>
    <w:qFormat/>
    <w:uiPriority w:val="48"/>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789">
    <w:name w:val="Таблица-сетка 3 — акцент 31"/>
    <w:basedOn w:val="12"/>
    <w:qFormat/>
    <w:uiPriority w:val="48"/>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790">
    <w:name w:val="Таблица-сетка 3 — акцент 41"/>
    <w:basedOn w:val="12"/>
    <w:qFormat/>
    <w:uiPriority w:val="48"/>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791">
    <w:name w:val="Таблица-сетка 3 — акцент 51"/>
    <w:basedOn w:val="12"/>
    <w:qFormat/>
    <w:uiPriority w:val="48"/>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792">
    <w:name w:val="Таблица-сетка 3 — акцент 61"/>
    <w:basedOn w:val="12"/>
    <w:qFormat/>
    <w:uiPriority w:val="48"/>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793">
    <w:name w:val="Таблица-сетка 41"/>
    <w:basedOn w:val="12"/>
    <w:qFormat/>
    <w:uiPriority w:val="49"/>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94">
    <w:name w:val="Таблица-сетка 4 — акцент 11"/>
    <w:basedOn w:val="12"/>
    <w:qFormat/>
    <w:uiPriority w:val="49"/>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95">
    <w:name w:val="Таблица-сетка 4 — акцент 21"/>
    <w:basedOn w:val="12"/>
    <w:qFormat/>
    <w:uiPriority w:val="49"/>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96">
    <w:name w:val="Таблица-сетка 4 — акцент 31"/>
    <w:basedOn w:val="12"/>
    <w:qFormat/>
    <w:uiPriority w:val="49"/>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97">
    <w:name w:val="Таблица-сетка 4 — акцент 41"/>
    <w:basedOn w:val="12"/>
    <w:qFormat/>
    <w:uiPriority w:val="49"/>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98">
    <w:name w:val="Таблица-сетка 4 — акцент 51"/>
    <w:basedOn w:val="12"/>
    <w:qFormat/>
    <w:uiPriority w:val="49"/>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99">
    <w:name w:val="Таблица-сетка 4 — акцент 61"/>
    <w:basedOn w:val="12"/>
    <w:qFormat/>
    <w:uiPriority w:val="49"/>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00">
    <w:name w:val="Таблица-сетка 5 темная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801">
    <w:name w:val="Таблица-сетка 5 темная — акцент 1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802">
    <w:name w:val="Таблица-сетка 5 темная — акцент 2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803">
    <w:name w:val="Таблица-сетка 5 темная — акцент 3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804">
    <w:name w:val="Таблица-сетка 5 темная — акцент 4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805">
    <w:name w:val="Таблица-сетка 5 темная — акцент 5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806">
    <w:name w:val="Таблица-сетка 5 темная — акцент 61"/>
    <w:basedOn w:val="12"/>
    <w:qFormat/>
    <w:uiPriority w:val="50"/>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807">
    <w:name w:val="Таблица-сетка 6 цветная1"/>
    <w:basedOn w:val="12"/>
    <w:qFormat/>
    <w:uiPriority w:val="51"/>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808">
    <w:name w:val="Таблица-сетка 6 цветная — акцент 11"/>
    <w:basedOn w:val="12"/>
    <w:qFormat/>
    <w:uiPriority w:val="51"/>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809">
    <w:name w:val="Таблица-сетка 6 цветная — акцент 21"/>
    <w:basedOn w:val="12"/>
    <w:qFormat/>
    <w:uiPriority w:val="51"/>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810">
    <w:name w:val="Таблица-сетка 6 цветная — акцент 31"/>
    <w:basedOn w:val="12"/>
    <w:qFormat/>
    <w:uiPriority w:val="51"/>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811">
    <w:name w:val="Таблица-сетка 6 цветная — акцент 41"/>
    <w:basedOn w:val="12"/>
    <w:qFormat/>
    <w:uiPriority w:val="51"/>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812">
    <w:name w:val="Таблица-сетка 6 цветная — акцент 51"/>
    <w:basedOn w:val="12"/>
    <w:qFormat/>
    <w:uiPriority w:val="51"/>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813">
    <w:name w:val="Таблица-сетка 6 цветная — акцент 61"/>
    <w:basedOn w:val="12"/>
    <w:qFormat/>
    <w:uiPriority w:val="51"/>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14">
    <w:name w:val="Таблица-сетка 7 цветная1"/>
    <w:basedOn w:val="12"/>
    <w:qFormat/>
    <w:uiPriority w:val="52"/>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815">
    <w:name w:val="Таблица-сетка 7 цветная — акцент 11"/>
    <w:basedOn w:val="12"/>
    <w:qFormat/>
    <w:uiPriority w:val="52"/>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816">
    <w:name w:val="Таблица-сетка 7 цветная — акцент 21"/>
    <w:basedOn w:val="12"/>
    <w:qFormat/>
    <w:uiPriority w:val="52"/>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817">
    <w:name w:val="Таблица-сетка 7 цветная — акцент 31"/>
    <w:basedOn w:val="12"/>
    <w:qFormat/>
    <w:uiPriority w:val="52"/>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818">
    <w:name w:val="Таблица-сетка 7 цветная — акцент 41"/>
    <w:basedOn w:val="12"/>
    <w:qFormat/>
    <w:uiPriority w:val="52"/>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819">
    <w:name w:val="Таблица-сетка 7 цветная — акцент 51"/>
    <w:basedOn w:val="12"/>
    <w:qFormat/>
    <w:uiPriority w:val="52"/>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820">
    <w:name w:val="Таблица-сетка 7 цветная — акцент 61"/>
    <w:basedOn w:val="12"/>
    <w:qFormat/>
    <w:uiPriority w:val="52"/>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821">
    <w:name w:val="size"/>
    <w:basedOn w:val="11"/>
    <w:qFormat/>
    <w:uiPriority w:val="0"/>
  </w:style>
  <w:style w:type="table" w:customStyle="1" w:styleId="822">
    <w:name w:val="Light Shading1"/>
    <w:basedOn w:val="12"/>
    <w:semiHidden/>
    <w:unhideWhenUsed/>
    <w:qFormat/>
    <w:uiPriority w:val="60"/>
    <w:rPr>
      <w:rFonts w:ascii="Verdana" w:hAnsi="Verdana" w:eastAsia="Times New Roman" w:cs="Times New Roman"/>
      <w:color w:val="000000" w:themeColor="text1" w:themeShade="BF"/>
      <w:sz w:val="18"/>
      <w:szCs w:val="18"/>
      <w:lang w:eastAsia="da-DK"/>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823">
    <w:name w:val="Light Shading - Accent 11"/>
    <w:basedOn w:val="12"/>
    <w:semiHidden/>
    <w:unhideWhenUsed/>
    <w:qFormat/>
    <w:uiPriority w:val="60"/>
    <w:rPr>
      <w:rFonts w:ascii="Verdana" w:hAnsi="Verdana" w:eastAsia="Times New Roman" w:cs="Times New Roman"/>
      <w:color w:val="2F5496" w:themeColor="accent1" w:themeShade="BF"/>
      <w:sz w:val="18"/>
      <w:szCs w:val="18"/>
      <w:lang w:eastAsia="da-DK"/>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customStyle="1" w:styleId="824">
    <w:name w:val="Light Grid1"/>
    <w:basedOn w:val="12"/>
    <w:semiHidden/>
    <w:unhideWhenUsed/>
    <w:qFormat/>
    <w:uiPriority w:val="62"/>
    <w:rPr>
      <w:rFonts w:ascii="Verdana" w:hAnsi="Verdana" w:eastAsia="Times New Roman" w:cs="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customStyle="1" w:styleId="825">
    <w:name w:val="Light Grid - Accent 11"/>
    <w:basedOn w:val="12"/>
    <w:semiHidden/>
    <w:unhideWhenUsed/>
    <w:qFormat/>
    <w:uiPriority w:val="62"/>
    <w:rPr>
      <w:rFonts w:ascii="Verdana" w:hAnsi="Verdana" w:eastAsia="Times New Roman" w:cs="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customStyle="1" w:styleId="826">
    <w:name w:val="Light List1"/>
    <w:basedOn w:val="12"/>
    <w:semiHidden/>
    <w:unhideWhenUsed/>
    <w:qFormat/>
    <w:uiPriority w:val="61"/>
    <w:rPr>
      <w:rFonts w:ascii="Verdana" w:hAnsi="Verdana" w:eastAsia="Times New Roman" w:cs="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827">
    <w:name w:val="Light List - Accent 11"/>
    <w:basedOn w:val="12"/>
    <w:semiHidden/>
    <w:unhideWhenUsed/>
    <w:qFormat/>
    <w:uiPriority w:val="61"/>
    <w:rPr>
      <w:rFonts w:ascii="Verdana" w:hAnsi="Verdana" w:eastAsia="Times New Roman" w:cs="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customStyle="1" w:styleId="828">
    <w:name w:val="Medium List 11"/>
    <w:basedOn w:val="12"/>
    <w:semiHidden/>
    <w:unhideWhenUsed/>
    <w:qFormat/>
    <w:uiPriority w:val="65"/>
    <w:rPr>
      <w:rFonts w:ascii="Verdana" w:hAnsi="Verdana" w:eastAsia="Times New Roman" w:cs="Times New Roman"/>
      <w:color w:val="000000" w:themeColor="text1"/>
      <w:sz w:val="18"/>
      <w:szCs w:val="18"/>
      <w:lang w:eastAsia="da-DK"/>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customStyle="1" w:styleId="829">
    <w:name w:val="Medium List 1 - Accent 11"/>
    <w:basedOn w:val="12"/>
    <w:semiHidden/>
    <w:unhideWhenUsed/>
    <w:qFormat/>
    <w:uiPriority w:val="65"/>
    <w:rPr>
      <w:rFonts w:ascii="Verdana" w:hAnsi="Verdana" w:eastAsia="Times New Roman" w:cs="Times New Roman"/>
      <w:color w:val="000000" w:themeColor="text1"/>
      <w:sz w:val="18"/>
      <w:szCs w:val="18"/>
      <w:lang w:eastAsia="da-DK"/>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customStyle="1" w:styleId="830">
    <w:name w:val="Medium List 21"/>
    <w:basedOn w:val="12"/>
    <w:semiHidden/>
    <w:unhideWhenUsed/>
    <w:qFormat/>
    <w:uiPriority w:val="66"/>
    <w:rPr>
      <w:rFonts w:asciiTheme="majorHAnsi" w:hAnsiTheme="majorHAnsi" w:eastAsiaTheme="majorEastAsia" w:cstheme="majorBidi"/>
      <w:color w:val="000000" w:themeColor="text1"/>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customStyle="1" w:styleId="831">
    <w:name w:val="Medium Shading 11"/>
    <w:basedOn w:val="12"/>
    <w:semiHidden/>
    <w:unhideWhenUsed/>
    <w:qFormat/>
    <w:uiPriority w:val="63"/>
    <w:rPr>
      <w:rFonts w:ascii="Verdana" w:hAnsi="Verdana" w:eastAsia="Times New Roman" w:cs="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customStyle="1" w:styleId="832">
    <w:name w:val="Medium Shading 1 - Accent 11"/>
    <w:basedOn w:val="12"/>
    <w:semiHidden/>
    <w:unhideWhenUsed/>
    <w:qFormat/>
    <w:uiPriority w:val="63"/>
    <w:rPr>
      <w:rFonts w:ascii="Verdana" w:hAnsi="Verdana" w:eastAsia="Times New Roman" w:cs="Times New Roman"/>
      <w:sz w:val="18"/>
      <w:szCs w:val="18"/>
      <w:lang w:eastAsia="da-DK"/>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customStyle="1" w:styleId="833">
    <w:name w:val="Medium Shading 21"/>
    <w:basedOn w:val="12"/>
    <w:semiHidden/>
    <w:unhideWhenUsed/>
    <w:qFormat/>
    <w:uiPriority w:val="64"/>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rPr>
      <w:tcPr>
        <w:tcBorders>
          <w:top w:val="single" w:color="auto" w:sz="18" w:space="0"/>
          <w:left w:val="nil"/>
          <w:bottom w:val="nil"/>
          <w:right w:val="nil"/>
          <w:insideH w:val="nil"/>
          <w:insideV w:val="nil"/>
        </w:tcBorders>
      </w:tcPr>
    </w:tblStylePr>
  </w:style>
  <w:style w:type="table" w:customStyle="1" w:styleId="834">
    <w:name w:val="Medium Shading 2 - Accent 11"/>
    <w:basedOn w:val="12"/>
    <w:semiHidden/>
    <w:unhideWhenUsed/>
    <w:qFormat/>
    <w:uiPriority w:val="64"/>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rPr>
      <w:tcPr>
        <w:tcBorders>
          <w:top w:val="single" w:color="auto" w:sz="18" w:space="0"/>
          <w:left w:val="nil"/>
          <w:bottom w:val="nil"/>
          <w:right w:val="nil"/>
          <w:insideH w:val="nil"/>
          <w:insideV w:val="nil"/>
        </w:tcBorders>
      </w:tcPr>
    </w:tblStylePr>
  </w:style>
  <w:style w:type="table" w:customStyle="1" w:styleId="835">
    <w:name w:val="Medium Grid 11"/>
    <w:basedOn w:val="12"/>
    <w:semiHidden/>
    <w:unhideWhenUsed/>
    <w:qFormat/>
    <w:uiPriority w:val="67"/>
    <w:rPr>
      <w:rFonts w:ascii="Verdana" w:hAnsi="Verdana" w:eastAsia="Times New Roman" w:cs="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36">
    <w:name w:val="Medium Grid 21"/>
    <w:basedOn w:val="12"/>
    <w:semiHidden/>
    <w:unhideWhenUsed/>
    <w:qFormat/>
    <w:uiPriority w:val="68"/>
    <w:rPr>
      <w:rFonts w:asciiTheme="majorHAnsi" w:hAnsiTheme="majorHAnsi" w:eastAsiaTheme="majorEastAsia" w:cstheme="majorBidi"/>
      <w:color w:val="000000" w:themeColor="text1"/>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rPr>
      <w:tcPr>
        <w:shd w:val="clear" w:color="auto" w:fill="E5E5E5" w:themeFill="text1" w:themeFillTint="19"/>
      </w:tcPr>
    </w:tblStylePr>
    <w:tblStylePr w:type="lastRow">
      <w:rPr>
        <w:b/>
        <w:bCs/>
        <w:color w:val="000000" w:themeColor="text1"/>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customStyle="1" w:styleId="837">
    <w:name w:val="Medium Grid 31"/>
    <w:basedOn w:val="12"/>
    <w:semiHidden/>
    <w:unhideWhenUsed/>
    <w:qFormat/>
    <w:uiPriority w:val="69"/>
    <w:rPr>
      <w:rFonts w:ascii="Verdana" w:hAnsi="Verdana" w:eastAsia="Times New Roman" w:cs="Times New Roman"/>
      <w:sz w:val="18"/>
      <w:szCs w:val="18"/>
      <w:lang w:eastAsia="da-DK"/>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customStyle="1" w:styleId="838">
    <w:name w:val="Dark List1"/>
    <w:basedOn w:val="12"/>
    <w:semiHidden/>
    <w:unhideWhenUsed/>
    <w:qFormat/>
    <w:uiPriority w:val="70"/>
    <w:rPr>
      <w:rFonts w:ascii="Verdana" w:hAnsi="Verdana" w:eastAsia="Times New Roman" w:cs="Times New Roman"/>
      <w:color w:val="FFFFFF" w:themeColor="background1"/>
      <w:sz w:val="18"/>
      <w:szCs w:val="18"/>
      <w:lang w:eastAsia="da-DK"/>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customStyle="1" w:styleId="839">
    <w:name w:val="Colorful Shading1"/>
    <w:basedOn w:val="12"/>
    <w:semiHidden/>
    <w:unhideWhenUsed/>
    <w:qFormat/>
    <w:uiPriority w:val="71"/>
    <w:rPr>
      <w:rFonts w:ascii="Verdana" w:hAnsi="Verdana" w:eastAsia="Times New Roman" w:cs="Times New Roman"/>
      <w:color w:val="000000" w:themeColor="text1"/>
      <w:sz w:val="18"/>
      <w:szCs w:val="18"/>
      <w:lang w:eastAsia="da-DK"/>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cPr>
        <w:tcBorders>
          <w:top w:val="single" w:color="FFFFFF" w:themeColor="background1" w:sz="6" w:space="0"/>
        </w:tcBorders>
        <w:shd w:val="clear" w:color="auto" w:fill="000000" w:themeFill="text1" w:themeFillShade="99"/>
      </w:tcPr>
    </w:tblStylePr>
    <w:tblStylePr w:type="firstCol">
      <w:rPr>
        <w:color w:val="FFFFFF" w:themeColor="background1"/>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rPr>
    </w:tblStylePr>
    <w:tblStylePr w:type="nwCell">
      <w:rPr>
        <w:color w:val="000000" w:themeColor="text1"/>
      </w:rPr>
    </w:tblStylePr>
  </w:style>
  <w:style w:type="table" w:customStyle="1" w:styleId="840">
    <w:name w:val="Colorful Grid1"/>
    <w:basedOn w:val="12"/>
    <w:semiHidden/>
    <w:unhideWhenUsed/>
    <w:qFormat/>
    <w:uiPriority w:val="73"/>
    <w:rPr>
      <w:rFonts w:ascii="Verdana" w:hAnsi="Verdana" w:eastAsia="Times New Roman" w:cs="Times New Roman"/>
      <w:color w:val="000000" w:themeColor="text1"/>
      <w:sz w:val="18"/>
      <w:szCs w:val="18"/>
      <w:lang w:eastAsia="da-DK"/>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rPr>
      <w:tcPr>
        <w:shd w:val="clear" w:color="auto" w:fill="999999" w:themeFill="text1" w:themeFillTint="66"/>
      </w:tcPr>
    </w:tblStylePr>
    <w:tblStylePr w:type="firstCol">
      <w:rPr>
        <w:color w:val="FFFFFF" w:themeColor="background1"/>
      </w:rPr>
      <w:tcPr>
        <w:shd w:val="clear" w:color="auto" w:fill="000000" w:themeFill="text1" w:themeFillShade="BF"/>
      </w:tcPr>
    </w:tblStylePr>
    <w:tblStylePr w:type="lastCol">
      <w:rPr>
        <w:color w:val="FFFFFF" w:themeColor="background1"/>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41">
    <w:name w:val="Colorful List1"/>
    <w:basedOn w:val="12"/>
    <w:semiHidden/>
    <w:unhideWhenUsed/>
    <w:qFormat/>
    <w:uiPriority w:val="72"/>
    <w:rPr>
      <w:rFonts w:ascii="Verdana" w:hAnsi="Verdana" w:eastAsia="Times New Roman" w:cs="Times New Roman"/>
      <w:color w:val="000000" w:themeColor="text1"/>
      <w:sz w:val="18"/>
      <w:szCs w:val="18"/>
      <w:lang w:eastAsia="da-DK"/>
    </w:rPr>
    <w:tcPr>
      <w:shd w:val="clear" w:color="auto" w:fill="E5E5E5" w:themeFill="text1" w:themeFillTint="19"/>
    </w:tcPr>
    <w:tblStylePr w:type="firstRow">
      <w:rPr>
        <w:b/>
        <w:bCs/>
        <w:color w:val="FFFFFF" w:themeColor="background1"/>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paragraph" w:customStyle="1" w:styleId="842">
    <w:name w:val="рисунок"/>
    <w:basedOn w:val="1"/>
    <w:next w:val="23"/>
    <w:qFormat/>
    <w:uiPriority w:val="0"/>
    <w:pPr>
      <w:keepNext/>
      <w:spacing w:after="0" w:line="240" w:lineRule="auto"/>
      <w:jc w:val="center"/>
    </w:pPr>
    <w:rPr>
      <w:rFonts w:ascii="Arial" w:hAnsi="Arial"/>
      <w:b/>
      <w:sz w:val="20"/>
      <w:szCs w:val="28"/>
      <w:lang w:eastAsia="ru-RU"/>
    </w:rPr>
  </w:style>
  <w:style w:type="paragraph" w:customStyle="1" w:styleId="843">
    <w:name w:val="Основной текст продолжение"/>
    <w:basedOn w:val="15"/>
    <w:next w:val="15"/>
    <w:link w:val="844"/>
    <w:qFormat/>
    <w:uiPriority w:val="0"/>
    <w:pPr>
      <w:spacing w:before="120" w:after="0" w:line="240" w:lineRule="auto"/>
      <w:ind w:firstLine="709"/>
    </w:pPr>
    <w:rPr>
      <w:rFonts w:ascii="Times New Roman" w:hAnsi="Times New Roman"/>
      <w:sz w:val="24"/>
      <w:szCs w:val="28"/>
      <w:lang w:eastAsia="ru-RU"/>
    </w:rPr>
  </w:style>
  <w:style w:type="character" w:customStyle="1" w:styleId="844">
    <w:name w:val="Основной текст продолжение Знак"/>
    <w:link w:val="843"/>
    <w:qFormat/>
    <w:uiPriority w:val="0"/>
    <w:rPr>
      <w:rFonts w:ascii="Times New Roman" w:hAnsi="Times New Roman" w:eastAsia="Times New Roman" w:cs="Times New Roman"/>
      <w:sz w:val="24"/>
      <w:szCs w:val="28"/>
      <w:lang w:eastAsia="ru-RU"/>
    </w:rPr>
  </w:style>
  <w:style w:type="paragraph" w:customStyle="1" w:styleId="845">
    <w:name w:val="Template - Address"/>
    <w:basedOn w:val="287"/>
    <w:semiHidden/>
    <w:qFormat/>
    <w:uiPriority w:val="8"/>
    <w:pPr>
      <w:tabs>
        <w:tab w:val="left" w:pos="567"/>
      </w:tabs>
      <w:suppressAutoHyphens/>
    </w:pPr>
  </w:style>
  <w:style w:type="paragraph" w:customStyle="1" w:styleId="846">
    <w:name w:val="Template - Company name"/>
    <w:basedOn w:val="845"/>
    <w:next w:val="845"/>
    <w:semiHidden/>
    <w:qFormat/>
    <w:uiPriority w:val="8"/>
  </w:style>
  <w:style w:type="paragraph" w:customStyle="1" w:styleId="847">
    <w:name w:val="Table"/>
    <w:semiHidden/>
    <w:qFormat/>
    <w:uiPriority w:val="4"/>
    <w:pPr>
      <w:spacing w:before="40" w:after="40" w:line="200" w:lineRule="atLeast"/>
      <w:ind w:left="57" w:right="113"/>
    </w:pPr>
    <w:rPr>
      <w:rFonts w:ascii="Verdana" w:hAnsi="Verdana" w:eastAsiaTheme="minorEastAsia" w:cstheme="minorBidi"/>
      <w:sz w:val="14"/>
      <w:szCs w:val="18"/>
      <w:lang w:val="en-GB" w:eastAsia="en-US" w:bidi="ar-SA"/>
    </w:rPr>
  </w:style>
  <w:style w:type="paragraph" w:customStyle="1" w:styleId="848">
    <w:name w:val="Table - Text"/>
    <w:basedOn w:val="847"/>
    <w:qFormat/>
    <w:uiPriority w:val="4"/>
  </w:style>
  <w:style w:type="paragraph" w:customStyle="1" w:styleId="849">
    <w:name w:val="Table - Text Total"/>
    <w:basedOn w:val="848"/>
    <w:qFormat/>
    <w:uiPriority w:val="4"/>
    <w:rPr>
      <w:b/>
    </w:rPr>
  </w:style>
  <w:style w:type="paragraph" w:customStyle="1" w:styleId="850">
    <w:name w:val="Table - Number"/>
    <w:basedOn w:val="847"/>
    <w:qFormat/>
    <w:uiPriority w:val="4"/>
    <w:pPr>
      <w:jc w:val="right"/>
    </w:pPr>
  </w:style>
  <w:style w:type="paragraph" w:customStyle="1" w:styleId="851">
    <w:name w:val="Table - Number Total"/>
    <w:basedOn w:val="850"/>
    <w:qFormat/>
    <w:uiPriority w:val="4"/>
    <w:rPr>
      <w:b/>
    </w:rPr>
  </w:style>
  <w:style w:type="paragraph" w:customStyle="1" w:styleId="852">
    <w:name w:val="Document Heading"/>
    <w:basedOn w:val="1"/>
    <w:semiHidden/>
    <w:qFormat/>
    <w:uiPriority w:val="6"/>
    <w:pPr>
      <w:spacing w:after="260"/>
      <w:contextualSpacing/>
    </w:pPr>
    <w:rPr>
      <w:b/>
      <w:caps/>
    </w:rPr>
  </w:style>
  <w:style w:type="paragraph" w:customStyle="1" w:styleId="853">
    <w:name w:val="Document Name"/>
    <w:basedOn w:val="1"/>
    <w:next w:val="1"/>
    <w:semiHidden/>
    <w:qFormat/>
    <w:uiPriority w:val="8"/>
    <w:pPr>
      <w:spacing w:after="160" w:line="440" w:lineRule="exact"/>
    </w:pPr>
    <w:rPr>
      <w:caps/>
      <w:sz w:val="44"/>
    </w:rPr>
  </w:style>
  <w:style w:type="paragraph" w:customStyle="1" w:styleId="854">
    <w:name w:val="Template - Date"/>
    <w:basedOn w:val="287"/>
    <w:semiHidden/>
    <w:qFormat/>
    <w:uiPriority w:val="8"/>
  </w:style>
  <w:style w:type="table" w:customStyle="1" w:styleId="855">
    <w:name w:val="Blank"/>
    <w:basedOn w:val="12"/>
    <w:qFormat/>
    <w:uiPriority w:val="99"/>
    <w:pPr>
      <w:spacing w:line="240" w:lineRule="atLeast"/>
    </w:pPr>
    <w:rPr>
      <w:rFonts w:ascii="Verdana" w:hAnsi="Verdana"/>
      <w:sz w:val="18"/>
      <w:szCs w:val="18"/>
    </w:rPr>
    <w:tblPr>
      <w:tblCellMar>
        <w:left w:w="0" w:type="dxa"/>
        <w:right w:w="0" w:type="dxa"/>
      </w:tblCellMar>
    </w:tblPr>
  </w:style>
  <w:style w:type="paragraph" w:customStyle="1" w:styleId="856">
    <w:name w:val="Recipient Address"/>
    <w:basedOn w:val="1"/>
    <w:semiHidden/>
    <w:qFormat/>
    <w:uiPriority w:val="8"/>
  </w:style>
  <w:style w:type="paragraph" w:customStyle="1" w:styleId="857">
    <w:name w:val="Table - Heading"/>
    <w:basedOn w:val="847"/>
    <w:qFormat/>
    <w:uiPriority w:val="4"/>
    <w:rPr>
      <w:b/>
    </w:rPr>
  </w:style>
  <w:style w:type="paragraph" w:customStyle="1" w:styleId="858">
    <w:name w:val="Table - Heading Right"/>
    <w:basedOn w:val="857"/>
    <w:qFormat/>
    <w:uiPriority w:val="4"/>
    <w:pPr>
      <w:jc w:val="right"/>
    </w:pPr>
  </w:style>
  <w:style w:type="paragraph" w:customStyle="1" w:styleId="859">
    <w:name w:val="Sender Name"/>
    <w:basedOn w:val="1"/>
    <w:semiHidden/>
    <w:qFormat/>
    <w:uiPriority w:val="7"/>
    <w:rPr>
      <w:rFonts w:eastAsia="Times New Roman" w:cs="Times New Roman"/>
      <w:b/>
    </w:rPr>
  </w:style>
  <w:style w:type="paragraph" w:customStyle="1" w:styleId="860">
    <w:name w:val="Sender information"/>
    <w:basedOn w:val="1"/>
    <w:semiHidden/>
    <w:qFormat/>
    <w:uiPriority w:val="7"/>
    <w:pPr>
      <w:tabs>
        <w:tab w:val="left" w:pos="198"/>
        <w:tab w:val="left" w:pos="851"/>
      </w:tabs>
      <w:spacing w:line="200" w:lineRule="atLeast"/>
    </w:pPr>
    <w:rPr>
      <w:rFonts w:eastAsia="Times New Roman" w:cs="Times New Roman"/>
      <w:sz w:val="14"/>
    </w:rPr>
  </w:style>
  <w:style w:type="paragraph" w:customStyle="1" w:styleId="861">
    <w:name w:val="Document Info"/>
    <w:basedOn w:val="1"/>
    <w:semiHidden/>
    <w:qFormat/>
    <w:uiPriority w:val="6"/>
    <w:pPr>
      <w:spacing w:line="200" w:lineRule="atLeast"/>
    </w:pPr>
    <w:rPr>
      <w:sz w:val="14"/>
    </w:rPr>
  </w:style>
  <w:style w:type="paragraph" w:customStyle="1" w:styleId="862">
    <w:name w:val="DearRow"/>
    <w:basedOn w:val="1"/>
    <w:semiHidden/>
    <w:qFormat/>
    <w:uiPriority w:val="99"/>
    <w:pPr>
      <w:spacing w:after="40"/>
      <w:contextualSpacing/>
    </w:pPr>
    <w:rPr>
      <w:rFonts w:eastAsia="Times New Roman" w:cs="Times New Roman"/>
    </w:rPr>
  </w:style>
  <w:style w:type="paragraph" w:customStyle="1" w:styleId="863">
    <w:name w:val="Template - Company Info"/>
    <w:basedOn w:val="287"/>
    <w:semiHidden/>
    <w:qFormat/>
    <w:uiPriority w:val="8"/>
    <w:rPr>
      <w:sz w:val="12"/>
    </w:rPr>
  </w:style>
  <w:style w:type="paragraph" w:customStyle="1" w:styleId="864">
    <w:name w:val="Template - File Path"/>
    <w:basedOn w:val="287"/>
    <w:semiHidden/>
    <w:qFormat/>
    <w:uiPriority w:val="8"/>
    <w:pPr>
      <w:spacing w:line="160" w:lineRule="atLeast"/>
    </w:pPr>
    <w:rPr>
      <w:sz w:val="10"/>
    </w:rPr>
  </w:style>
  <w:style w:type="paragraph" w:customStyle="1" w:styleId="865">
    <w:name w:val="Template - Doc Id"/>
    <w:basedOn w:val="287"/>
    <w:semiHidden/>
    <w:qFormat/>
    <w:uiPriority w:val="8"/>
    <w:rPr>
      <w:sz w:val="12"/>
    </w:rPr>
  </w:style>
  <w:style w:type="table" w:customStyle="1" w:styleId="866">
    <w:name w:val="Ramboll - Table"/>
    <w:basedOn w:val="12"/>
    <w:qFormat/>
    <w:uiPriority w:val="99"/>
    <w:pPr>
      <w:spacing w:before="20" w:after="20" w:line="200" w:lineRule="atLeast"/>
      <w:ind w:left="57" w:right="113"/>
    </w:pPr>
    <w:rPr>
      <w:rFonts w:ascii="Verdana" w:hAnsi="Verdana"/>
      <w:sz w:val="14"/>
      <w:szCs w:val="18"/>
    </w:rPr>
    <w:tblPr>
      <w:tblBorders>
        <w:bottom w:val="single" w:color="6D6E71" w:sz="4" w:space="0"/>
        <w:insideH w:val="single" w:color="CAC9BC" w:sz="2" w:space="0"/>
      </w:tblBorders>
      <w:tblCellMar>
        <w:left w:w="0" w:type="dxa"/>
        <w:right w:w="0" w:type="dxa"/>
      </w:tblCellMar>
    </w:tblPr>
    <w:tblStylePr w:type="firstRow">
      <w:rPr>
        <w:color w:val="auto"/>
      </w:rPr>
      <w:tcPr>
        <w:tcBorders>
          <w:bottom w:val="single" w:color="6D6E71" w:sz="4" w:space="0"/>
        </w:tcBorders>
        <w:shd w:val="clear" w:color="auto" w:fill="F1F1ED"/>
      </w:tcPr>
    </w:tblStylePr>
    <w:tblStylePr w:type="band2Vert">
      <w:tcPr>
        <w:shd w:val="clear" w:color="auto" w:fill="F1F1ED"/>
      </w:tcPr>
    </w:tblStylePr>
  </w:style>
  <w:style w:type="paragraph" w:customStyle="1" w:styleId="867">
    <w:name w:val="Document Info - Bold"/>
    <w:basedOn w:val="861"/>
    <w:semiHidden/>
    <w:qFormat/>
    <w:uiPriority w:val="6"/>
    <w:rPr>
      <w:b/>
    </w:rPr>
  </w:style>
  <w:style w:type="paragraph" w:customStyle="1" w:styleId="868">
    <w:name w:val="Document data text"/>
    <w:basedOn w:val="1"/>
    <w:semiHidden/>
    <w:qFormat/>
    <w:uiPriority w:val="6"/>
    <w:rPr>
      <w:rFonts w:eastAsia="Times New Roman" w:cs="Times New Roman"/>
      <w:b/>
    </w:rPr>
  </w:style>
  <w:style w:type="paragraph" w:customStyle="1" w:styleId="869">
    <w:name w:val="Frontpage Heading 1"/>
    <w:basedOn w:val="1"/>
    <w:link w:val="871"/>
    <w:qFormat/>
    <w:uiPriority w:val="6"/>
    <w:pPr>
      <w:spacing w:line="720" w:lineRule="atLeast"/>
      <w:ind w:right="1134"/>
    </w:pPr>
    <w:rPr>
      <w:rFonts w:eastAsia="Times New Roman" w:cs="Times New Roman"/>
      <w:b/>
      <w:caps/>
      <w:color w:val="4D4D4D"/>
      <w:sz w:val="60"/>
    </w:rPr>
  </w:style>
  <w:style w:type="paragraph" w:customStyle="1" w:styleId="870">
    <w:name w:val="Frontpage Heading 2"/>
    <w:basedOn w:val="869"/>
    <w:link w:val="872"/>
    <w:qFormat/>
    <w:uiPriority w:val="6"/>
    <w:rPr>
      <w:color w:val="009DE0"/>
    </w:rPr>
  </w:style>
  <w:style w:type="character" w:customStyle="1" w:styleId="871">
    <w:name w:val="Frontpage Heading 1 Char"/>
    <w:basedOn w:val="11"/>
    <w:link w:val="869"/>
    <w:qFormat/>
    <w:uiPriority w:val="6"/>
    <w:rPr>
      <w:rFonts w:ascii="Verdana" w:hAnsi="Verdana" w:eastAsia="Times New Roman" w:cs="Times New Roman"/>
      <w:b/>
      <w:caps/>
      <w:color w:val="4D4D4D"/>
      <w:sz w:val="60"/>
      <w:szCs w:val="18"/>
      <w:lang w:val="en-GB"/>
    </w:rPr>
  </w:style>
  <w:style w:type="character" w:customStyle="1" w:styleId="872">
    <w:name w:val="Frontpage Heading 2 Char"/>
    <w:basedOn w:val="871"/>
    <w:link w:val="870"/>
    <w:qFormat/>
    <w:uiPriority w:val="6"/>
    <w:rPr>
      <w:rFonts w:ascii="Verdana" w:hAnsi="Verdana" w:eastAsia="Times New Roman" w:cs="Times New Roman"/>
      <w:color w:val="009DE0"/>
      <w:sz w:val="60"/>
      <w:szCs w:val="18"/>
      <w:lang w:val="en-GB"/>
    </w:rPr>
  </w:style>
  <w:style w:type="paragraph" w:customStyle="1" w:styleId="873">
    <w:name w:val="Revision Data"/>
    <w:basedOn w:val="1"/>
    <w:semiHidden/>
    <w:qFormat/>
    <w:uiPriority w:val="7"/>
    <w:rPr>
      <w:rFonts w:eastAsia="Times New Roman" w:cs="Times New Roman"/>
      <w:sz w:val="14"/>
    </w:rPr>
  </w:style>
  <w:style w:type="paragraph" w:customStyle="1" w:styleId="874">
    <w:name w:val="Revision Data Text"/>
    <w:basedOn w:val="1"/>
    <w:semiHidden/>
    <w:qFormat/>
    <w:uiPriority w:val="5"/>
    <w:rPr>
      <w:rFonts w:eastAsia="Times New Roman" w:cs="Times New Roman"/>
      <w:b/>
    </w:rPr>
  </w:style>
  <w:style w:type="paragraph" w:customStyle="1" w:styleId="875">
    <w:name w:val="Optional 1"/>
    <w:basedOn w:val="874"/>
    <w:semiHidden/>
    <w:qFormat/>
    <w:uiPriority w:val="5"/>
  </w:style>
  <w:style w:type="paragraph" w:customStyle="1" w:styleId="876">
    <w:name w:val="Optional 2"/>
    <w:basedOn w:val="874"/>
    <w:semiHidden/>
    <w:qFormat/>
    <w:uiPriority w:val="5"/>
  </w:style>
  <w:style w:type="paragraph" w:customStyle="1" w:styleId="877">
    <w:name w:val="Optional 2 leadtext"/>
    <w:basedOn w:val="320"/>
    <w:semiHidden/>
    <w:qFormat/>
    <w:uiPriority w:val="5"/>
  </w:style>
  <w:style w:type="paragraph" w:customStyle="1" w:styleId="878">
    <w:name w:val="Template - Disclaimer"/>
    <w:basedOn w:val="1"/>
    <w:semiHidden/>
    <w:qFormat/>
    <w:uiPriority w:val="8"/>
    <w:pPr>
      <w:spacing w:line="200" w:lineRule="atLeast"/>
    </w:pPr>
    <w:rPr>
      <w:sz w:val="14"/>
    </w:rPr>
  </w:style>
  <w:style w:type="paragraph" w:customStyle="1" w:styleId="879">
    <w:name w:val="Fact Box Heading 1"/>
    <w:basedOn w:val="1"/>
    <w:next w:val="880"/>
    <w:qFormat/>
    <w:uiPriority w:val="5"/>
    <w:pPr>
      <w:spacing w:line="320" w:lineRule="atLeast"/>
    </w:pPr>
    <w:rPr>
      <w:rFonts w:eastAsia="Times New Roman" w:cs="Times New Roman"/>
      <w:b/>
      <w:caps/>
      <w:color w:val="FFFFFF"/>
      <w:sz w:val="30"/>
    </w:rPr>
  </w:style>
  <w:style w:type="paragraph" w:customStyle="1" w:styleId="880">
    <w:name w:val="Fact Box Heading 2"/>
    <w:basedOn w:val="1"/>
    <w:next w:val="881"/>
    <w:qFormat/>
    <w:uiPriority w:val="5"/>
    <w:pPr>
      <w:spacing w:after="160"/>
    </w:pPr>
    <w:rPr>
      <w:rFonts w:eastAsia="Times New Roman" w:cs="Times New Roman"/>
      <w:b/>
      <w:caps/>
      <w:color w:val="FFFFFF"/>
      <w:sz w:val="22"/>
    </w:rPr>
  </w:style>
  <w:style w:type="paragraph" w:customStyle="1" w:styleId="881">
    <w:name w:val="Fact Box Heading 3"/>
    <w:basedOn w:val="1"/>
    <w:next w:val="882"/>
    <w:qFormat/>
    <w:uiPriority w:val="5"/>
    <w:pPr>
      <w:spacing w:after="100" w:line="220" w:lineRule="atLeast"/>
    </w:pPr>
    <w:rPr>
      <w:rFonts w:eastAsia="Times New Roman" w:cs="Times New Roman"/>
      <w:b/>
      <w:color w:val="FFFFFF"/>
    </w:rPr>
  </w:style>
  <w:style w:type="paragraph" w:customStyle="1" w:styleId="882">
    <w:name w:val="Fact Box Body text"/>
    <w:basedOn w:val="1"/>
    <w:qFormat/>
    <w:uiPriority w:val="5"/>
    <w:pPr>
      <w:spacing w:line="280" w:lineRule="atLeast"/>
    </w:pPr>
    <w:rPr>
      <w:rFonts w:eastAsia="Times New Roman" w:cs="Times New Roman"/>
      <w:color w:val="FFFFFF"/>
    </w:rPr>
  </w:style>
  <w:style w:type="paragraph" w:customStyle="1" w:styleId="883">
    <w:name w:val="Supplement Number"/>
    <w:basedOn w:val="1"/>
    <w:next w:val="884"/>
    <w:qFormat/>
    <w:uiPriority w:val="2"/>
    <w:pPr>
      <w:keepNext/>
      <w:keepLines/>
      <w:tabs>
        <w:tab w:val="left" w:pos="1209"/>
      </w:tabs>
      <w:spacing w:before="2400" w:line="280" w:lineRule="exact"/>
      <w:outlineLvl w:val="6"/>
    </w:pPr>
    <w:rPr>
      <w:rFonts w:eastAsia="Times New Roman" w:cs="Times New Roman"/>
      <w:b/>
      <w:caps/>
      <w:color w:val="009DE0"/>
      <w:sz w:val="22"/>
    </w:rPr>
  </w:style>
  <w:style w:type="paragraph" w:customStyle="1" w:styleId="884">
    <w:name w:val="Supplement title"/>
    <w:basedOn w:val="883"/>
    <w:next w:val="1"/>
    <w:qFormat/>
    <w:uiPriority w:val="2"/>
    <w:pPr>
      <w:keepNext w:val="0"/>
      <w:keepLines w:val="0"/>
      <w:numPr>
        <w:ilvl w:val="0"/>
        <w:numId w:val="29"/>
      </w:numPr>
      <w:spacing w:before="0"/>
      <w:outlineLvl w:val="7"/>
    </w:pPr>
  </w:style>
  <w:style w:type="paragraph" w:customStyle="1" w:styleId="885">
    <w:name w:val="TOC Heading - Indent"/>
    <w:basedOn w:val="351"/>
    <w:qFormat/>
    <w:uiPriority w:val="39"/>
    <w:pPr>
      <w:ind w:left="-567"/>
    </w:pPr>
  </w:style>
  <w:style w:type="character" w:customStyle="1" w:styleId="886">
    <w:name w:val="Гиперссылка1"/>
    <w:unhideWhenUsed/>
    <w:qFormat/>
    <w:uiPriority w:val="99"/>
    <w:rPr>
      <w:color w:val="0000FF"/>
      <w:u w:val="single"/>
    </w:rPr>
  </w:style>
  <w:style w:type="paragraph" w:customStyle="1" w:styleId="887">
    <w:name w:val="Таблица центр 12"/>
    <w:basedOn w:val="1"/>
    <w:next w:val="1"/>
    <w:qFormat/>
    <w:uiPriority w:val="0"/>
    <w:pPr>
      <w:spacing w:line="240" w:lineRule="auto"/>
      <w:jc w:val="center"/>
    </w:pPr>
    <w:rPr>
      <w:rFonts w:ascii="Times New Roman" w:hAnsi="Times New Roman"/>
      <w:sz w:val="24"/>
      <w:szCs w:val="24"/>
      <w:lang w:eastAsia="ru-RU"/>
    </w:rPr>
  </w:style>
  <w:style w:type="paragraph" w:customStyle="1" w:styleId="888">
    <w:name w:val="Список маркированный"/>
    <w:basedOn w:val="1"/>
    <w:next w:val="1"/>
    <w:qFormat/>
    <w:uiPriority w:val="0"/>
    <w:pPr>
      <w:numPr>
        <w:ilvl w:val="0"/>
        <w:numId w:val="30"/>
      </w:numPr>
      <w:tabs>
        <w:tab w:val="left" w:pos="1049"/>
      </w:tabs>
      <w:spacing w:line="360" w:lineRule="auto"/>
      <w:ind w:left="0" w:firstLine="709"/>
    </w:pPr>
    <w:rPr>
      <w:rFonts w:ascii="Times New Roman" w:hAnsi="Times New Roman"/>
      <w:sz w:val="24"/>
      <w:szCs w:val="20"/>
      <w:lang w:eastAsia="ru-RU"/>
    </w:rPr>
  </w:style>
  <w:style w:type="paragraph" w:customStyle="1" w:styleId="889">
    <w:name w:val="Список нумерованный цифры"/>
    <w:basedOn w:val="1"/>
    <w:next w:val="1"/>
    <w:qFormat/>
    <w:uiPriority w:val="0"/>
    <w:pPr>
      <w:numPr>
        <w:ilvl w:val="0"/>
        <w:numId w:val="31"/>
      </w:numPr>
      <w:spacing w:line="360" w:lineRule="auto"/>
    </w:pPr>
    <w:rPr>
      <w:rFonts w:ascii="Times New Roman" w:hAnsi="Times New Roman" w:eastAsia="TimesNewRoman"/>
      <w:sz w:val="24"/>
      <w:szCs w:val="20"/>
      <w:lang w:eastAsia="ru-RU"/>
    </w:rPr>
  </w:style>
  <w:style w:type="character" w:customStyle="1" w:styleId="890">
    <w:name w:val="Таблица Заголовок Название объекта Знак Знак"/>
    <w:link w:val="891"/>
    <w:qFormat/>
    <w:locked/>
    <w:uiPriority w:val="0"/>
    <w:rPr>
      <w:bCs/>
      <w:sz w:val="24"/>
      <w:lang w:val="en-GB" w:eastAsia="zh-CN"/>
    </w:rPr>
  </w:style>
  <w:style w:type="paragraph" w:customStyle="1" w:styleId="891">
    <w:name w:val="Таблица Заголовок Название объекта"/>
    <w:basedOn w:val="1"/>
    <w:next w:val="1"/>
    <w:link w:val="890"/>
    <w:qFormat/>
    <w:uiPriority w:val="0"/>
    <w:pPr>
      <w:keepNext/>
      <w:spacing w:before="120" w:line="240" w:lineRule="auto"/>
    </w:pPr>
    <w:rPr>
      <w:bCs/>
      <w:sz w:val="24"/>
      <w:lang w:eastAsia="zh-CN"/>
    </w:rPr>
  </w:style>
  <w:style w:type="paragraph" w:customStyle="1" w:styleId="892">
    <w:name w:val="Таблица левый 12"/>
    <w:basedOn w:val="887"/>
    <w:qFormat/>
    <w:uiPriority w:val="0"/>
    <w:pPr>
      <w:jc w:val="left"/>
    </w:pPr>
    <w:rPr>
      <w:color w:val="000000"/>
      <w:szCs w:val="20"/>
    </w:rPr>
  </w:style>
  <w:style w:type="character" w:customStyle="1" w:styleId="893">
    <w:name w:val="Текст таблицы Знак"/>
    <w:basedOn w:val="11"/>
    <w:link w:val="894"/>
    <w:qFormat/>
    <w:locked/>
    <w:uiPriority w:val="0"/>
    <w:rPr>
      <w:rFonts w:ascii="Arial" w:hAnsi="Arial" w:cs="Arial"/>
    </w:rPr>
  </w:style>
  <w:style w:type="paragraph" w:customStyle="1" w:styleId="894">
    <w:name w:val="Текст таблицы"/>
    <w:basedOn w:val="1"/>
    <w:next w:val="1"/>
    <w:link w:val="893"/>
    <w:qFormat/>
    <w:uiPriority w:val="0"/>
    <w:pPr>
      <w:spacing w:after="0" w:line="240" w:lineRule="auto"/>
      <w:jc w:val="center"/>
    </w:pPr>
    <w:rPr>
      <w:rFonts w:ascii="Arial" w:hAnsi="Arial" w:cs="Arial"/>
    </w:rPr>
  </w:style>
  <w:style w:type="paragraph" w:customStyle="1" w:styleId="895">
    <w:name w:val="Подпись к рисункам"/>
    <w:basedOn w:val="1"/>
    <w:qFormat/>
    <w:uiPriority w:val="0"/>
    <w:pPr>
      <w:spacing w:after="0" w:line="240" w:lineRule="auto"/>
      <w:jc w:val="center"/>
    </w:pPr>
    <w:rPr>
      <w:rFonts w:ascii="Arial" w:hAnsi="Arial"/>
      <w:sz w:val="28"/>
      <w:szCs w:val="20"/>
      <w:lang w:eastAsia="ru-RU"/>
    </w:rPr>
  </w:style>
  <w:style w:type="table" w:customStyle="1" w:styleId="896">
    <w:name w:val="Сетка таблицы15"/>
    <w:basedOn w:val="12"/>
    <w:qFormat/>
    <w:uiPriority w:val="3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97">
    <w:name w:val="Перечень"/>
    <w:basedOn w:val="1"/>
    <w:qFormat/>
    <w:uiPriority w:val="0"/>
    <w:pPr>
      <w:framePr w:hSpace="180" w:wrap="around" w:vAnchor="page" w:hAnchor="margin" w:y="3571"/>
      <w:numPr>
        <w:ilvl w:val="0"/>
        <w:numId w:val="32"/>
      </w:numPr>
      <w:spacing w:before="120" w:line="240" w:lineRule="auto"/>
      <w:ind w:left="0" w:firstLine="720"/>
    </w:pPr>
    <w:rPr>
      <w:rFonts w:ascii="Arial" w:hAnsi="Arial" w:cs="Arial"/>
      <w:sz w:val="24"/>
      <w:szCs w:val="24"/>
      <w:lang w:eastAsia="ru-RU"/>
    </w:rPr>
  </w:style>
  <w:style w:type="character" w:customStyle="1" w:styleId="898">
    <w:name w:val="Неразрешенное упоминание3"/>
    <w:basedOn w:val="11"/>
    <w:semiHidden/>
    <w:unhideWhenUsed/>
    <w:qFormat/>
    <w:uiPriority w:val="99"/>
    <w:rPr>
      <w:color w:val="605E5C"/>
      <w:shd w:val="clear" w:color="auto" w:fill="E1DFDD"/>
    </w:rPr>
  </w:style>
  <w:style w:type="table" w:customStyle="1" w:styleId="899">
    <w:name w:val="Таблица-сетка 1 светлая2"/>
    <w:basedOn w:val="12"/>
    <w:qFormat/>
    <w:uiPriority w:val="46"/>
    <w:rPr>
      <w:rFonts w:ascii="Verdana" w:hAnsi="Verdana"/>
      <w:sz w:val="18"/>
      <w:szCs w:val="18"/>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900">
    <w:name w:val="Таблица-сетка 1 светлая — акцент 12"/>
    <w:basedOn w:val="12"/>
    <w:qFormat/>
    <w:uiPriority w:val="46"/>
    <w:rPr>
      <w:rFonts w:ascii="Verdana" w:hAnsi="Verdana"/>
      <w:sz w:val="18"/>
      <w:szCs w:val="18"/>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901">
    <w:name w:val="Таблица-сетка 1 светлая — акцент 22"/>
    <w:basedOn w:val="12"/>
    <w:qFormat/>
    <w:uiPriority w:val="46"/>
    <w:rPr>
      <w:rFonts w:ascii="Verdana" w:hAnsi="Verdana"/>
      <w:sz w:val="18"/>
      <w:szCs w:val="18"/>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902">
    <w:name w:val="Таблица-сетка 1 светлая — акцент 32"/>
    <w:basedOn w:val="12"/>
    <w:qFormat/>
    <w:uiPriority w:val="46"/>
    <w:rPr>
      <w:rFonts w:ascii="Verdana" w:hAnsi="Verdana"/>
      <w:sz w:val="18"/>
      <w:szCs w:val="18"/>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903">
    <w:name w:val="Таблица-сетка 1 светлая — акцент 42"/>
    <w:basedOn w:val="12"/>
    <w:qFormat/>
    <w:uiPriority w:val="46"/>
    <w:rPr>
      <w:rFonts w:ascii="Verdana" w:hAnsi="Verdana"/>
      <w:sz w:val="18"/>
      <w:szCs w:val="18"/>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904">
    <w:name w:val="Таблица-сетка 1 светлая — акцент 52"/>
    <w:basedOn w:val="12"/>
    <w:qFormat/>
    <w:uiPriority w:val="46"/>
    <w:rPr>
      <w:rFonts w:ascii="Verdana" w:hAnsi="Verdana"/>
      <w:sz w:val="18"/>
      <w:szCs w:val="18"/>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905">
    <w:name w:val="Таблица-сетка 1 светлая — акцент 62"/>
    <w:basedOn w:val="12"/>
    <w:qFormat/>
    <w:uiPriority w:val="46"/>
    <w:rPr>
      <w:rFonts w:ascii="Verdana" w:hAnsi="Verdana"/>
      <w:sz w:val="18"/>
      <w:szCs w:val="18"/>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906">
    <w:name w:val="Таблица-сетка 22"/>
    <w:basedOn w:val="12"/>
    <w:qFormat/>
    <w:uiPriority w:val="47"/>
    <w:rPr>
      <w:rFonts w:ascii="Verdana" w:hAnsi="Verdana"/>
      <w:sz w:val="18"/>
      <w:szCs w:val="18"/>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07">
    <w:name w:val="Таблица-сетка 2 — акцент 12"/>
    <w:basedOn w:val="12"/>
    <w:qFormat/>
    <w:uiPriority w:val="47"/>
    <w:rPr>
      <w:rFonts w:ascii="Verdana" w:hAnsi="Verdana"/>
      <w:sz w:val="18"/>
      <w:szCs w:val="18"/>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08">
    <w:name w:val="Таблица-сетка 2 — акцент 22"/>
    <w:basedOn w:val="12"/>
    <w:qFormat/>
    <w:uiPriority w:val="47"/>
    <w:rPr>
      <w:rFonts w:ascii="Verdana" w:hAnsi="Verdana"/>
      <w:sz w:val="18"/>
      <w:szCs w:val="18"/>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09">
    <w:name w:val="Таблица-сетка 2 — акцент 32"/>
    <w:basedOn w:val="12"/>
    <w:qFormat/>
    <w:uiPriority w:val="47"/>
    <w:rPr>
      <w:rFonts w:ascii="Verdana" w:hAnsi="Verdana"/>
      <w:sz w:val="18"/>
      <w:szCs w:val="18"/>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10">
    <w:name w:val="Таблица-сетка 2 — акцент 42"/>
    <w:basedOn w:val="12"/>
    <w:qFormat/>
    <w:uiPriority w:val="47"/>
    <w:rPr>
      <w:rFonts w:ascii="Verdana" w:hAnsi="Verdana"/>
      <w:sz w:val="18"/>
      <w:szCs w:val="18"/>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11">
    <w:name w:val="Таблица-сетка 2 — акцент 52"/>
    <w:basedOn w:val="12"/>
    <w:qFormat/>
    <w:uiPriority w:val="47"/>
    <w:rPr>
      <w:rFonts w:ascii="Verdana" w:hAnsi="Verdana"/>
      <w:sz w:val="18"/>
      <w:szCs w:val="18"/>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12">
    <w:name w:val="Таблица-сетка 2 — акцент 62"/>
    <w:basedOn w:val="12"/>
    <w:uiPriority w:val="47"/>
    <w:rPr>
      <w:rFonts w:ascii="Verdana" w:hAnsi="Verdana"/>
      <w:sz w:val="18"/>
      <w:szCs w:val="18"/>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13">
    <w:name w:val="Таблица-сетка 32"/>
    <w:basedOn w:val="12"/>
    <w:qFormat/>
    <w:uiPriority w:val="48"/>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14">
    <w:name w:val="Таблица-сетка 3 — акцент 12"/>
    <w:basedOn w:val="12"/>
    <w:qFormat/>
    <w:uiPriority w:val="48"/>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15">
    <w:name w:val="Таблица-сетка 3 — акцент 22"/>
    <w:basedOn w:val="12"/>
    <w:qFormat/>
    <w:uiPriority w:val="48"/>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16">
    <w:name w:val="Таблица-сетка 3 — акцент 32"/>
    <w:basedOn w:val="12"/>
    <w:qFormat/>
    <w:uiPriority w:val="48"/>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17">
    <w:name w:val="Таблица-сетка 3 — акцент 42"/>
    <w:basedOn w:val="12"/>
    <w:qFormat/>
    <w:uiPriority w:val="48"/>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18">
    <w:name w:val="Таблица-сетка 3 — акцент 52"/>
    <w:basedOn w:val="12"/>
    <w:qFormat/>
    <w:uiPriority w:val="48"/>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19">
    <w:name w:val="Таблица-сетка 3 — акцент 62"/>
    <w:basedOn w:val="12"/>
    <w:qFormat/>
    <w:uiPriority w:val="48"/>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20">
    <w:name w:val="Таблица-сетка 42"/>
    <w:basedOn w:val="12"/>
    <w:qFormat/>
    <w:uiPriority w:val="49"/>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21">
    <w:name w:val="Таблица-сетка 4 — акцент 12"/>
    <w:basedOn w:val="12"/>
    <w:uiPriority w:val="49"/>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22">
    <w:name w:val="Таблица-сетка 4 — акцент 22"/>
    <w:basedOn w:val="12"/>
    <w:qFormat/>
    <w:uiPriority w:val="49"/>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23">
    <w:name w:val="Таблица-сетка 4 — акцент 32"/>
    <w:basedOn w:val="12"/>
    <w:qFormat/>
    <w:uiPriority w:val="49"/>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24">
    <w:name w:val="Таблица-сетка 4 — акцент 42"/>
    <w:basedOn w:val="12"/>
    <w:qFormat/>
    <w:uiPriority w:val="49"/>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25">
    <w:name w:val="Таблица-сетка 4 — акцент 52"/>
    <w:basedOn w:val="12"/>
    <w:qFormat/>
    <w:uiPriority w:val="49"/>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26">
    <w:name w:val="Таблица-сетка 4 — акцент 62"/>
    <w:basedOn w:val="12"/>
    <w:qFormat/>
    <w:uiPriority w:val="49"/>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27">
    <w:name w:val="Таблица-сетка 5 темная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928">
    <w:name w:val="Таблица-сетка 5 темная — акцент 1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929">
    <w:name w:val="Таблица-сетка 5 темная — акцент 2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930">
    <w:name w:val="Таблица-сетка 5 темная — акцент 32"/>
    <w:basedOn w:val="12"/>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931">
    <w:name w:val="Таблица-сетка 5 темная — акцент 4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932">
    <w:name w:val="Таблица-сетка 5 темная — акцент 5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933">
    <w:name w:val="Таблица-сетка 5 темная — акцент 6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934">
    <w:name w:val="Таблица-сетка 6 цветная2"/>
    <w:basedOn w:val="12"/>
    <w:qFormat/>
    <w:uiPriority w:val="51"/>
    <w:rPr>
      <w:rFonts w:ascii="Verdana" w:hAnsi="Verdana"/>
      <w:color w:val="000000" w:themeColor="text1"/>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35">
    <w:name w:val="Таблица-сетка 6 цветная — акцент 12"/>
    <w:basedOn w:val="12"/>
    <w:qFormat/>
    <w:uiPriority w:val="51"/>
    <w:rPr>
      <w:rFonts w:ascii="Verdana" w:hAnsi="Verdana"/>
      <w:color w:val="2F5496"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36">
    <w:name w:val="Таблица-сетка 6 цветная — акцент 22"/>
    <w:basedOn w:val="12"/>
    <w:qFormat/>
    <w:uiPriority w:val="51"/>
    <w:rPr>
      <w:rFonts w:ascii="Verdana" w:hAnsi="Verdana"/>
      <w:color w:val="C559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37">
    <w:name w:val="Таблица-сетка 6 цветная — акцент 32"/>
    <w:basedOn w:val="12"/>
    <w:qFormat/>
    <w:uiPriority w:val="51"/>
    <w:rPr>
      <w:rFonts w:ascii="Verdana" w:hAnsi="Verdana"/>
      <w:color w:val="7B7B7B"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38">
    <w:name w:val="Таблица-сетка 6 цветная — акцент 42"/>
    <w:basedOn w:val="12"/>
    <w:qFormat/>
    <w:uiPriority w:val="51"/>
    <w:rPr>
      <w:rFonts w:ascii="Verdana" w:hAnsi="Verdana"/>
      <w:color w:val="BE8F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39">
    <w:name w:val="Таблица-сетка 6 цветная — акцент 52"/>
    <w:basedOn w:val="12"/>
    <w:qFormat/>
    <w:uiPriority w:val="51"/>
    <w:rPr>
      <w:rFonts w:ascii="Verdana" w:hAnsi="Verdana"/>
      <w:color w:val="2E75B5"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40">
    <w:name w:val="Таблица-сетка 6 цветная — акцент 62"/>
    <w:basedOn w:val="12"/>
    <w:qFormat/>
    <w:uiPriority w:val="51"/>
    <w:rPr>
      <w:rFonts w:ascii="Verdana" w:hAnsi="Verdana"/>
      <w:color w:val="5381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41">
    <w:name w:val="Таблица-сетка 7 цветная2"/>
    <w:basedOn w:val="12"/>
    <w:qFormat/>
    <w:uiPriority w:val="52"/>
    <w:rPr>
      <w:rFonts w:ascii="Verdana" w:hAnsi="Verdana"/>
      <w:color w:val="000000" w:themeColor="text1"/>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42">
    <w:name w:val="Таблица-сетка 7 цветная — акцент 12"/>
    <w:basedOn w:val="12"/>
    <w:qFormat/>
    <w:uiPriority w:val="52"/>
    <w:rPr>
      <w:rFonts w:ascii="Verdana" w:hAnsi="Verdana"/>
      <w:color w:val="2F5496"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43">
    <w:name w:val="Таблица-сетка 7 цветная — акцент 22"/>
    <w:basedOn w:val="12"/>
    <w:qFormat/>
    <w:uiPriority w:val="52"/>
    <w:rPr>
      <w:rFonts w:ascii="Verdana" w:hAnsi="Verdana"/>
      <w:color w:val="C559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44">
    <w:name w:val="Таблица-сетка 7 цветная — акцент 32"/>
    <w:basedOn w:val="12"/>
    <w:qFormat/>
    <w:uiPriority w:val="52"/>
    <w:rPr>
      <w:rFonts w:ascii="Verdana" w:hAnsi="Verdana"/>
      <w:color w:val="7B7B7B"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45">
    <w:name w:val="Таблица-сетка 7 цветная — акцент 42"/>
    <w:basedOn w:val="12"/>
    <w:qFormat/>
    <w:uiPriority w:val="52"/>
    <w:rPr>
      <w:rFonts w:ascii="Verdana" w:hAnsi="Verdana"/>
      <w:color w:val="BE8F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46">
    <w:name w:val="Таблица-сетка 7 цветная — акцент 52"/>
    <w:basedOn w:val="12"/>
    <w:qFormat/>
    <w:uiPriority w:val="52"/>
    <w:rPr>
      <w:rFonts w:ascii="Verdana" w:hAnsi="Verdana"/>
      <w:color w:val="2E75B5"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47">
    <w:name w:val="Таблица-сетка 7 цветная — акцент 62"/>
    <w:basedOn w:val="12"/>
    <w:qFormat/>
    <w:uiPriority w:val="52"/>
    <w:rPr>
      <w:rFonts w:ascii="Verdana" w:hAnsi="Verdana"/>
      <w:color w:val="5381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48">
    <w:name w:val="Список-таблица 1 светлая2"/>
    <w:basedOn w:val="12"/>
    <w:qFormat/>
    <w:uiPriority w:val="46"/>
    <w:rPr>
      <w:rFonts w:ascii="Verdana" w:hAnsi="Verdana"/>
      <w:sz w:val="18"/>
      <w:szCs w:val="18"/>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49">
    <w:name w:val="Список-таблица 1 светлая — акцент 12"/>
    <w:basedOn w:val="12"/>
    <w:qFormat/>
    <w:uiPriority w:val="46"/>
    <w:rPr>
      <w:rFonts w:ascii="Verdana" w:hAnsi="Verdana"/>
      <w:sz w:val="18"/>
      <w:szCs w:val="18"/>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0">
    <w:name w:val="Список-таблица 1 светлая — акцент 22"/>
    <w:basedOn w:val="12"/>
    <w:qFormat/>
    <w:uiPriority w:val="46"/>
    <w:rPr>
      <w:rFonts w:ascii="Verdana" w:hAnsi="Verdana"/>
      <w:sz w:val="18"/>
      <w:szCs w:val="18"/>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1">
    <w:name w:val="Список-таблица 1 светлая — акцент 32"/>
    <w:basedOn w:val="12"/>
    <w:qFormat/>
    <w:uiPriority w:val="46"/>
    <w:rPr>
      <w:rFonts w:ascii="Verdana" w:hAnsi="Verdana"/>
      <w:sz w:val="18"/>
      <w:szCs w:val="18"/>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2">
    <w:name w:val="Список-таблица 1 светлая — акцент 42"/>
    <w:basedOn w:val="12"/>
    <w:qFormat/>
    <w:uiPriority w:val="46"/>
    <w:rPr>
      <w:rFonts w:ascii="Verdana" w:hAnsi="Verdana"/>
      <w:sz w:val="18"/>
      <w:szCs w:val="18"/>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53">
    <w:name w:val="Список-таблица 1 светлая — акцент 52"/>
    <w:basedOn w:val="12"/>
    <w:qFormat/>
    <w:uiPriority w:val="46"/>
    <w:rPr>
      <w:rFonts w:ascii="Verdana" w:hAnsi="Verdana"/>
      <w:sz w:val="18"/>
      <w:szCs w:val="18"/>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54">
    <w:name w:val="Список-таблица 1 светлая — акцент 62"/>
    <w:basedOn w:val="12"/>
    <w:qFormat/>
    <w:uiPriority w:val="46"/>
    <w:rPr>
      <w:rFonts w:ascii="Verdana" w:hAnsi="Verdana"/>
      <w:sz w:val="18"/>
      <w:szCs w:val="18"/>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55">
    <w:name w:val="Список-таблица 22"/>
    <w:basedOn w:val="12"/>
    <w:qFormat/>
    <w:uiPriority w:val="47"/>
    <w:rPr>
      <w:rFonts w:ascii="Verdana" w:hAnsi="Verdana"/>
      <w:sz w:val="18"/>
      <w:szCs w:val="18"/>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56">
    <w:name w:val="Список-таблица 2 — акцент 12"/>
    <w:basedOn w:val="12"/>
    <w:qFormat/>
    <w:uiPriority w:val="47"/>
    <w:rPr>
      <w:rFonts w:ascii="Verdana" w:hAnsi="Verdana"/>
      <w:sz w:val="18"/>
      <w:szCs w:val="18"/>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7">
    <w:name w:val="Список-таблица 2 — акцент 22"/>
    <w:basedOn w:val="12"/>
    <w:qFormat/>
    <w:uiPriority w:val="47"/>
    <w:rPr>
      <w:rFonts w:ascii="Verdana" w:hAnsi="Verdana"/>
      <w:sz w:val="18"/>
      <w:szCs w:val="18"/>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8">
    <w:name w:val="Список-таблица 2 — акцент 32"/>
    <w:basedOn w:val="12"/>
    <w:qFormat/>
    <w:uiPriority w:val="47"/>
    <w:rPr>
      <w:rFonts w:ascii="Verdana" w:hAnsi="Verdana"/>
      <w:sz w:val="18"/>
      <w:szCs w:val="18"/>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9">
    <w:name w:val="Список-таблица 2 — акцент 42"/>
    <w:basedOn w:val="12"/>
    <w:qFormat/>
    <w:uiPriority w:val="47"/>
    <w:rPr>
      <w:rFonts w:ascii="Verdana" w:hAnsi="Verdana"/>
      <w:sz w:val="18"/>
      <w:szCs w:val="18"/>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60">
    <w:name w:val="Список-таблица 2 — акцент 52"/>
    <w:basedOn w:val="12"/>
    <w:qFormat/>
    <w:uiPriority w:val="47"/>
    <w:rPr>
      <w:rFonts w:ascii="Verdana" w:hAnsi="Verdana"/>
      <w:sz w:val="18"/>
      <w:szCs w:val="18"/>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61">
    <w:name w:val="Список-таблица 2 — акцент 62"/>
    <w:basedOn w:val="12"/>
    <w:qFormat/>
    <w:uiPriority w:val="47"/>
    <w:rPr>
      <w:rFonts w:ascii="Verdana" w:hAnsi="Verdana"/>
      <w:sz w:val="18"/>
      <w:szCs w:val="18"/>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62">
    <w:name w:val="Список-таблица 32"/>
    <w:basedOn w:val="12"/>
    <w:qFormat/>
    <w:uiPriority w:val="48"/>
    <w:rPr>
      <w:rFonts w:ascii="Verdana" w:hAnsi="Verdana"/>
      <w:sz w:val="18"/>
      <w:szCs w:val="18"/>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963">
    <w:name w:val="Список-таблица 3 — акцент 12"/>
    <w:basedOn w:val="12"/>
    <w:qFormat/>
    <w:uiPriority w:val="48"/>
    <w:rPr>
      <w:rFonts w:ascii="Verdana" w:hAnsi="Verdana"/>
      <w:sz w:val="18"/>
      <w:szCs w:val="18"/>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964">
    <w:name w:val="Список-таблица 3 — акцент 22"/>
    <w:basedOn w:val="12"/>
    <w:qFormat/>
    <w:uiPriority w:val="48"/>
    <w:rPr>
      <w:rFonts w:ascii="Verdana" w:hAnsi="Verdana"/>
      <w:sz w:val="18"/>
      <w:szCs w:val="18"/>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965">
    <w:name w:val="Список-таблица 3 — акцент 32"/>
    <w:basedOn w:val="12"/>
    <w:qFormat/>
    <w:uiPriority w:val="48"/>
    <w:rPr>
      <w:rFonts w:ascii="Verdana" w:hAnsi="Verdana"/>
      <w:sz w:val="18"/>
      <w:szCs w:val="18"/>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966">
    <w:name w:val="Список-таблица 3 — акцент 42"/>
    <w:basedOn w:val="12"/>
    <w:qFormat/>
    <w:uiPriority w:val="48"/>
    <w:rPr>
      <w:rFonts w:ascii="Verdana" w:hAnsi="Verdana"/>
      <w:sz w:val="18"/>
      <w:szCs w:val="18"/>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967">
    <w:name w:val="Список-таблица 3 — акцент 52"/>
    <w:basedOn w:val="12"/>
    <w:qFormat/>
    <w:uiPriority w:val="48"/>
    <w:rPr>
      <w:rFonts w:ascii="Verdana" w:hAnsi="Verdana"/>
      <w:sz w:val="18"/>
      <w:szCs w:val="18"/>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968">
    <w:name w:val="Список-таблица 3 — акцент 62"/>
    <w:basedOn w:val="12"/>
    <w:qFormat/>
    <w:uiPriority w:val="48"/>
    <w:rPr>
      <w:rFonts w:ascii="Verdana" w:hAnsi="Verdana"/>
      <w:sz w:val="18"/>
      <w:szCs w:val="18"/>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969">
    <w:name w:val="Список-таблица 42"/>
    <w:basedOn w:val="12"/>
    <w:qFormat/>
    <w:uiPriority w:val="49"/>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70">
    <w:name w:val="Список-таблица 4 — акцент 12"/>
    <w:basedOn w:val="12"/>
    <w:qFormat/>
    <w:uiPriority w:val="49"/>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71">
    <w:name w:val="Список-таблица 4 — акцент 22"/>
    <w:basedOn w:val="12"/>
    <w:qFormat/>
    <w:uiPriority w:val="49"/>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72">
    <w:name w:val="Список-таблица 4 — акцент 32"/>
    <w:basedOn w:val="12"/>
    <w:qFormat/>
    <w:uiPriority w:val="49"/>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73">
    <w:name w:val="Список-таблица 4 — акцент 42"/>
    <w:basedOn w:val="12"/>
    <w:qFormat/>
    <w:uiPriority w:val="49"/>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74">
    <w:name w:val="Список-таблица 4 — акцент 52"/>
    <w:basedOn w:val="12"/>
    <w:qFormat/>
    <w:uiPriority w:val="49"/>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75">
    <w:name w:val="Список-таблица 4 — акцент 62"/>
    <w:basedOn w:val="12"/>
    <w:qFormat/>
    <w:uiPriority w:val="49"/>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76">
    <w:name w:val="Список-таблица 5 темная2"/>
    <w:basedOn w:val="12"/>
    <w:qFormat/>
    <w:uiPriority w:val="50"/>
    <w:rPr>
      <w:rFonts w:ascii="Verdana" w:hAnsi="Verdana"/>
      <w:color w:val="FFFFFF" w:themeColor="background1"/>
      <w:sz w:val="18"/>
      <w:szCs w:val="18"/>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7">
    <w:name w:val="Список-таблица 5 темная — акцент 12"/>
    <w:basedOn w:val="12"/>
    <w:qFormat/>
    <w:uiPriority w:val="50"/>
    <w:rPr>
      <w:rFonts w:ascii="Verdana" w:hAnsi="Verdana"/>
      <w:color w:val="FFFFFF" w:themeColor="background1"/>
      <w:sz w:val="18"/>
      <w:szCs w:val="18"/>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8">
    <w:name w:val="Список-таблица 5 темная — акцент 22"/>
    <w:basedOn w:val="12"/>
    <w:qFormat/>
    <w:uiPriority w:val="50"/>
    <w:rPr>
      <w:rFonts w:ascii="Verdana" w:hAnsi="Verdana"/>
      <w:color w:val="FFFFFF" w:themeColor="background1"/>
      <w:sz w:val="18"/>
      <w:szCs w:val="18"/>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9">
    <w:name w:val="Список-таблица 5 темная — акцент 32"/>
    <w:basedOn w:val="12"/>
    <w:qFormat/>
    <w:uiPriority w:val="50"/>
    <w:rPr>
      <w:rFonts w:ascii="Verdana" w:hAnsi="Verdana"/>
      <w:color w:val="FFFFFF" w:themeColor="background1"/>
      <w:sz w:val="18"/>
      <w:szCs w:val="18"/>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0">
    <w:name w:val="Список-таблица 5 темная — акцент 42"/>
    <w:basedOn w:val="12"/>
    <w:qFormat/>
    <w:uiPriority w:val="50"/>
    <w:rPr>
      <w:rFonts w:ascii="Verdana" w:hAnsi="Verdana"/>
      <w:color w:val="FFFFFF" w:themeColor="background1"/>
      <w:sz w:val="18"/>
      <w:szCs w:val="18"/>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1">
    <w:name w:val="Список-таблица 5 темная — акцент 52"/>
    <w:basedOn w:val="12"/>
    <w:qFormat/>
    <w:uiPriority w:val="50"/>
    <w:rPr>
      <w:rFonts w:ascii="Verdana" w:hAnsi="Verdana"/>
      <w:color w:val="FFFFFF" w:themeColor="background1"/>
      <w:sz w:val="18"/>
      <w:szCs w:val="18"/>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2">
    <w:name w:val="Список-таблица 5 темная — акцент 62"/>
    <w:basedOn w:val="12"/>
    <w:qFormat/>
    <w:uiPriority w:val="50"/>
    <w:rPr>
      <w:rFonts w:ascii="Verdana" w:hAnsi="Verdana"/>
      <w:color w:val="FFFFFF" w:themeColor="background1"/>
      <w:sz w:val="18"/>
      <w:szCs w:val="18"/>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3">
    <w:name w:val="Список-таблица 6 цветная2"/>
    <w:basedOn w:val="12"/>
    <w:qFormat/>
    <w:uiPriority w:val="51"/>
    <w:rPr>
      <w:rFonts w:ascii="Verdana" w:hAnsi="Verdana"/>
      <w:color w:val="000000" w:themeColor="text1"/>
      <w:sz w:val="18"/>
      <w:szCs w:val="18"/>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84">
    <w:name w:val="Список-таблица 6 цветная — акцент 12"/>
    <w:basedOn w:val="12"/>
    <w:qFormat/>
    <w:uiPriority w:val="51"/>
    <w:rPr>
      <w:rFonts w:ascii="Verdana" w:hAnsi="Verdana"/>
      <w:color w:val="2F5496" w:themeColor="accent1" w:themeShade="BF"/>
      <w:sz w:val="18"/>
      <w:szCs w:val="18"/>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85">
    <w:name w:val="Список-таблица 6 цветная — акцент 22"/>
    <w:basedOn w:val="12"/>
    <w:qFormat/>
    <w:uiPriority w:val="51"/>
    <w:rPr>
      <w:rFonts w:ascii="Verdana" w:hAnsi="Verdana"/>
      <w:color w:val="C55911" w:themeColor="accent2" w:themeShade="BF"/>
      <w:sz w:val="18"/>
      <w:szCs w:val="18"/>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86">
    <w:name w:val="Список-таблица 6 цветная — акцент 32"/>
    <w:basedOn w:val="12"/>
    <w:qFormat/>
    <w:uiPriority w:val="51"/>
    <w:rPr>
      <w:rFonts w:ascii="Verdana" w:hAnsi="Verdana"/>
      <w:color w:val="7B7B7B" w:themeColor="accent3" w:themeShade="BF"/>
      <w:sz w:val="18"/>
      <w:szCs w:val="18"/>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87">
    <w:name w:val="Список-таблица 6 цветная — акцент 42"/>
    <w:basedOn w:val="12"/>
    <w:qFormat/>
    <w:uiPriority w:val="51"/>
    <w:rPr>
      <w:rFonts w:ascii="Verdana" w:hAnsi="Verdana"/>
      <w:color w:val="BE8F00" w:themeColor="accent4" w:themeShade="BF"/>
      <w:sz w:val="18"/>
      <w:szCs w:val="18"/>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88">
    <w:name w:val="Список-таблица 6 цветная — акцент 52"/>
    <w:basedOn w:val="12"/>
    <w:qFormat/>
    <w:uiPriority w:val="51"/>
    <w:rPr>
      <w:rFonts w:ascii="Verdana" w:hAnsi="Verdana"/>
      <w:color w:val="2E75B5" w:themeColor="accent5" w:themeShade="BF"/>
      <w:sz w:val="18"/>
      <w:szCs w:val="18"/>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89">
    <w:name w:val="Список-таблица 6 цветная — акцент 62"/>
    <w:basedOn w:val="12"/>
    <w:qFormat/>
    <w:uiPriority w:val="51"/>
    <w:rPr>
      <w:rFonts w:ascii="Verdana" w:hAnsi="Verdana"/>
      <w:color w:val="538135" w:themeColor="accent6" w:themeShade="BF"/>
      <w:sz w:val="18"/>
      <w:szCs w:val="18"/>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90">
    <w:name w:val="Список-таблица 7 цветная2"/>
    <w:basedOn w:val="12"/>
    <w:qFormat/>
    <w:uiPriority w:val="52"/>
    <w:rPr>
      <w:rFonts w:ascii="Verdana" w:hAnsi="Verdana"/>
      <w:color w:val="000000" w:themeColor="text1"/>
      <w:sz w:val="18"/>
      <w:szCs w:val="18"/>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1">
    <w:name w:val="Список-таблица 7 цветная — акцент 12"/>
    <w:basedOn w:val="12"/>
    <w:qFormat/>
    <w:uiPriority w:val="52"/>
    <w:rPr>
      <w:rFonts w:ascii="Verdana" w:hAnsi="Verdana"/>
      <w:color w:val="2F5496" w:themeColor="accent1" w:themeShade="BF"/>
      <w:sz w:val="18"/>
      <w:szCs w:val="18"/>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2">
    <w:name w:val="Список-таблица 7 цветная — акцент 22"/>
    <w:basedOn w:val="12"/>
    <w:qFormat/>
    <w:uiPriority w:val="52"/>
    <w:rPr>
      <w:rFonts w:ascii="Verdana" w:hAnsi="Verdana"/>
      <w:color w:val="C55911" w:themeColor="accent2" w:themeShade="BF"/>
      <w:sz w:val="18"/>
      <w:szCs w:val="18"/>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3">
    <w:name w:val="Список-таблица 7 цветная — акцент 32"/>
    <w:basedOn w:val="12"/>
    <w:qFormat/>
    <w:uiPriority w:val="52"/>
    <w:rPr>
      <w:rFonts w:ascii="Verdana" w:hAnsi="Verdana"/>
      <w:color w:val="7B7B7B" w:themeColor="accent3" w:themeShade="BF"/>
      <w:sz w:val="18"/>
      <w:szCs w:val="18"/>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4">
    <w:name w:val="Список-таблица 7 цветная — акцент 42"/>
    <w:basedOn w:val="12"/>
    <w:qFormat/>
    <w:uiPriority w:val="52"/>
    <w:rPr>
      <w:rFonts w:ascii="Verdana" w:hAnsi="Verdana"/>
      <w:color w:val="BE8F00" w:themeColor="accent4" w:themeShade="BF"/>
      <w:sz w:val="18"/>
      <w:szCs w:val="18"/>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5">
    <w:name w:val="Список-таблица 7 цветная — акцент 52"/>
    <w:basedOn w:val="12"/>
    <w:qFormat/>
    <w:uiPriority w:val="52"/>
    <w:rPr>
      <w:rFonts w:ascii="Verdana" w:hAnsi="Verdana"/>
      <w:color w:val="2E75B5" w:themeColor="accent5" w:themeShade="BF"/>
      <w:sz w:val="18"/>
      <w:szCs w:val="18"/>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6">
    <w:name w:val="Список-таблица 7 цветная — акцент 62"/>
    <w:basedOn w:val="12"/>
    <w:qFormat/>
    <w:uiPriority w:val="52"/>
    <w:rPr>
      <w:rFonts w:ascii="Verdana" w:hAnsi="Verdana"/>
      <w:color w:val="538135" w:themeColor="accent6" w:themeShade="BF"/>
      <w:sz w:val="18"/>
      <w:szCs w:val="18"/>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7">
    <w:name w:val="Таблица простая 12"/>
    <w:basedOn w:val="12"/>
    <w:qFormat/>
    <w:uiPriority w:val="41"/>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998">
    <w:name w:val="Таблица простая 22"/>
    <w:basedOn w:val="12"/>
    <w:qFormat/>
    <w:uiPriority w:val="42"/>
    <w:rPr>
      <w:rFonts w:ascii="Verdana" w:hAnsi="Verdana"/>
      <w:sz w:val="18"/>
      <w:szCs w:val="18"/>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999">
    <w:name w:val="Таблица простая 32"/>
    <w:basedOn w:val="12"/>
    <w:qFormat/>
    <w:uiPriority w:val="43"/>
    <w:rPr>
      <w:rFonts w:ascii="Verdana" w:hAnsi="Verdana"/>
      <w:sz w:val="18"/>
      <w:szCs w:val="18"/>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1000">
    <w:name w:val="Таблица простая 42"/>
    <w:basedOn w:val="12"/>
    <w:qFormat/>
    <w:uiPriority w:val="44"/>
    <w:rPr>
      <w:rFonts w:ascii="Verdana" w:hAnsi="Verdana"/>
      <w:sz w:val="18"/>
      <w:szCs w:val="18"/>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01">
    <w:name w:val="Таблица простая 52"/>
    <w:basedOn w:val="12"/>
    <w:qFormat/>
    <w:uiPriority w:val="45"/>
    <w:rPr>
      <w:rFonts w:ascii="Verdana" w:hAnsi="Verdana"/>
      <w:sz w:val="18"/>
      <w:szCs w:val="18"/>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002">
    <w:name w:val="Сетка таблицы светлая2"/>
    <w:basedOn w:val="12"/>
    <w:qFormat/>
    <w:uiPriority w:val="40"/>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1003">
    <w:name w:val="Intense Quote Char2"/>
    <w:qFormat/>
    <w:uiPriority w:val="30"/>
    <w:rPr>
      <w:i/>
      <w:iCs/>
      <w:color w:val="A7D3F5"/>
      <w:lang w:val="en-GB"/>
    </w:rPr>
  </w:style>
  <w:style w:type="character" w:customStyle="1" w:styleId="1004">
    <w:name w:val="Quote Char2"/>
    <w:qFormat/>
    <w:uiPriority w:val="29"/>
    <w:rPr>
      <w:i/>
      <w:iCs/>
      <w:color w:val="404040"/>
      <w:lang w:val="en-GB"/>
    </w:rPr>
  </w:style>
  <w:style w:type="paragraph" w:customStyle="1" w:styleId="1005">
    <w:name w:val="ConsPlusDocList"/>
    <w:basedOn w:val="1"/>
    <w:qFormat/>
    <w:uiPriority w:val="99"/>
    <w:pPr>
      <w:autoSpaceDE w:val="0"/>
      <w:autoSpaceDN w:val="0"/>
      <w:spacing w:after="160" w:line="240" w:lineRule="auto"/>
      <w:jc w:val="left"/>
    </w:pPr>
    <w:rPr>
      <w:rFonts w:ascii="Courier New" w:hAnsi="Courier New" w:eastAsia="Verdana" w:cs="Courier New"/>
      <w:sz w:val="20"/>
      <w:szCs w:val="20"/>
    </w:rPr>
  </w:style>
  <w:style w:type="table" w:customStyle="1" w:styleId="1006">
    <w:name w:val="Объемная таблица 11"/>
    <w:basedOn w:val="12"/>
    <w:semiHidden/>
    <w:qFormat/>
    <w:uiPriority w:val="0"/>
    <w:pPr>
      <w:spacing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007">
    <w:name w:val="Объемная таблица 21"/>
    <w:basedOn w:val="12"/>
    <w:semiHidden/>
    <w:qFormat/>
    <w:uiPriority w:val="0"/>
    <w:pPr>
      <w:spacing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8">
    <w:name w:val="Объемная таблица 31"/>
    <w:basedOn w:val="12"/>
    <w:semiHidden/>
    <w:qFormat/>
    <w:uiPriority w:val="0"/>
    <w:pPr>
      <w:spacing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9">
    <w:name w:val="Классическая таблица 1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010">
    <w:name w:val="Классическая таблица 2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011">
    <w:name w:val="Классическая таблица 31"/>
    <w:basedOn w:val="12"/>
    <w:semiHidden/>
    <w:qFormat/>
    <w:uiPriority w:val="0"/>
    <w:pPr>
      <w:spacing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012">
    <w:name w:val="Классическая таблица 4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013">
    <w:name w:val="Цветная таблица 11"/>
    <w:basedOn w:val="12"/>
    <w:semiHidden/>
    <w:qFormat/>
    <w:uiPriority w:val="0"/>
    <w:pPr>
      <w:spacing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014">
    <w:name w:val="Цветная таблица 21"/>
    <w:basedOn w:val="12"/>
    <w:semiHidden/>
    <w:qFormat/>
    <w:uiPriority w:val="0"/>
    <w:pPr>
      <w:spacing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015">
    <w:name w:val="Цветная таблица 3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016">
    <w:name w:val="Столбцы таблицы 11"/>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7">
    <w:name w:val="Столбцы таблицы 21"/>
    <w:basedOn w:val="12"/>
    <w:semiHidden/>
    <w:qFormat/>
    <w:uiPriority w:val="0"/>
    <w:pPr>
      <w:spacing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8">
    <w:name w:val="Столбцы таблицы 31"/>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019">
    <w:name w:val="Столбцы таблицы 41"/>
    <w:basedOn w:val="12"/>
    <w:semiHidden/>
    <w:qFormat/>
    <w:uiPriority w:val="0"/>
    <w:pPr>
      <w:spacing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020">
    <w:name w:val="Столбцы таблицы 51"/>
    <w:basedOn w:val="12"/>
    <w:semiHidden/>
    <w:qFormat/>
    <w:uiPriority w:val="0"/>
    <w:pPr>
      <w:spacing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021">
    <w:name w:val="Современная таблица1"/>
    <w:basedOn w:val="12"/>
    <w:semiHidden/>
    <w:qFormat/>
    <w:uiPriority w:val="0"/>
    <w:pPr>
      <w:spacing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022">
    <w:name w:val="Изысканная таблица1"/>
    <w:basedOn w:val="12"/>
    <w:semiHidden/>
    <w:qFormat/>
    <w:uiPriority w:val="0"/>
    <w:pPr>
      <w:spacing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023">
    <w:name w:val="Сетка таблицы 1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024">
    <w:name w:val="Сетка таблицы 21"/>
    <w:basedOn w:val="12"/>
    <w:semiHidden/>
    <w:qFormat/>
    <w:uiPriority w:val="0"/>
    <w:pPr>
      <w:spacing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025">
    <w:name w:val="Сетка таблицы 3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026">
    <w:name w:val="Сетка таблицы 41"/>
    <w:basedOn w:val="12"/>
    <w:semiHidden/>
    <w:qFormat/>
    <w:uiPriority w:val="0"/>
    <w:pPr>
      <w:spacing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027">
    <w:name w:val="Сетка таблицы 5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028">
    <w:name w:val="Сетка таблицы 6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029">
    <w:name w:val="Сетка таблицы 71"/>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030">
    <w:name w:val="Сетка таблицы 8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031">
    <w:name w:val="Таблица-список 11"/>
    <w:basedOn w:val="12"/>
    <w:semiHidden/>
    <w:qFormat/>
    <w:uiPriority w:val="0"/>
    <w:pPr>
      <w:spacing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2">
    <w:name w:val="Таблица-список 21"/>
    <w:basedOn w:val="12"/>
    <w:semiHidden/>
    <w:qFormat/>
    <w:uiPriority w:val="0"/>
    <w:pPr>
      <w:spacing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3">
    <w:name w:val="Таблица-список 3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034">
    <w:name w:val="Таблица-список 4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035">
    <w:name w:val="Таблица-список 5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036">
    <w:name w:val="Таблица-список 6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037">
    <w:name w:val="Таблица-список 71"/>
    <w:basedOn w:val="12"/>
    <w:semiHidden/>
    <w:qFormat/>
    <w:uiPriority w:val="0"/>
    <w:pPr>
      <w:spacing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038">
    <w:name w:val="Таблица-список 8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039">
    <w:name w:val="Стандартная таблица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040">
    <w:name w:val="Простая таблица 11"/>
    <w:basedOn w:val="12"/>
    <w:semiHidden/>
    <w:qFormat/>
    <w:uiPriority w:val="0"/>
    <w:pPr>
      <w:spacing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041">
    <w:name w:val="Простая таблица 21"/>
    <w:basedOn w:val="12"/>
    <w:semiHidden/>
    <w:qFormat/>
    <w:uiPriority w:val="0"/>
    <w:pPr>
      <w:spacing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042">
    <w:name w:val="Простая таблица 3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043">
    <w:name w:val="Изящная таблица 11"/>
    <w:basedOn w:val="12"/>
    <w:semiHidden/>
    <w:qFormat/>
    <w:uiPriority w:val="0"/>
    <w:pPr>
      <w:spacing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4">
    <w:name w:val="Изящная таблица 21"/>
    <w:basedOn w:val="12"/>
    <w:semiHidden/>
    <w:qFormat/>
    <w:uiPriority w:val="0"/>
    <w:pPr>
      <w:spacing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5">
    <w:name w:val="Тема таблицы1"/>
    <w:basedOn w:val="12"/>
    <w:semiHidden/>
    <w:qFormat/>
    <w:uiPriority w:val="0"/>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46">
    <w:name w:val="Веб-таблица 11"/>
    <w:basedOn w:val="12"/>
    <w:semiHidden/>
    <w:qFormat/>
    <w:uiPriority w:val="0"/>
    <w:pPr>
      <w:spacing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7">
    <w:name w:val="Веб-таблица 21"/>
    <w:basedOn w:val="12"/>
    <w:semiHidden/>
    <w:qFormat/>
    <w:uiPriority w:val="0"/>
    <w:pPr>
      <w:spacing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8">
    <w:name w:val="Веб-таблица 31"/>
    <w:basedOn w:val="12"/>
    <w:semiHidden/>
    <w:qFormat/>
    <w:uiPriority w:val="0"/>
    <w:pPr>
      <w:spacing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paragraph" w:customStyle="1" w:styleId="1049">
    <w:name w:val="MainText"/>
    <w:basedOn w:val="16"/>
    <w:link w:val="1050"/>
    <w:qFormat/>
    <w:uiPriority w:val="0"/>
    <w:pPr>
      <w:spacing w:line="240" w:lineRule="auto"/>
      <w:ind w:left="1134"/>
    </w:pPr>
    <w:rPr>
      <w:rFonts w:ascii="Arial" w:hAnsi="Arial" w:eastAsia="MS Mincho" w:cs="Times New Roman"/>
      <w:sz w:val="24"/>
      <w:szCs w:val="24"/>
    </w:rPr>
  </w:style>
  <w:style w:type="character" w:customStyle="1" w:styleId="1050">
    <w:name w:val="MainText Знак"/>
    <w:link w:val="1049"/>
    <w:qFormat/>
    <w:locked/>
    <w:uiPriority w:val="0"/>
    <w:rPr>
      <w:rFonts w:ascii="Arial" w:hAnsi="Arial" w:eastAsia="MS Mincho" w:cs="Times New Roman"/>
      <w:sz w:val="24"/>
      <w:szCs w:val="24"/>
    </w:rPr>
  </w:style>
  <w:style w:type="character" w:customStyle="1" w:styleId="1051">
    <w:name w:val="Header Char Char"/>
    <w:semiHidden/>
    <w:qFormat/>
    <w:locked/>
    <w:uiPriority w:val="99"/>
    <w:rPr>
      <w:rFonts w:ascii="Arial" w:hAnsi="Arial" w:cs="Arial"/>
      <w:sz w:val="22"/>
      <w:szCs w:val="22"/>
      <w:lang w:val="en-GB" w:eastAsia="en-US"/>
    </w:rPr>
  </w:style>
  <w:style w:type="paragraph" w:customStyle="1" w:styleId="1052">
    <w:name w:val="List2"/>
    <w:basedOn w:val="80"/>
    <w:qFormat/>
    <w:uiPriority w:val="0"/>
    <w:pPr>
      <w:numPr>
        <w:numId w:val="33"/>
      </w:numPr>
      <w:tabs>
        <w:tab w:val="left" w:pos="720"/>
        <w:tab w:val="left" w:pos="1440"/>
      </w:tabs>
      <w:spacing w:line="240" w:lineRule="auto"/>
      <w:contextualSpacing w:val="0"/>
    </w:pPr>
    <w:rPr>
      <w:rFonts w:ascii="Arial" w:hAnsi="Arial" w:eastAsia="Times New Roman" w:cs="Times New Roman"/>
      <w:sz w:val="24"/>
      <w:szCs w:val="20"/>
    </w:rPr>
  </w:style>
  <w:style w:type="paragraph" w:customStyle="1" w:styleId="1053">
    <w:name w:val="Обычный текст"/>
    <w:basedOn w:val="1"/>
    <w:link w:val="1054"/>
    <w:qFormat/>
    <w:uiPriority w:val="0"/>
    <w:pPr>
      <w:spacing w:line="240" w:lineRule="auto"/>
      <w:ind w:left="284" w:right="142" w:firstLine="567"/>
    </w:pPr>
    <w:rPr>
      <w:rFonts w:ascii="Arial" w:hAnsi="Arial" w:eastAsia="Times New Roman" w:cs="Times New Roman"/>
      <w:kern w:val="24"/>
      <w:sz w:val="24"/>
      <w:szCs w:val="20"/>
    </w:rPr>
  </w:style>
  <w:style w:type="character" w:customStyle="1" w:styleId="1054">
    <w:name w:val="Обычный текст Знак"/>
    <w:link w:val="1053"/>
    <w:qFormat/>
    <w:uiPriority w:val="0"/>
    <w:rPr>
      <w:rFonts w:ascii="Arial" w:hAnsi="Arial" w:eastAsia="Times New Roman" w:cs="Times New Roman"/>
      <w:kern w:val="24"/>
      <w:sz w:val="24"/>
      <w:szCs w:val="20"/>
    </w:rPr>
  </w:style>
  <w:style w:type="paragraph" w:customStyle="1" w:styleId="1055">
    <w:name w:val="МаркированныйТочка"/>
    <w:basedOn w:val="1"/>
    <w:link w:val="1056"/>
    <w:qFormat/>
    <w:uiPriority w:val="0"/>
    <w:pPr>
      <w:tabs>
        <w:tab w:val="left" w:pos="1049"/>
      </w:tabs>
      <w:spacing w:line="360" w:lineRule="auto"/>
      <w:ind w:firstLine="709"/>
      <w:jc w:val="left"/>
    </w:pPr>
    <w:rPr>
      <w:rFonts w:ascii="Times New Roman" w:hAnsi="Times New Roman" w:eastAsia="Times New Roman" w:cs="Times New Roman"/>
      <w:sz w:val="24"/>
      <w:szCs w:val="20"/>
    </w:rPr>
  </w:style>
  <w:style w:type="character" w:customStyle="1" w:styleId="1056">
    <w:name w:val="МаркированныйТочка Знак"/>
    <w:link w:val="1055"/>
    <w:qFormat/>
    <w:uiPriority w:val="0"/>
    <w:rPr>
      <w:rFonts w:ascii="Times New Roman" w:hAnsi="Times New Roman" w:eastAsia="Times New Roman" w:cs="Times New Roman"/>
      <w:sz w:val="24"/>
      <w:szCs w:val="20"/>
    </w:rPr>
  </w:style>
  <w:style w:type="paragraph" w:customStyle="1" w:styleId="1057">
    <w:name w:val="Основной текст 21"/>
    <w:basedOn w:val="1"/>
    <w:qFormat/>
    <w:uiPriority w:val="0"/>
    <w:pPr>
      <w:widowControl w:val="0"/>
      <w:spacing w:before="120" w:line="240" w:lineRule="auto"/>
      <w:ind w:firstLine="709"/>
    </w:pPr>
    <w:rPr>
      <w:rFonts w:ascii="Times New Roman" w:hAnsi="Times New Roman" w:eastAsia="Times New Roman" w:cs="Times New Roman"/>
      <w:sz w:val="24"/>
      <w:szCs w:val="20"/>
      <w:lang w:eastAsia="ru-RU"/>
    </w:rPr>
  </w:style>
  <w:style w:type="paragraph" w:customStyle="1" w:styleId="1058">
    <w:name w:val="Обычный 12 слева"/>
    <w:basedOn w:val="1"/>
    <w:link w:val="1059"/>
    <w:qFormat/>
    <w:uiPriority w:val="0"/>
    <w:pPr>
      <w:spacing w:line="240" w:lineRule="auto"/>
      <w:jc w:val="left"/>
    </w:pPr>
    <w:rPr>
      <w:rFonts w:ascii="Peterburg" w:hAnsi="Peterburg" w:eastAsia="Times New Roman" w:cs="Times New Roman"/>
      <w:sz w:val="24"/>
      <w:szCs w:val="24"/>
      <w:lang w:eastAsia="ru-RU"/>
    </w:rPr>
  </w:style>
  <w:style w:type="character" w:customStyle="1" w:styleId="1059">
    <w:name w:val="Обычный 12 слева Знак"/>
    <w:link w:val="1058"/>
    <w:uiPriority w:val="0"/>
    <w:rPr>
      <w:rFonts w:ascii="Peterburg" w:hAnsi="Peterburg" w:eastAsia="Times New Roman" w:cs="Times New Roman"/>
      <w:sz w:val="24"/>
      <w:szCs w:val="24"/>
      <w:lang w:eastAsia="ru-RU"/>
    </w:rPr>
  </w:style>
  <w:style w:type="paragraph" w:customStyle="1" w:styleId="1060">
    <w:name w:val="Стиль10"/>
    <w:basedOn w:val="1"/>
    <w:qFormat/>
    <w:uiPriority w:val="0"/>
    <w:pPr>
      <w:numPr>
        <w:ilvl w:val="0"/>
        <w:numId w:val="34"/>
      </w:numPr>
      <w:spacing w:line="360" w:lineRule="auto"/>
    </w:pPr>
    <w:rPr>
      <w:rFonts w:ascii="Times New Roman" w:hAnsi="Times New Roman" w:eastAsia="Times New Roman" w:cs="Times New Roman"/>
      <w:bCs/>
      <w:color w:val="000000"/>
      <w:sz w:val="24"/>
      <w:szCs w:val="24"/>
      <w:lang w:eastAsia="ru-RU"/>
    </w:rPr>
  </w:style>
  <w:style w:type="paragraph" w:customStyle="1" w:styleId="1061">
    <w:name w:val="Body Text Indent 21"/>
    <w:basedOn w:val="1"/>
    <w:qFormat/>
    <w:uiPriority w:val="0"/>
    <w:pPr>
      <w:overflowPunct w:val="0"/>
      <w:autoSpaceDE w:val="0"/>
      <w:autoSpaceDN w:val="0"/>
      <w:adjustRightInd w:val="0"/>
      <w:spacing w:line="240" w:lineRule="auto"/>
      <w:ind w:firstLine="567"/>
      <w:textAlignment w:val="baseline"/>
    </w:pPr>
    <w:rPr>
      <w:rFonts w:ascii="Times New Roman" w:hAnsi="Times New Roman" w:eastAsia="Times New Roman" w:cs="Times New Roman"/>
      <w:sz w:val="20"/>
      <w:szCs w:val="20"/>
      <w:lang w:eastAsia="ru-RU"/>
    </w:rPr>
  </w:style>
  <w:style w:type="paragraph" w:customStyle="1" w:styleId="1062">
    <w:name w:val="Обычный1"/>
    <w:qFormat/>
    <w:uiPriority w:val="0"/>
    <w:pPr>
      <w:widowControl w:val="0"/>
    </w:pPr>
    <w:rPr>
      <w:rFonts w:ascii="Times New Roman" w:hAnsi="Times New Roman" w:eastAsia="Times New Roman" w:cs="Times New Roman"/>
      <w:snapToGrid w:val="0"/>
      <w:lang w:val="en-GB" w:eastAsia="ru-RU" w:bidi="ar-SA"/>
    </w:rPr>
  </w:style>
  <w:style w:type="paragraph" w:customStyle="1" w:styleId="1063">
    <w:name w:val="Нормальный Знак"/>
    <w:link w:val="1064"/>
    <w:qFormat/>
    <w:uiPriority w:val="0"/>
    <w:pPr>
      <w:widowControl w:val="0"/>
      <w:spacing w:after="360"/>
      <w:jc w:val="both"/>
    </w:pPr>
    <w:rPr>
      <w:rFonts w:ascii="Arial" w:hAnsi="Arial" w:eastAsia="Times New Roman" w:cs="Times New Roman"/>
      <w:sz w:val="24"/>
      <w:szCs w:val="22"/>
      <w:lang w:val="en-GB" w:eastAsia="ru-RU" w:bidi="ar-SA"/>
    </w:rPr>
  </w:style>
  <w:style w:type="character" w:customStyle="1" w:styleId="1064">
    <w:name w:val="Нормальный Знак Знак"/>
    <w:link w:val="1063"/>
    <w:uiPriority w:val="0"/>
    <w:rPr>
      <w:rFonts w:ascii="Arial" w:hAnsi="Arial" w:eastAsia="Times New Roman" w:cs="Times New Roman"/>
      <w:sz w:val="24"/>
      <w:lang w:eastAsia="ru-RU"/>
    </w:rPr>
  </w:style>
  <w:style w:type="character" w:customStyle="1" w:styleId="1065">
    <w:name w:val="apple-style-span"/>
    <w:qFormat/>
    <w:uiPriority w:val="0"/>
  </w:style>
  <w:style w:type="table" w:customStyle="1" w:styleId="1066">
    <w:name w:val="Сетка таблицы111"/>
    <w:basedOn w:val="12"/>
    <w:qFormat/>
    <w:uiPriority w:val="59"/>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67">
    <w:name w:val="Абзац"/>
    <w:link w:val="1068"/>
    <w:qFormat/>
    <w:uiPriority w:val="0"/>
    <w:pPr>
      <w:suppressAutoHyphens/>
      <w:spacing w:before="120"/>
      <w:ind w:firstLine="720"/>
      <w:jc w:val="both"/>
    </w:pPr>
    <w:rPr>
      <w:rFonts w:ascii="Times New Roman" w:hAnsi="Times New Roman" w:eastAsia="Times New Roman" w:cs="Arial"/>
      <w:kern w:val="32"/>
      <w:sz w:val="24"/>
      <w:szCs w:val="26"/>
      <w:lang w:val="en-GB" w:eastAsia="ru-RU" w:bidi="ar-SA"/>
    </w:rPr>
  </w:style>
  <w:style w:type="character" w:customStyle="1" w:styleId="1068">
    <w:name w:val="Абзац Знак1"/>
    <w:link w:val="1067"/>
    <w:qFormat/>
    <w:uiPriority w:val="0"/>
    <w:rPr>
      <w:rFonts w:ascii="Times New Roman" w:hAnsi="Times New Roman" w:eastAsia="Times New Roman" w:cs="Arial"/>
      <w:kern w:val="32"/>
      <w:sz w:val="24"/>
      <w:szCs w:val="26"/>
      <w:lang w:eastAsia="ru-RU"/>
    </w:rPr>
  </w:style>
  <w:style w:type="paragraph" w:customStyle="1" w:styleId="1069">
    <w:name w:val="Ячейка таблицы (компактно)"/>
    <w:basedOn w:val="1"/>
    <w:uiPriority w:val="0"/>
    <w:pPr>
      <w:spacing w:line="240" w:lineRule="auto"/>
      <w:contextualSpacing/>
      <w:jc w:val="left"/>
    </w:pPr>
    <w:rPr>
      <w:rFonts w:ascii="Times New Roman" w:hAnsi="Times New Roman" w:eastAsia="SimSun" w:cs="Times New Roman"/>
      <w:sz w:val="24"/>
      <w:szCs w:val="22"/>
    </w:rPr>
  </w:style>
  <w:style w:type="paragraph" w:customStyle="1" w:styleId="1070">
    <w:name w:val="Ii?iaeuiue"/>
    <w:uiPriority w:val="0"/>
    <w:pPr>
      <w:widowControl w:val="0"/>
      <w:spacing w:after="240"/>
      <w:jc w:val="both"/>
    </w:pPr>
    <w:rPr>
      <w:rFonts w:ascii="Arial" w:hAnsi="Arial" w:eastAsia="Times New Roman" w:cs="Times New Roman"/>
      <w:sz w:val="24"/>
      <w:lang w:val="en-GB" w:eastAsia="ru-RU" w:bidi="ar-SA"/>
    </w:rPr>
  </w:style>
  <w:style w:type="paragraph" w:customStyle="1" w:styleId="1071">
    <w:name w:val="черта Знак"/>
    <w:basedOn w:val="1"/>
    <w:qFormat/>
    <w:uiPriority w:val="0"/>
    <w:pPr>
      <w:numPr>
        <w:ilvl w:val="0"/>
        <w:numId w:val="35"/>
      </w:numPr>
      <w:spacing w:line="240" w:lineRule="auto"/>
    </w:pPr>
    <w:rPr>
      <w:rFonts w:ascii="Times New Roman" w:hAnsi="Times New Roman" w:eastAsia="Times New Roman" w:cs="Times New Roman"/>
      <w:sz w:val="24"/>
      <w:szCs w:val="24"/>
      <w:lang w:eastAsia="ru-RU"/>
    </w:rPr>
  </w:style>
  <w:style w:type="paragraph" w:customStyle="1" w:styleId="1072">
    <w:name w:val="черта"/>
    <w:basedOn w:val="1071"/>
    <w:qFormat/>
    <w:uiPriority w:val="0"/>
  </w:style>
  <w:style w:type="paragraph" w:customStyle="1" w:styleId="1073">
    <w:name w:val="Annex list"/>
    <w:basedOn w:val="1"/>
    <w:qFormat/>
    <w:uiPriority w:val="0"/>
    <w:pPr>
      <w:overflowPunct w:val="0"/>
      <w:autoSpaceDE w:val="0"/>
      <w:autoSpaceDN w:val="0"/>
      <w:adjustRightInd w:val="0"/>
      <w:spacing w:line="320" w:lineRule="exact"/>
      <w:ind w:left="567" w:hanging="567"/>
      <w:jc w:val="left"/>
    </w:pPr>
    <w:rPr>
      <w:rFonts w:ascii="Times New Roman" w:hAnsi="Times New Roman" w:eastAsia="Times New Roman" w:cs="Times New Roman"/>
      <w:sz w:val="22"/>
      <w:szCs w:val="20"/>
      <w:lang w:eastAsia="en-GB"/>
    </w:rPr>
  </w:style>
  <w:style w:type="paragraph" w:customStyle="1" w:styleId="1074">
    <w:name w:val="Table Text"/>
    <w:basedOn w:val="1"/>
    <w:link w:val="1075"/>
    <w:qFormat/>
    <w:uiPriority w:val="0"/>
    <w:pPr>
      <w:spacing w:before="40" w:after="40" w:line="240" w:lineRule="auto"/>
      <w:jc w:val="center"/>
    </w:pPr>
    <w:rPr>
      <w:rFonts w:ascii="Arial" w:hAnsi="Arial" w:eastAsia="MS Mincho" w:cs="Times New Roman"/>
      <w:sz w:val="20"/>
      <w:szCs w:val="20"/>
    </w:rPr>
  </w:style>
  <w:style w:type="character" w:customStyle="1" w:styleId="1075">
    <w:name w:val="Table Text Char"/>
    <w:link w:val="1074"/>
    <w:uiPriority w:val="0"/>
    <w:rPr>
      <w:rFonts w:ascii="Arial" w:hAnsi="Arial" w:eastAsia="MS Mincho" w:cs="Times New Roman"/>
      <w:sz w:val="20"/>
      <w:szCs w:val="20"/>
    </w:rPr>
  </w:style>
  <w:style w:type="paragraph" w:customStyle="1" w:styleId="1076">
    <w:name w:val="Table Heading"/>
    <w:basedOn w:val="1"/>
    <w:qFormat/>
    <w:uiPriority w:val="0"/>
    <w:pPr>
      <w:tabs>
        <w:tab w:val="left" w:pos="720"/>
      </w:tabs>
      <w:spacing w:before="40" w:after="40" w:line="240" w:lineRule="auto"/>
      <w:jc w:val="center"/>
    </w:pPr>
    <w:rPr>
      <w:rFonts w:ascii="Arial" w:hAnsi="Arial" w:eastAsia="Times New Roman" w:cs="Arial"/>
      <w:b/>
      <w:bCs/>
      <w:sz w:val="20"/>
      <w:szCs w:val="20"/>
    </w:rPr>
  </w:style>
  <w:style w:type="paragraph" w:customStyle="1" w:styleId="1077">
    <w:name w:val="Table Header Text"/>
    <w:basedOn w:val="1"/>
    <w:qFormat/>
    <w:uiPriority w:val="0"/>
    <w:pPr>
      <w:spacing w:before="60" w:after="60" w:line="240" w:lineRule="auto"/>
      <w:jc w:val="center"/>
    </w:pPr>
    <w:rPr>
      <w:rFonts w:ascii="Arial" w:hAnsi="Arial" w:eastAsia="Times New Roman" w:cs="Times New Roman"/>
      <w:b/>
    </w:rPr>
  </w:style>
  <w:style w:type="paragraph" w:customStyle="1" w:styleId="1078">
    <w:name w:val="Стандарт"/>
    <w:link w:val="1079"/>
    <w:qFormat/>
    <w:uiPriority w:val="10"/>
    <w:pPr>
      <w:spacing w:before="40" w:after="40"/>
      <w:ind w:firstLine="567"/>
      <w:contextualSpacing/>
      <w:jc w:val="both"/>
    </w:pPr>
    <w:rPr>
      <w:rFonts w:ascii="Verdana" w:hAnsi="Verdana" w:eastAsia="Times New Roman" w:cs="Times New Roman"/>
      <w:sz w:val="24"/>
      <w:szCs w:val="36"/>
      <w:lang w:val="en-GB" w:eastAsia="en-US" w:bidi="ar-SA"/>
    </w:rPr>
  </w:style>
  <w:style w:type="character" w:customStyle="1" w:styleId="1079">
    <w:name w:val="Стандарт Знак"/>
    <w:link w:val="1078"/>
    <w:qFormat/>
    <w:uiPriority w:val="10"/>
    <w:rPr>
      <w:rFonts w:ascii="Verdana" w:hAnsi="Verdana" w:eastAsia="Times New Roman" w:cs="Times New Roman"/>
      <w:sz w:val="24"/>
      <w:szCs w:val="36"/>
    </w:rPr>
  </w:style>
  <w:style w:type="paragraph" w:customStyle="1" w:styleId="1080">
    <w:name w:val="Маркер"/>
    <w:basedOn w:val="1078"/>
    <w:next w:val="1078"/>
    <w:link w:val="1081"/>
    <w:qFormat/>
    <w:uiPriority w:val="9"/>
    <w:pPr>
      <w:numPr>
        <w:ilvl w:val="0"/>
        <w:numId w:val="36"/>
      </w:numPr>
      <w:spacing w:before="0" w:after="120"/>
      <w:ind w:left="0" w:firstLine="567"/>
    </w:pPr>
    <w:rPr>
      <w:lang w:eastAsia="ru-RU"/>
    </w:rPr>
  </w:style>
  <w:style w:type="character" w:customStyle="1" w:styleId="1081">
    <w:name w:val="Маркер Знак"/>
    <w:link w:val="1080"/>
    <w:qFormat/>
    <w:uiPriority w:val="9"/>
    <w:rPr>
      <w:rFonts w:ascii="Verdana" w:hAnsi="Verdana" w:eastAsia="Times New Roman" w:cs="Times New Roman"/>
      <w:sz w:val="24"/>
      <w:szCs w:val="36"/>
      <w:lang w:val="en-GB" w:eastAsia="ru-RU"/>
    </w:rPr>
  </w:style>
  <w:style w:type="paragraph" w:customStyle="1" w:styleId="1082">
    <w:name w:val="ГСМ"/>
    <w:link w:val="1083"/>
    <w:qFormat/>
    <w:uiPriority w:val="8"/>
    <w:pPr>
      <w:keepNext/>
      <w:autoSpaceDE w:val="0"/>
      <w:autoSpaceDN w:val="0"/>
      <w:adjustRightInd w:val="0"/>
      <w:spacing w:after="40"/>
      <w:contextualSpacing/>
      <w:jc w:val="both"/>
      <w:outlineLvl w:val="8"/>
    </w:pPr>
    <w:rPr>
      <w:rFonts w:ascii="Times New Roman" w:hAnsi="Times New Roman" w:eastAsia="Times New Roman" w:cs="Times New Roman"/>
      <w:sz w:val="18"/>
      <w:szCs w:val="18"/>
      <w:lang w:val="en-GB" w:eastAsia="ru-RU" w:bidi="ar-SA"/>
    </w:rPr>
  </w:style>
  <w:style w:type="character" w:customStyle="1" w:styleId="1083">
    <w:name w:val="ГСМ Знак"/>
    <w:link w:val="1082"/>
    <w:qFormat/>
    <w:uiPriority w:val="8"/>
    <w:rPr>
      <w:rFonts w:ascii="Times New Roman" w:hAnsi="Times New Roman" w:eastAsia="Times New Roman" w:cs="Times New Roman"/>
      <w:sz w:val="18"/>
      <w:szCs w:val="18"/>
      <w:lang w:eastAsia="ru-RU"/>
    </w:rPr>
  </w:style>
  <w:style w:type="paragraph" w:customStyle="1" w:styleId="1084">
    <w:name w:val="ДЭС"/>
    <w:link w:val="1085"/>
    <w:qFormat/>
    <w:uiPriority w:val="8"/>
    <w:pPr>
      <w:keepNext/>
      <w:autoSpaceDE w:val="0"/>
      <w:autoSpaceDN w:val="0"/>
      <w:adjustRightInd w:val="0"/>
      <w:spacing w:after="40"/>
      <w:contextualSpacing/>
      <w:jc w:val="both"/>
      <w:outlineLvl w:val="8"/>
    </w:pPr>
    <w:rPr>
      <w:rFonts w:ascii="Courier New" w:hAnsi="Courier New" w:eastAsia="Times New Roman" w:cs="Courier New"/>
      <w:lang w:val="en-GB" w:eastAsia="ru-RU" w:bidi="ar-SA"/>
    </w:rPr>
  </w:style>
  <w:style w:type="character" w:customStyle="1" w:styleId="1085">
    <w:name w:val="ДЭС Знак"/>
    <w:link w:val="1084"/>
    <w:qFormat/>
    <w:uiPriority w:val="8"/>
    <w:rPr>
      <w:rFonts w:ascii="Courier New" w:hAnsi="Courier New" w:eastAsia="Times New Roman" w:cs="Courier New"/>
      <w:sz w:val="20"/>
      <w:szCs w:val="20"/>
      <w:lang w:eastAsia="ru-RU"/>
    </w:rPr>
  </w:style>
  <w:style w:type="paragraph" w:customStyle="1" w:styleId="1086">
    <w:name w:val="Котельные"/>
    <w:link w:val="1087"/>
    <w:qFormat/>
    <w:uiPriority w:val="8"/>
    <w:pPr>
      <w:keepNext/>
      <w:keepLines/>
      <w:outlineLvl w:val="8"/>
    </w:pPr>
    <w:rPr>
      <w:rFonts w:ascii="Courier New" w:hAnsi="Courier New" w:eastAsia="Times New Roman" w:cs="Courier New"/>
      <w:lang w:val="en-GB" w:eastAsia="ru-RU" w:bidi="ar-SA"/>
    </w:rPr>
  </w:style>
  <w:style w:type="character" w:customStyle="1" w:styleId="1087">
    <w:name w:val="Котельные Знак"/>
    <w:link w:val="1086"/>
    <w:qFormat/>
    <w:uiPriority w:val="8"/>
    <w:rPr>
      <w:rFonts w:ascii="Courier New" w:hAnsi="Courier New" w:eastAsia="Times New Roman" w:cs="Courier New"/>
      <w:sz w:val="20"/>
      <w:szCs w:val="20"/>
      <w:lang w:eastAsia="ru-RU"/>
    </w:rPr>
  </w:style>
  <w:style w:type="paragraph" w:customStyle="1" w:styleId="1088">
    <w:name w:val="ОГР"/>
    <w:basedOn w:val="9"/>
    <w:link w:val="1089"/>
    <w:qFormat/>
    <w:uiPriority w:val="8"/>
    <w:pPr>
      <w:numPr>
        <w:ilvl w:val="0"/>
        <w:numId w:val="0"/>
      </w:numPr>
      <w:autoSpaceDE w:val="0"/>
      <w:autoSpaceDN w:val="0"/>
      <w:adjustRightInd w:val="0"/>
      <w:spacing w:before="0" w:line="240" w:lineRule="auto"/>
      <w:contextualSpacing w:val="0"/>
    </w:pPr>
    <w:rPr>
      <w:rFonts w:ascii="Times New Roman CYR" w:hAnsi="Times New Roman CYR" w:eastAsia="Times New Roman" w:cs="Times New Roman CYR"/>
      <w:b w:val="0"/>
      <w:iCs/>
      <w:sz w:val="22"/>
      <w:szCs w:val="22"/>
      <w:lang w:eastAsia="ru-RU"/>
    </w:rPr>
  </w:style>
  <w:style w:type="character" w:customStyle="1" w:styleId="1089">
    <w:name w:val="ОГР Знак"/>
    <w:link w:val="1088"/>
    <w:qFormat/>
    <w:uiPriority w:val="8"/>
    <w:rPr>
      <w:rFonts w:ascii="Times New Roman CYR" w:hAnsi="Times New Roman CYR" w:eastAsia="Times New Roman" w:cs="Times New Roman CYR"/>
      <w:iCs/>
      <w:lang w:eastAsia="ru-RU"/>
    </w:rPr>
  </w:style>
  <w:style w:type="paragraph" w:customStyle="1" w:styleId="1090">
    <w:name w:val="Заголовки УПРЗА"/>
    <w:basedOn w:val="8"/>
    <w:link w:val="1091"/>
    <w:qFormat/>
    <w:uiPriority w:val="11"/>
    <w:pPr>
      <w:numPr>
        <w:ilvl w:val="0"/>
        <w:numId w:val="0"/>
      </w:numPr>
      <w:autoSpaceDE w:val="0"/>
      <w:autoSpaceDN w:val="0"/>
      <w:adjustRightInd w:val="0"/>
      <w:spacing w:before="0" w:line="240" w:lineRule="auto"/>
      <w:contextualSpacing w:val="0"/>
      <w:jc w:val="center"/>
    </w:pPr>
    <w:rPr>
      <w:rFonts w:ascii="Arial" w:hAnsi="Arial" w:eastAsia="Times New Roman" w:cs="Arial"/>
      <w:bCs/>
      <w:sz w:val="24"/>
      <w:szCs w:val="24"/>
      <w:lang w:eastAsia="ru-RU"/>
    </w:rPr>
  </w:style>
  <w:style w:type="character" w:customStyle="1" w:styleId="1091">
    <w:name w:val="Заголовки УПРЗА Знак"/>
    <w:link w:val="1090"/>
    <w:uiPriority w:val="11"/>
    <w:rPr>
      <w:rFonts w:ascii="Arial" w:hAnsi="Arial" w:eastAsia="Times New Roman" w:cs="Arial"/>
      <w:b/>
      <w:bCs/>
      <w:iCs/>
      <w:sz w:val="24"/>
      <w:szCs w:val="24"/>
      <w:lang w:eastAsia="ru-RU"/>
    </w:rPr>
  </w:style>
  <w:style w:type="paragraph" w:customStyle="1" w:styleId="1092">
    <w:name w:val="Нумерация страниц"/>
    <w:qFormat/>
    <w:uiPriority w:val="11"/>
    <w:pPr>
      <w:spacing w:after="40"/>
      <w:ind w:firstLine="567"/>
      <w:jc w:val="right"/>
    </w:pPr>
    <w:rPr>
      <w:rFonts w:ascii="Verdana" w:hAnsi="Verdana" w:eastAsia="Times New Roman" w:cs="Times New Roman"/>
      <w:sz w:val="24"/>
      <w:szCs w:val="36"/>
      <w:lang w:val="en-GB" w:eastAsia="en-US" w:bidi="ar-SA"/>
    </w:rPr>
  </w:style>
  <w:style w:type="paragraph" w:customStyle="1" w:styleId="1093">
    <w:name w:val="Титул большой"/>
    <w:basedOn w:val="1"/>
    <w:link w:val="1094"/>
    <w:qFormat/>
    <w:uiPriority w:val="11"/>
    <w:pPr>
      <w:spacing w:line="240" w:lineRule="auto"/>
      <w:jc w:val="center"/>
    </w:pPr>
    <w:rPr>
      <w:rFonts w:eastAsia="Times New Roman" w:cs="Times New Roman"/>
      <w:b/>
      <w:sz w:val="40"/>
      <w:szCs w:val="40"/>
    </w:rPr>
  </w:style>
  <w:style w:type="character" w:customStyle="1" w:styleId="1094">
    <w:name w:val="Титул большой Знак"/>
    <w:link w:val="1093"/>
    <w:qFormat/>
    <w:uiPriority w:val="11"/>
    <w:rPr>
      <w:rFonts w:ascii="Verdana" w:hAnsi="Verdana" w:eastAsia="Times New Roman" w:cs="Times New Roman"/>
      <w:b/>
      <w:sz w:val="40"/>
      <w:szCs w:val="40"/>
    </w:rPr>
  </w:style>
  <w:style w:type="paragraph" w:customStyle="1" w:styleId="1095">
    <w:name w:val="Титул маленький"/>
    <w:basedOn w:val="1"/>
    <w:link w:val="1096"/>
    <w:qFormat/>
    <w:uiPriority w:val="11"/>
    <w:pPr>
      <w:spacing w:line="240" w:lineRule="auto"/>
      <w:jc w:val="center"/>
    </w:pPr>
    <w:rPr>
      <w:rFonts w:eastAsia="Times New Roman" w:cs="Times New Roman"/>
      <w:b/>
      <w:sz w:val="32"/>
      <w:szCs w:val="32"/>
    </w:rPr>
  </w:style>
  <w:style w:type="character" w:customStyle="1" w:styleId="1096">
    <w:name w:val="Титул маленький Знак"/>
    <w:link w:val="1095"/>
    <w:uiPriority w:val="11"/>
    <w:rPr>
      <w:rFonts w:ascii="Verdana" w:hAnsi="Verdana" w:eastAsia="Times New Roman" w:cs="Times New Roman"/>
      <w:b/>
      <w:sz w:val="32"/>
      <w:szCs w:val="32"/>
    </w:rPr>
  </w:style>
  <w:style w:type="paragraph" w:customStyle="1" w:styleId="1097">
    <w:name w:val="Верхний колонтитул текст"/>
    <w:basedOn w:val="41"/>
    <w:link w:val="1098"/>
    <w:qFormat/>
    <w:uiPriority w:val="11"/>
    <w:pPr>
      <w:pBdr>
        <w:bottom w:val="thinThickSmallGap" w:color="auto" w:sz="12" w:space="2"/>
      </w:pBdr>
      <w:tabs>
        <w:tab w:val="center" w:pos="4677"/>
        <w:tab w:val="right" w:pos="9355"/>
      </w:tabs>
      <w:spacing w:line="240" w:lineRule="auto"/>
      <w:ind w:left="0"/>
      <w:jc w:val="center"/>
    </w:pPr>
    <w:rPr>
      <w:rFonts w:eastAsia="Calibri" w:cs="Times New Roman"/>
      <w:spacing w:val="4"/>
      <w:sz w:val="16"/>
      <w:szCs w:val="16"/>
    </w:rPr>
  </w:style>
  <w:style w:type="character" w:customStyle="1" w:styleId="1098">
    <w:name w:val="Верхний колонтитул текст Знак"/>
    <w:link w:val="1097"/>
    <w:qFormat/>
    <w:uiPriority w:val="11"/>
    <w:rPr>
      <w:rFonts w:ascii="Verdana" w:hAnsi="Verdana" w:eastAsia="Calibri" w:cs="Times New Roman"/>
      <w:spacing w:val="4"/>
      <w:sz w:val="16"/>
      <w:szCs w:val="16"/>
    </w:rPr>
  </w:style>
  <w:style w:type="paragraph" w:customStyle="1" w:styleId="1099">
    <w:name w:val="xl63"/>
    <w:basedOn w:val="1"/>
    <w:qFormat/>
    <w:uiPriority w:val="0"/>
    <w:pPr>
      <w:pBdr>
        <w:top w:val="single" w:color="auto" w:sz="4"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0">
    <w:name w:val="xl6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1">
    <w:name w:val="xl65"/>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02">
    <w:name w:val="xl66"/>
    <w:basedOn w:val="1"/>
    <w:qFormat/>
    <w:uiPriority w:val="0"/>
    <w:pPr>
      <w:pBdr>
        <w:top w:val="single" w:color="auto" w:sz="4" w:space="0"/>
        <w:left w:val="double" w:color="auto" w:sz="6"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3">
    <w:name w:val="xl67"/>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4">
    <w:name w:val="xl6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05">
    <w:name w:val="xl69"/>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6">
    <w:name w:val="xl70"/>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7">
    <w:name w:val="xl7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8">
    <w:name w:val="xl7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9">
    <w:name w:val="xl73"/>
    <w:basedOn w:val="1"/>
    <w:uiPriority w:val="0"/>
    <w:pPr>
      <w:pBdr>
        <w:top w:val="double" w:color="auto" w:sz="6"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0">
    <w:name w:val="xl7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1">
    <w:name w:val="xl7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12">
    <w:name w:val="xl76"/>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3">
    <w:name w:val="xl77"/>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4">
    <w:name w:val="xl78"/>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5">
    <w:name w:val="xl7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6">
    <w:name w:val="xl80"/>
    <w:basedOn w:val="1"/>
    <w:qFormat/>
    <w:uiPriority w:val="0"/>
    <w:pPr>
      <w:pBdr>
        <w:top w:val="single" w:color="auto" w:sz="4"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7">
    <w:name w:val="xl8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8">
    <w:name w:val="xl82"/>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9">
    <w:name w:val="xl83"/>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0">
    <w:name w:val="xl85"/>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1">
    <w:name w:val="xl8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2">
    <w:name w:val="xl8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3">
    <w:name w:val="xl88"/>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4">
    <w:name w:val="xl90"/>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5">
    <w:name w:val="Формула в центре"/>
    <w:qFormat/>
    <w:uiPriority w:val="11"/>
    <w:pPr>
      <w:spacing w:before="240" w:after="240"/>
      <w:ind w:firstLine="567"/>
      <w:jc w:val="center"/>
    </w:pPr>
    <w:rPr>
      <w:rFonts w:ascii="Verdana" w:hAnsi="Verdana" w:eastAsia="Times New Roman" w:cs="Times New Roman"/>
      <w:sz w:val="24"/>
      <w:szCs w:val="21"/>
      <w:lang w:val="en-GB" w:eastAsia="en-US" w:bidi="ar-SA"/>
    </w:rPr>
  </w:style>
  <w:style w:type="table" w:customStyle="1" w:styleId="1126">
    <w:name w:val="Сетка таблицы7112"/>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27">
    <w:name w:val="xl8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8">
    <w:name w:val="xl89"/>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table" w:customStyle="1" w:styleId="1129">
    <w:name w:val="Сетка таблицы51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30">
    <w:name w:val="Сетка таблицы812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31">
    <w:name w:val="Подчеркнутый"/>
    <w:basedOn w:val="1"/>
    <w:link w:val="1132"/>
    <w:qFormat/>
    <w:uiPriority w:val="11"/>
    <w:pPr>
      <w:spacing w:line="240" w:lineRule="auto"/>
      <w:ind w:firstLine="567"/>
      <w:jc w:val="left"/>
    </w:pPr>
    <w:rPr>
      <w:rFonts w:ascii="Times New Roman" w:hAnsi="Times New Roman" w:eastAsia="Times New Roman" w:cs="Times New Roman"/>
      <w:b/>
      <w:sz w:val="24"/>
      <w:szCs w:val="24"/>
      <w:u w:val="single"/>
      <w:lang w:eastAsia="ru-RU"/>
    </w:rPr>
  </w:style>
  <w:style w:type="character" w:customStyle="1" w:styleId="1132">
    <w:name w:val="Подчеркнутый Знак"/>
    <w:link w:val="1131"/>
    <w:qFormat/>
    <w:uiPriority w:val="11"/>
    <w:rPr>
      <w:rFonts w:ascii="Times New Roman" w:hAnsi="Times New Roman" w:eastAsia="Times New Roman" w:cs="Times New Roman"/>
      <w:b/>
      <w:sz w:val="24"/>
      <w:szCs w:val="24"/>
      <w:u w:val="single"/>
      <w:lang w:eastAsia="ru-RU"/>
    </w:rPr>
  </w:style>
  <w:style w:type="character" w:customStyle="1" w:styleId="1133">
    <w:name w:val="wikipropertyvalue"/>
    <w:qFormat/>
    <w:uiPriority w:val="0"/>
  </w:style>
  <w:style w:type="paragraph" w:customStyle="1" w:styleId="1134">
    <w:name w:val="Стиль 14 pt по ширине Междустр.интервал:  полуторный"/>
    <w:basedOn w:val="1"/>
    <w:qFormat/>
    <w:uiPriority w:val="0"/>
    <w:pPr>
      <w:spacing w:line="360" w:lineRule="auto"/>
      <w:jc w:val="left"/>
    </w:pPr>
    <w:rPr>
      <w:rFonts w:ascii="Times New Roman" w:hAnsi="Times New Roman" w:eastAsia="Times New Roman" w:cs="Times New Roman"/>
      <w:sz w:val="28"/>
      <w:szCs w:val="20"/>
      <w:lang w:eastAsia="ru-RU"/>
    </w:rPr>
  </w:style>
  <w:style w:type="paragraph" w:customStyle="1" w:styleId="1135">
    <w:name w:val="xl9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6">
    <w:name w:val="xl9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7">
    <w:name w:val="xl93"/>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8">
    <w:name w:val="xl94"/>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9">
    <w:name w:val="xl95"/>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0">
    <w:name w:val="xl9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1">
    <w:name w:val="xl97"/>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42">
    <w:name w:val="xl9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3">
    <w:name w:val="xl99"/>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4">
    <w:name w:val="xl100"/>
    <w:basedOn w:val="1"/>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5">
    <w:name w:val="xl101"/>
    <w:basedOn w:val="1"/>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6">
    <w:name w:val="xl102"/>
    <w:basedOn w:val="1"/>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7">
    <w:name w:val="xl103"/>
    <w:basedOn w:val="1"/>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8">
    <w:name w:val="xl104"/>
    <w:basedOn w:val="1"/>
    <w:uiPriority w:val="0"/>
    <w:pPr>
      <w:pBdr>
        <w:top w:val="single" w:color="auto" w:sz="12" w:space="0"/>
        <w:bottom w:val="single" w:color="auto" w:sz="12" w:space="0"/>
      </w:pBdr>
      <w:spacing w:before="100" w:beforeAutospacing="1" w:after="100" w:afterAutospacing="1" w:line="240" w:lineRule="auto"/>
      <w:jc w:val="center"/>
      <w:textAlignment w:val="top"/>
    </w:pPr>
    <w:rPr>
      <w:rFonts w:ascii="Times New Roman CYR" w:hAnsi="Times New Roman CYR" w:eastAsia="Times New Roman" w:cs="Times New Roman CYR"/>
      <w:sz w:val="24"/>
      <w:szCs w:val="24"/>
      <w:lang w:eastAsia="ru-RU"/>
    </w:rPr>
  </w:style>
  <w:style w:type="paragraph" w:customStyle="1" w:styleId="1149">
    <w:name w:val="xl105"/>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0">
    <w:name w:val="xl106"/>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1">
    <w:name w:val="xl107"/>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2">
    <w:name w:val="Заг Раздел"/>
    <w:basedOn w:val="2"/>
    <w:next w:val="1"/>
    <w:link w:val="1153"/>
    <w:uiPriority w:val="0"/>
    <w:pPr>
      <w:pageBreakBefore w:val="0"/>
      <w:numPr>
        <w:numId w:val="0"/>
      </w:numPr>
      <w:tabs>
        <w:tab w:val="left" w:pos="567"/>
      </w:tabs>
      <w:suppressAutoHyphens w:val="0"/>
      <w:autoSpaceDE w:val="0"/>
      <w:autoSpaceDN w:val="0"/>
      <w:adjustRightInd w:val="0"/>
      <w:spacing w:after="0" w:line="240" w:lineRule="auto"/>
      <w:ind w:firstLine="567"/>
      <w:contextualSpacing w:val="0"/>
      <w:jc w:val="center"/>
    </w:pPr>
    <w:rPr>
      <w:rFonts w:ascii="Times New Roman" w:hAnsi="Times New Roman" w:eastAsia="Verdana" w:cs="Arial"/>
      <w:caps w:val="0"/>
      <w:sz w:val="32"/>
      <w:szCs w:val="32"/>
    </w:rPr>
  </w:style>
  <w:style w:type="character" w:customStyle="1" w:styleId="1153">
    <w:name w:val="Заг Раздел Знак"/>
    <w:link w:val="1152"/>
    <w:uiPriority w:val="0"/>
    <w:rPr>
      <w:rFonts w:ascii="Times New Roman" w:hAnsi="Times New Roman" w:eastAsia="Verdana" w:cs="Arial"/>
      <w:b/>
      <w:bCs/>
      <w:color w:val="009DE0"/>
      <w:sz w:val="32"/>
      <w:szCs w:val="32"/>
    </w:rPr>
  </w:style>
  <w:style w:type="paragraph" w:customStyle="1" w:styleId="1154">
    <w:name w:val="Маркированный список офиц"/>
    <w:basedOn w:val="1"/>
    <w:link w:val="1155"/>
    <w:uiPriority w:val="0"/>
    <w:pPr>
      <w:numPr>
        <w:ilvl w:val="0"/>
        <w:numId w:val="37"/>
      </w:numPr>
      <w:tabs>
        <w:tab w:val="left" w:pos="851"/>
        <w:tab w:val="left" w:pos="2694"/>
      </w:tabs>
      <w:autoSpaceDE w:val="0"/>
      <w:autoSpaceDN w:val="0"/>
      <w:adjustRightInd w:val="0"/>
      <w:spacing w:line="240" w:lineRule="auto"/>
      <w:ind w:left="0" w:firstLine="567"/>
    </w:pPr>
    <w:rPr>
      <w:rFonts w:ascii="Times New Roman" w:hAnsi="Times New Roman" w:eastAsia="Times New Roman" w:cs="Times New Roman"/>
      <w:snapToGrid w:val="0"/>
      <w:color w:val="000000"/>
      <w:sz w:val="24"/>
      <w:szCs w:val="24"/>
      <w:lang w:eastAsia="ru-RU"/>
    </w:rPr>
  </w:style>
  <w:style w:type="character" w:customStyle="1" w:styleId="1155">
    <w:name w:val="Маркированный список офиц Знак"/>
    <w:link w:val="1154"/>
    <w:uiPriority w:val="0"/>
    <w:rPr>
      <w:rFonts w:ascii="Times New Roman" w:hAnsi="Times New Roman" w:eastAsia="Times New Roman" w:cs="Times New Roman"/>
      <w:snapToGrid w:val="0"/>
      <w:color w:val="000000"/>
      <w:sz w:val="24"/>
      <w:szCs w:val="24"/>
      <w:lang w:eastAsia="ru-RU"/>
    </w:rPr>
  </w:style>
  <w:style w:type="paragraph" w:customStyle="1" w:styleId="1156">
    <w:name w:val="Таблица Заг"/>
    <w:basedOn w:val="346"/>
    <w:next w:val="1078"/>
    <w:link w:val="1157"/>
    <w:uiPriority w:val="0"/>
    <w:pPr>
      <w:numPr>
        <w:ilvl w:val="0"/>
        <w:numId w:val="38"/>
      </w:numPr>
      <w:autoSpaceDE w:val="0"/>
      <w:autoSpaceDN w:val="0"/>
      <w:adjustRightInd w:val="0"/>
      <w:spacing w:before="240" w:line="276" w:lineRule="auto"/>
      <w:ind w:left="0" w:firstLine="567"/>
      <w:jc w:val="center"/>
      <w:outlineLvl w:val="4"/>
    </w:pPr>
    <w:rPr>
      <w:rFonts w:ascii="Times New Roman" w:hAnsi="Times New Roman" w:eastAsia="Verdana" w:cs="Times New Roman"/>
      <w:i/>
      <w:sz w:val="24"/>
      <w:szCs w:val="24"/>
    </w:rPr>
  </w:style>
  <w:style w:type="character" w:customStyle="1" w:styleId="1157">
    <w:name w:val="Таблица Заг Знак"/>
    <w:link w:val="1156"/>
    <w:uiPriority w:val="0"/>
    <w:rPr>
      <w:rFonts w:ascii="Times New Roman" w:hAnsi="Times New Roman" w:eastAsia="Verdana" w:cs="Times New Roman"/>
      <w:i/>
      <w:sz w:val="24"/>
      <w:szCs w:val="24"/>
    </w:rPr>
  </w:style>
  <w:style w:type="paragraph" w:customStyle="1" w:styleId="1158">
    <w:name w:val="Рисунок"/>
    <w:link w:val="1159"/>
    <w:uiPriority w:val="0"/>
    <w:pPr>
      <w:numPr>
        <w:ilvl w:val="0"/>
        <w:numId w:val="39"/>
      </w:numPr>
      <w:spacing w:before="240" w:after="200" w:line="276" w:lineRule="auto"/>
      <w:ind w:left="0" w:firstLine="567"/>
      <w:jc w:val="center"/>
      <w:outlineLvl w:val="6"/>
    </w:pPr>
    <w:rPr>
      <w:rFonts w:ascii="Times New Roman" w:hAnsi="Times New Roman" w:eastAsia="Times New Roman" w:cs="Times New Roman"/>
      <w:i/>
      <w:sz w:val="24"/>
      <w:szCs w:val="24"/>
      <w:lang w:val="en-GB" w:eastAsia="ru-RU" w:bidi="ar-SA"/>
    </w:rPr>
  </w:style>
  <w:style w:type="character" w:customStyle="1" w:styleId="1159">
    <w:name w:val="Рисунок Знак"/>
    <w:link w:val="1158"/>
    <w:uiPriority w:val="0"/>
    <w:rPr>
      <w:rFonts w:ascii="Times New Roman" w:hAnsi="Times New Roman" w:eastAsia="Times New Roman" w:cs="Times New Roman"/>
      <w:i/>
      <w:sz w:val="24"/>
      <w:szCs w:val="24"/>
      <w:lang w:eastAsia="ru-RU"/>
    </w:rPr>
  </w:style>
  <w:style w:type="paragraph" w:customStyle="1" w:styleId="1160">
    <w:name w:val="viewmessagebodymsonormal"/>
    <w:basedOn w:val="1"/>
    <w:uiPriority w:val="0"/>
    <w:pPr>
      <w:spacing w:before="100" w:beforeAutospacing="1" w:after="100" w:afterAutospacing="1" w:line="240" w:lineRule="auto"/>
      <w:jc w:val="left"/>
    </w:pPr>
    <w:rPr>
      <w:rFonts w:ascii="Times New Roman" w:hAnsi="Times New Roman" w:eastAsia="Verdana" w:cs="Times New Roman"/>
      <w:sz w:val="24"/>
      <w:szCs w:val="24"/>
      <w:lang w:eastAsia="ru-RU"/>
    </w:rPr>
  </w:style>
  <w:style w:type="table" w:customStyle="1" w:styleId="1161">
    <w:name w:val="Сетка таблицы5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2">
    <w:name w:val="Заг 4"/>
    <w:basedOn w:val="5"/>
    <w:link w:val="1163"/>
    <w:uiPriority w:val="1"/>
    <w:pPr>
      <w:numPr>
        <w:ilvl w:val="0"/>
        <w:numId w:val="0"/>
      </w:numPr>
      <w:autoSpaceDE w:val="0"/>
      <w:autoSpaceDN w:val="0"/>
      <w:adjustRightInd w:val="0"/>
      <w:spacing w:before="200" w:line="240" w:lineRule="auto"/>
      <w:jc w:val="center"/>
    </w:pPr>
    <w:rPr>
      <w:rFonts w:ascii="Times New Roman" w:hAnsi="Times New Roman" w:eastAsia="Verdana" w:cs="Times New Roman"/>
      <w:b/>
      <w:bCs w:val="0"/>
      <w:iCs w:val="0"/>
      <w:snapToGrid w:val="0"/>
      <w:color w:val="000000"/>
      <w:w w:val="0"/>
      <w:sz w:val="32"/>
      <w:szCs w:val="32"/>
    </w:rPr>
  </w:style>
  <w:style w:type="character" w:customStyle="1" w:styleId="1163">
    <w:name w:val="Заг 4 Знак"/>
    <w:link w:val="1162"/>
    <w:uiPriority w:val="1"/>
    <w:rPr>
      <w:rFonts w:ascii="Times New Roman" w:hAnsi="Times New Roman" w:eastAsia="Verdana" w:cs="Times New Roman"/>
      <w:b/>
      <w:snapToGrid w:val="0"/>
      <w:color w:val="000000"/>
      <w:w w:val="0"/>
      <w:sz w:val="32"/>
      <w:szCs w:val="32"/>
    </w:rPr>
  </w:style>
  <w:style w:type="table" w:customStyle="1" w:styleId="1164">
    <w:name w:val="Сетка таблицы7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5">
    <w:name w:val="Normal1"/>
    <w:uiPriority w:val="0"/>
    <w:pPr>
      <w:spacing w:line="360" w:lineRule="auto"/>
      <w:jc w:val="both"/>
    </w:pPr>
    <w:rPr>
      <w:rFonts w:ascii="Times New Roman" w:hAnsi="Times New Roman" w:eastAsia="Times New Roman" w:cs="Times New Roman"/>
      <w:sz w:val="24"/>
      <w:lang w:val="en-GB" w:eastAsia="ru-RU" w:bidi="ar-SA"/>
    </w:rPr>
  </w:style>
  <w:style w:type="paragraph" w:customStyle="1" w:styleId="1166">
    <w:name w:val="ConsPlusNonformat"/>
    <w:uiPriority w:val="99"/>
    <w:pPr>
      <w:autoSpaceDE w:val="0"/>
      <w:autoSpaceDN w:val="0"/>
      <w:adjustRightInd w:val="0"/>
    </w:pPr>
    <w:rPr>
      <w:rFonts w:ascii="Courier New" w:hAnsi="Courier New" w:eastAsia="Verdana" w:cs="Courier New"/>
      <w:lang w:val="en-GB" w:eastAsia="en-US" w:bidi="ar-SA"/>
    </w:rPr>
  </w:style>
  <w:style w:type="paragraph" w:customStyle="1" w:styleId="1167">
    <w:name w:val="Приложение"/>
    <w:basedOn w:val="5"/>
    <w:link w:val="1168"/>
    <w:uiPriority w:val="0"/>
    <w:pPr>
      <w:numPr>
        <w:ilvl w:val="0"/>
        <w:numId w:val="40"/>
      </w:numPr>
      <w:tabs>
        <w:tab w:val="left" w:pos="3402"/>
      </w:tabs>
      <w:autoSpaceDE w:val="0"/>
      <w:autoSpaceDN w:val="0"/>
      <w:adjustRightInd w:val="0"/>
      <w:spacing w:before="200" w:line="240" w:lineRule="auto"/>
      <w:ind w:left="0" w:firstLine="567"/>
      <w:jc w:val="center"/>
    </w:pPr>
    <w:rPr>
      <w:rFonts w:ascii="Times New Roman" w:hAnsi="Times New Roman" w:eastAsia="Verdana" w:cs="Times New Roman"/>
      <w:b/>
      <w:bCs w:val="0"/>
      <w:iCs w:val="0"/>
      <w:snapToGrid w:val="0"/>
      <w:color w:val="000000"/>
      <w:w w:val="0"/>
      <w:sz w:val="32"/>
      <w:szCs w:val="32"/>
    </w:rPr>
  </w:style>
  <w:style w:type="character" w:customStyle="1" w:styleId="1168">
    <w:name w:val="Приложение Знак"/>
    <w:link w:val="1167"/>
    <w:uiPriority w:val="0"/>
    <w:rPr>
      <w:rFonts w:ascii="Times New Roman" w:hAnsi="Times New Roman" w:eastAsia="Verdana" w:cs="Times New Roman"/>
      <w:b/>
      <w:snapToGrid w:val="0"/>
      <w:color w:val="000000"/>
      <w:w w:val="0"/>
      <w:sz w:val="32"/>
      <w:szCs w:val="32"/>
    </w:rPr>
  </w:style>
  <w:style w:type="table" w:customStyle="1" w:styleId="1169">
    <w:name w:val="Сетка таблицы71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0">
    <w:name w:val="Сетка таблицы711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1">
    <w:name w:val="Сетка таблицы812"/>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2">
    <w:name w:val="Сетка таблицы511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3">
    <w:name w:val="Сетка таблицы4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4">
    <w:name w:val="Сетка таблицы2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5">
    <w:name w:val="Сетка таблицы3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6">
    <w:name w:val="Сетка таблицы52"/>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7">
    <w:name w:val="Сетка таблицы6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8">
    <w:name w:val="Сетка таблицы72"/>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9">
    <w:name w:val="Сетка таблицы512"/>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0">
    <w:name w:val="Сетка таблицы8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1">
    <w:name w:val="Сетка таблицы712"/>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2">
    <w:name w:val="Сетка таблицы9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183">
    <w:name w:val="inplace"/>
    <w:uiPriority w:val="0"/>
  </w:style>
  <w:style w:type="table" w:customStyle="1" w:styleId="1184">
    <w:name w:val="Сетка таблицы5112"/>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5">
    <w:name w:val="Сетка таблицы10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6">
    <w:name w:val="Сетка таблицы81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87">
    <w:name w:val="Название объекта1"/>
    <w:basedOn w:val="1"/>
    <w:next w:val="1"/>
    <w:unhideWhenUsed/>
    <w:uiPriority w:val="35"/>
    <w:pPr>
      <w:spacing w:line="240" w:lineRule="auto"/>
      <w:jc w:val="left"/>
    </w:pPr>
    <w:rPr>
      <w:rFonts w:ascii="Times New Roman" w:hAnsi="Times New Roman" w:eastAsia="Times New Roman" w:cs="Times New Roman"/>
      <w:b/>
      <w:bCs/>
      <w:color w:val="404040"/>
      <w:sz w:val="20"/>
      <w:szCs w:val="20"/>
      <w:lang w:eastAsia="ru-RU"/>
    </w:rPr>
  </w:style>
  <w:style w:type="paragraph" w:customStyle="1" w:styleId="1188">
    <w:name w:val="Название1"/>
    <w:basedOn w:val="1"/>
    <w:next w:val="1"/>
    <w:semiHidden/>
    <w:qFormat/>
    <w:uiPriority w:val="99"/>
    <w:pPr>
      <w:spacing w:line="240" w:lineRule="auto"/>
      <w:contextualSpacing/>
      <w:jc w:val="left"/>
    </w:pPr>
    <w:rPr>
      <w:rFonts w:ascii="Times New Roman" w:hAnsi="Times New Roman" w:eastAsia="Times New Roman" w:cs="Times New Roman"/>
      <w:color w:val="A5A5A5"/>
      <w:spacing w:val="-7"/>
      <w:sz w:val="80"/>
      <w:szCs w:val="80"/>
      <w:lang w:eastAsia="ru-RU"/>
    </w:rPr>
  </w:style>
  <w:style w:type="paragraph" w:customStyle="1" w:styleId="1189">
    <w:name w:val="Подзаголовок1"/>
    <w:basedOn w:val="1"/>
    <w:next w:val="1"/>
    <w:semiHidden/>
    <w:qFormat/>
    <w:uiPriority w:val="11"/>
    <w:pPr>
      <w:spacing w:after="240" w:line="240" w:lineRule="auto"/>
      <w:ind w:firstLine="567"/>
      <w:jc w:val="left"/>
    </w:pPr>
    <w:rPr>
      <w:rFonts w:ascii="Times New Roman" w:hAnsi="Times New Roman" w:eastAsia="Times New Roman" w:cs="Times New Roman"/>
      <w:color w:val="404040"/>
      <w:sz w:val="30"/>
      <w:szCs w:val="30"/>
      <w:lang w:eastAsia="ru-RU"/>
    </w:rPr>
  </w:style>
  <w:style w:type="paragraph" w:customStyle="1" w:styleId="1190">
    <w:name w:val="Выделенная цитата1"/>
    <w:basedOn w:val="1"/>
    <w:next w:val="1"/>
    <w:semiHidden/>
    <w:qFormat/>
    <w:uiPriority w:val="30"/>
    <w:pPr>
      <w:spacing w:before="100" w:beforeAutospacing="1" w:after="240" w:line="240" w:lineRule="auto"/>
      <w:ind w:left="864" w:right="864"/>
      <w:jc w:val="center"/>
    </w:pPr>
    <w:rPr>
      <w:rFonts w:ascii="Times New Roman" w:hAnsi="Times New Roman" w:eastAsia="Times New Roman" w:cs="Times New Roman"/>
      <w:color w:val="DDDDDD"/>
      <w:sz w:val="28"/>
      <w:szCs w:val="28"/>
      <w:lang w:eastAsia="ru-RU"/>
    </w:rPr>
  </w:style>
  <w:style w:type="character" w:customStyle="1" w:styleId="1191">
    <w:name w:val="Слабое выделение11"/>
    <w:semiHidden/>
    <w:qFormat/>
    <w:uiPriority w:val="19"/>
    <w:rPr>
      <w:i/>
      <w:iCs/>
      <w:color w:val="595959"/>
    </w:rPr>
  </w:style>
  <w:style w:type="character" w:customStyle="1" w:styleId="1192">
    <w:name w:val="Слабая ссылка11"/>
    <w:semiHidden/>
    <w:qFormat/>
    <w:uiPriority w:val="31"/>
    <w:rPr>
      <w:smallCaps/>
      <w:color w:val="404040"/>
    </w:rPr>
  </w:style>
  <w:style w:type="character" w:customStyle="1" w:styleId="1193">
    <w:name w:val="Название Знак1"/>
    <w:uiPriority w:val="10"/>
    <w:rPr>
      <w:rFonts w:ascii="Verdana" w:hAnsi="Verdana" w:eastAsia="Times New Roman" w:cs="Times New Roman"/>
      <w:color w:val="0075A7"/>
      <w:spacing w:val="5"/>
      <w:kern w:val="28"/>
      <w:sz w:val="52"/>
      <w:szCs w:val="52"/>
      <w:lang w:eastAsia="ru-RU"/>
    </w:rPr>
  </w:style>
  <w:style w:type="character" w:customStyle="1" w:styleId="1194">
    <w:name w:val="Выделенная цитата Знак1"/>
    <w:uiPriority w:val="30"/>
    <w:rPr>
      <w:rFonts w:ascii="Times New Roman" w:hAnsi="Times New Roman" w:eastAsia="Times New Roman"/>
      <w:b/>
      <w:bCs/>
      <w:i/>
      <w:iCs/>
      <w:color w:val="A7D3F5"/>
      <w:sz w:val="24"/>
      <w:szCs w:val="24"/>
      <w:lang w:eastAsia="ru-RU"/>
    </w:rPr>
  </w:style>
  <w:style w:type="table" w:customStyle="1" w:styleId="1195">
    <w:name w:val="Сетка таблицы16"/>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6">
    <w:name w:val="Сетка таблицы17"/>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7">
    <w:name w:val="Сетка таблицы42"/>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8">
    <w:name w:val="Сетка таблицы22"/>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9">
    <w:name w:val="Сетка таблицы32"/>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0">
    <w:name w:val="Сетка таблицы53"/>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1">
    <w:name w:val="Сетка таблицы111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2">
    <w:name w:val="Сетка таблицы18"/>
    <w:basedOn w:val="12"/>
    <w:qFormat/>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3">
    <w:name w:val="Сетка таблицы43"/>
    <w:basedOn w:val="12"/>
    <w:qFormat/>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4">
    <w:name w:val="Сетка таблицы23"/>
    <w:basedOn w:val="12"/>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5">
    <w:name w:val="Сетка таблицы33"/>
    <w:basedOn w:val="12"/>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6">
    <w:name w:val="Сетка таблицы54"/>
    <w:basedOn w:val="12"/>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7">
    <w:name w:val="Сетка таблицы112"/>
    <w:basedOn w:val="12"/>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8">
    <w:name w:val="Table Grid5"/>
    <w:basedOn w:val="12"/>
    <w:uiPriority w:val="3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09">
    <w:name w:val="hps"/>
    <w:uiPriority w:val="99"/>
  </w:style>
  <w:style w:type="table" w:customStyle="1" w:styleId="1210">
    <w:name w:val="Сетка таблицы19"/>
    <w:basedOn w:val="12"/>
    <w:uiPriority w:val="59"/>
    <w:rPr>
      <w:rFonts w:ascii="Times New Roman" w:hAnsi="Times New Roman" w:eastAsia="MS Mincho" w:cs="Times New Roman"/>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11">
    <w:name w:val="Простая таблица 12"/>
    <w:basedOn w:val="12"/>
    <w:semiHidden/>
    <w:unhideWhenUsed/>
    <w:qFormat/>
    <w:uiPriority w:val="0"/>
    <w:pPr>
      <w:spacing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12">
    <w:name w:val="Простая таблица 22"/>
    <w:basedOn w:val="12"/>
    <w:semiHidden/>
    <w:unhideWhenUsed/>
    <w:uiPriority w:val="0"/>
    <w:pPr>
      <w:spacing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13">
    <w:name w:val="Простая таблица 3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1214">
    <w:name w:val="Классическая таблица 1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15">
    <w:name w:val="Классическая таблица 2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16">
    <w:name w:val="Классическая таблица 32"/>
    <w:basedOn w:val="12"/>
    <w:semiHidden/>
    <w:unhideWhenUsed/>
    <w:uiPriority w:val="0"/>
    <w:pPr>
      <w:spacing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17">
    <w:name w:val="Классическая таблица 42"/>
    <w:basedOn w:val="12"/>
    <w:semiHidden/>
    <w:unhideWhenUsed/>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18">
    <w:name w:val="Цветная таблица 12"/>
    <w:basedOn w:val="12"/>
    <w:semiHidden/>
    <w:unhideWhenUsed/>
    <w:uiPriority w:val="0"/>
    <w:pPr>
      <w:spacing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19">
    <w:name w:val="Цветная таблица 22"/>
    <w:basedOn w:val="12"/>
    <w:semiHidden/>
    <w:unhideWhenUsed/>
    <w:uiPriority w:val="0"/>
    <w:pPr>
      <w:spacing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20">
    <w:name w:val="Цветная таблица 3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21">
    <w:name w:val="Столбцы таблицы 12"/>
    <w:basedOn w:val="12"/>
    <w:semiHidden/>
    <w:unhideWhenUsed/>
    <w:uiPriority w:val="0"/>
    <w:pPr>
      <w:spacing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2">
    <w:name w:val="Столбцы таблицы 22"/>
    <w:basedOn w:val="12"/>
    <w:semiHidden/>
    <w:unhideWhenUsed/>
    <w:uiPriority w:val="0"/>
    <w:pPr>
      <w:spacing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3">
    <w:name w:val="Столбцы таблицы 32"/>
    <w:basedOn w:val="12"/>
    <w:semiHidden/>
    <w:unhideWhenUsed/>
    <w:uiPriority w:val="0"/>
    <w:pPr>
      <w:spacing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24">
    <w:name w:val="Столбцы таблицы 42"/>
    <w:basedOn w:val="12"/>
    <w:semiHidden/>
    <w:unhideWhenUsed/>
    <w:uiPriority w:val="0"/>
    <w:pPr>
      <w:spacing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25">
    <w:name w:val="Столбцы таблицы 5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26">
    <w:name w:val="Сетка таблицы 1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27">
    <w:name w:val="Сетка таблицы 22"/>
    <w:basedOn w:val="12"/>
    <w:semiHidden/>
    <w:unhideWhenUsed/>
    <w:uiPriority w:val="0"/>
    <w:pPr>
      <w:spacing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28">
    <w:name w:val="Сетка таблицы 3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29">
    <w:name w:val="Сетка таблицы 42"/>
    <w:basedOn w:val="12"/>
    <w:semiHidden/>
    <w:unhideWhenUsed/>
    <w:uiPriority w:val="0"/>
    <w:pPr>
      <w:spacing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30">
    <w:name w:val="Сетка таблицы 52"/>
    <w:basedOn w:val="12"/>
    <w:semiHidden/>
    <w:unhideWhenUsed/>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31">
    <w:name w:val="Сетка таблицы 6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32">
    <w:name w:val="Сетка таблицы 72"/>
    <w:basedOn w:val="12"/>
    <w:semiHidden/>
    <w:unhideWhenUsed/>
    <w:uiPriority w:val="0"/>
    <w:pPr>
      <w:spacing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33">
    <w:name w:val="Сетка таблицы 8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34">
    <w:name w:val="Таблица-список 1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5">
    <w:name w:val="Таблица-список 22"/>
    <w:basedOn w:val="12"/>
    <w:semiHidden/>
    <w:unhideWhenUsed/>
    <w:uiPriority w:val="0"/>
    <w:pPr>
      <w:spacing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6">
    <w:name w:val="Таблица-список 3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37">
    <w:name w:val="Таблица-список 4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1238">
    <w:name w:val="Таблица-список 5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39">
    <w:name w:val="Таблица-список 6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40">
    <w:name w:val="Таблица-список 7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41">
    <w:name w:val="Таблица-список 8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42">
    <w:name w:val="Объемная таблица 12"/>
    <w:basedOn w:val="12"/>
    <w:semiHidden/>
    <w:unhideWhenUsed/>
    <w:uiPriority w:val="0"/>
    <w:pPr>
      <w:spacing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43">
    <w:name w:val="Объемная таблица 22"/>
    <w:basedOn w:val="12"/>
    <w:semiHidden/>
    <w:unhideWhenUsed/>
    <w:uiPriority w:val="0"/>
    <w:pPr>
      <w:spacing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4">
    <w:name w:val="Объемная таблица 32"/>
    <w:basedOn w:val="12"/>
    <w:semiHidden/>
    <w:unhideWhenUsed/>
    <w:uiPriority w:val="0"/>
    <w:pPr>
      <w:spacing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5">
    <w:name w:val="Современная таблица2"/>
    <w:basedOn w:val="12"/>
    <w:semiHidden/>
    <w:unhideWhenUsed/>
    <w:uiPriority w:val="0"/>
    <w:pPr>
      <w:spacing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46">
    <w:name w:val="Изысканная таблица2"/>
    <w:basedOn w:val="12"/>
    <w:semiHidden/>
    <w:unhideWhenUsed/>
    <w:uiPriority w:val="0"/>
    <w:pPr>
      <w:spacing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1247">
    <w:name w:val="Стандартная таблица2"/>
    <w:basedOn w:val="12"/>
    <w:semiHidden/>
    <w:unhideWhenUsed/>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1248">
    <w:name w:val="Изящная таблица 12"/>
    <w:basedOn w:val="12"/>
    <w:semiHidden/>
    <w:unhideWhenUsed/>
    <w:qFormat/>
    <w:uiPriority w:val="0"/>
    <w:pPr>
      <w:spacing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49">
    <w:name w:val="Изящная таблица 22"/>
    <w:basedOn w:val="12"/>
    <w:semiHidden/>
    <w:unhideWhenUsed/>
    <w:qFormat/>
    <w:uiPriority w:val="0"/>
    <w:pPr>
      <w:spacing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50">
    <w:name w:val="Веб-таблица 12"/>
    <w:basedOn w:val="12"/>
    <w:semiHidden/>
    <w:unhideWhenUsed/>
    <w:uiPriority w:val="0"/>
    <w:pPr>
      <w:spacing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1">
    <w:name w:val="Веб-таблица 22"/>
    <w:basedOn w:val="12"/>
    <w:semiHidden/>
    <w:unhideWhenUsed/>
    <w:qFormat/>
    <w:uiPriority w:val="0"/>
    <w:pPr>
      <w:spacing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1252">
    <w:name w:val="Веб-таблица 32"/>
    <w:basedOn w:val="12"/>
    <w:semiHidden/>
    <w:unhideWhenUsed/>
    <w:uiPriority w:val="0"/>
    <w:pPr>
      <w:spacing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3">
    <w:name w:val="Сетка таблицы20"/>
    <w:basedOn w:val="12"/>
    <w:uiPriority w:val="5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4">
    <w:name w:val="Тема таблицы2"/>
    <w:basedOn w:val="12"/>
    <w:semiHidden/>
    <w:unhideWhenUsed/>
    <w:uiPriority w:val="0"/>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5">
    <w:name w:val="Сетка таблицы110"/>
    <w:basedOn w:val="12"/>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6">
    <w:name w:val="Сетка таблицы113"/>
    <w:basedOn w:val="12"/>
    <w:uiPriority w:val="59"/>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7">
    <w:name w:val="Сетка таблицы1112"/>
    <w:basedOn w:val="12"/>
    <w:uiPriority w:val="59"/>
    <w:pPr>
      <w:spacing w:after="200" w:line="276" w:lineRule="auto"/>
    </w:pPr>
    <w:rPr>
      <w:rFonts w:ascii="Verdana" w:hAnsi="Verdana" w:eastAsia="Times New Roman" w:cs="Times New Roman"/>
      <w:lang w:eastAsia="da-DK"/>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58">
    <w:name w:val="Table 3D effects 11"/>
    <w:basedOn w:val="12"/>
    <w:semiHidden/>
    <w:uiPriority w:val="0"/>
    <w:pPr>
      <w:spacing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59">
    <w:name w:val="Table 3D effects 21"/>
    <w:basedOn w:val="12"/>
    <w:semiHidden/>
    <w:qFormat/>
    <w:uiPriority w:val="0"/>
    <w:pPr>
      <w:spacing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0">
    <w:name w:val="Table 3D effects 31"/>
    <w:basedOn w:val="12"/>
    <w:semiHidden/>
    <w:qFormat/>
    <w:uiPriority w:val="0"/>
    <w:pPr>
      <w:spacing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1">
    <w:name w:val="Table Classic 11"/>
    <w:basedOn w:val="12"/>
    <w:semiHidden/>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62">
    <w:name w:val="Table Classic 2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63">
    <w:name w:val="Table Classic 31"/>
    <w:basedOn w:val="12"/>
    <w:semiHidden/>
    <w:qFormat/>
    <w:uiPriority w:val="0"/>
    <w:pPr>
      <w:spacing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64">
    <w:name w:val="Table Classic 4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65">
    <w:name w:val="Table Colorful 11"/>
    <w:basedOn w:val="12"/>
    <w:semiHidden/>
    <w:qFormat/>
    <w:uiPriority w:val="0"/>
    <w:pPr>
      <w:spacing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66">
    <w:name w:val="Table Colorful 21"/>
    <w:basedOn w:val="12"/>
    <w:semiHidden/>
    <w:qFormat/>
    <w:uiPriority w:val="0"/>
    <w:pPr>
      <w:spacing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67">
    <w:name w:val="Table Colorful 3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68">
    <w:name w:val="Table Columns 11"/>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69">
    <w:name w:val="Table Columns 21"/>
    <w:basedOn w:val="12"/>
    <w:semiHidden/>
    <w:qFormat/>
    <w:uiPriority w:val="0"/>
    <w:pPr>
      <w:spacing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70">
    <w:name w:val="Table Columns 31"/>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71">
    <w:name w:val="Table Columns 41"/>
    <w:basedOn w:val="12"/>
    <w:semiHidden/>
    <w:qFormat/>
    <w:uiPriority w:val="0"/>
    <w:pPr>
      <w:spacing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72">
    <w:name w:val="Table Columns 51"/>
    <w:basedOn w:val="12"/>
    <w:semiHidden/>
    <w:qFormat/>
    <w:uiPriority w:val="0"/>
    <w:pPr>
      <w:spacing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73">
    <w:name w:val="Table Contemporary1"/>
    <w:basedOn w:val="12"/>
    <w:semiHidden/>
    <w:qFormat/>
    <w:uiPriority w:val="0"/>
    <w:pPr>
      <w:spacing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74">
    <w:name w:val="Table Elegant1"/>
    <w:basedOn w:val="12"/>
    <w:semiHidden/>
    <w:qFormat/>
    <w:uiPriority w:val="0"/>
    <w:pPr>
      <w:spacing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275">
    <w:name w:val="Table Grid6"/>
    <w:basedOn w:val="12"/>
    <w:qFormat/>
    <w:uiPriority w:val="5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76">
    <w:name w:val="Table Grid 1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77">
    <w:name w:val="Table Grid 21"/>
    <w:basedOn w:val="12"/>
    <w:semiHidden/>
    <w:qFormat/>
    <w:uiPriority w:val="0"/>
    <w:pPr>
      <w:spacing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78">
    <w:name w:val="Table Grid 3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79">
    <w:name w:val="Table Grid 41"/>
    <w:basedOn w:val="12"/>
    <w:semiHidden/>
    <w:qFormat/>
    <w:uiPriority w:val="0"/>
    <w:pPr>
      <w:spacing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80">
    <w:name w:val="Table Grid 5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81">
    <w:name w:val="Table Grid 6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82">
    <w:name w:val="Table Grid 71"/>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83">
    <w:name w:val="Table Grid 8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84">
    <w:name w:val="Table List 11"/>
    <w:basedOn w:val="12"/>
    <w:semiHidden/>
    <w:qFormat/>
    <w:uiPriority w:val="0"/>
    <w:pPr>
      <w:spacing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5">
    <w:name w:val="Table List 21"/>
    <w:basedOn w:val="12"/>
    <w:semiHidden/>
    <w:qFormat/>
    <w:uiPriority w:val="0"/>
    <w:pPr>
      <w:spacing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6">
    <w:name w:val="Table List 3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87">
    <w:name w:val="Table List 4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288">
    <w:name w:val="Table List 5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89">
    <w:name w:val="Table List 61"/>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90">
    <w:name w:val="Table List 71"/>
    <w:basedOn w:val="12"/>
    <w:semiHidden/>
    <w:qFormat/>
    <w:uiPriority w:val="0"/>
    <w:pPr>
      <w:spacing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91">
    <w:name w:val="Table List 81"/>
    <w:basedOn w:val="12"/>
    <w:semiHidden/>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92">
    <w:name w:val="Table Professional1"/>
    <w:basedOn w:val="12"/>
    <w:semiHidden/>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293">
    <w:name w:val="Table Simple 11"/>
    <w:basedOn w:val="12"/>
    <w:semiHidden/>
    <w:uiPriority w:val="0"/>
    <w:pPr>
      <w:spacing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94">
    <w:name w:val="Table Simple 21"/>
    <w:basedOn w:val="12"/>
    <w:semiHidden/>
    <w:uiPriority w:val="0"/>
    <w:pPr>
      <w:spacing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95">
    <w:name w:val="Table Simple 31"/>
    <w:basedOn w:val="12"/>
    <w:semiHidden/>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296">
    <w:name w:val="Table Subtle 11"/>
    <w:basedOn w:val="12"/>
    <w:semiHidden/>
    <w:uiPriority w:val="0"/>
    <w:pPr>
      <w:spacing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7">
    <w:name w:val="Table Subtle 21"/>
    <w:basedOn w:val="12"/>
    <w:semiHidden/>
    <w:qFormat/>
    <w:uiPriority w:val="0"/>
    <w:pPr>
      <w:spacing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8">
    <w:name w:val="Table Theme1"/>
    <w:basedOn w:val="12"/>
    <w:semiHidden/>
    <w:uiPriority w:val="0"/>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99">
    <w:name w:val="Table Web 11"/>
    <w:basedOn w:val="12"/>
    <w:semiHidden/>
    <w:uiPriority w:val="0"/>
    <w:pPr>
      <w:spacing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0">
    <w:name w:val="Table Web 21"/>
    <w:basedOn w:val="12"/>
    <w:semiHidden/>
    <w:qFormat/>
    <w:uiPriority w:val="0"/>
    <w:pPr>
      <w:spacing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1">
    <w:name w:val="Table Web 31"/>
    <w:basedOn w:val="12"/>
    <w:semiHidden/>
    <w:qFormat/>
    <w:uiPriority w:val="0"/>
    <w:pPr>
      <w:spacing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2">
    <w:name w:val="Сетка таблицы114"/>
    <w:basedOn w:val="12"/>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3">
    <w:name w:val="Сетка таблицы24"/>
    <w:basedOn w:val="12"/>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4">
    <w:name w:val="Сетка таблицы34"/>
    <w:basedOn w:val="12"/>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5">
    <w:name w:val="Сетка таблицы44"/>
    <w:basedOn w:val="12"/>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06">
    <w:name w:val="Текст сноски Знак"/>
    <w:uiPriority w:val="0"/>
    <w:rPr>
      <w:sz w:val="20"/>
      <w:szCs w:val="20"/>
    </w:rPr>
  </w:style>
  <w:style w:type="table" w:customStyle="1" w:styleId="1307">
    <w:name w:val="Сетка таблицы55"/>
    <w:basedOn w:val="12"/>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8">
    <w:name w:val="таблица без шапки11"/>
    <w:basedOn w:val="12"/>
    <w:uiPriority w:val="0"/>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9">
    <w:name w:val="Table Grid11"/>
    <w:uiPriority w:val="0"/>
    <w:pPr>
      <w:spacing w:line="276" w:lineRule="auto"/>
    </w:pPr>
    <w:rPr>
      <w:rFonts w:ascii="Calibri" w:hAnsi="Calibri"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310">
    <w:name w:val="Table Grid21"/>
    <w:uiPriority w:val="0"/>
    <w:pPr>
      <w:spacing w:line="276" w:lineRule="auto"/>
    </w:pPr>
    <w:rPr>
      <w:rFonts w:ascii="Calibri" w:hAnsi="Calibri"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311">
    <w:name w:val="Заголовок 1 Знак"/>
    <w:uiPriority w:val="9"/>
    <w:rPr>
      <w:rFonts w:ascii="Arial" w:hAnsi="Arial" w:eastAsia="MS Mincho"/>
      <w:b/>
      <w:bCs/>
      <w:caps/>
      <w:snapToGrid w:val="0"/>
      <w:kern w:val="28"/>
      <w:sz w:val="28"/>
      <w:szCs w:val="28"/>
    </w:rPr>
  </w:style>
  <w:style w:type="table" w:customStyle="1" w:styleId="1312">
    <w:name w:val="Сетка таблицы115"/>
    <w:basedOn w:val="12"/>
    <w:qFormat/>
    <w:uiPriority w:val="59"/>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3">
    <w:name w:val="Сетка таблицы13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4">
    <w:name w:val="Сетка таблицы7112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5">
    <w:name w:val="Сетка таблицы92"/>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6">
    <w:name w:val="Сетка таблицы5113"/>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7">
    <w:name w:val="Сетка таблицы81211"/>
    <w:basedOn w:val="12"/>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8">
    <w:name w:val="Сетка таблицы62"/>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9">
    <w:name w:val="Сетка таблицы73"/>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0">
    <w:name w:val="Сетка таблицы513"/>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1">
    <w:name w:val="Сетка таблицы82"/>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2">
    <w:name w:val="Сетка таблицы713"/>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3">
    <w:name w:val="Сетка таблицы102"/>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4">
    <w:name w:val="Сетка таблицы7113"/>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5">
    <w:name w:val="Сетка таблицы7111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6">
    <w:name w:val="Сетка таблицы8122"/>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7">
    <w:name w:val="Сетка таблицы5111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8">
    <w:name w:val="Сетка таблицы41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9">
    <w:name w:val="Сетка таблицы12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0">
    <w:name w:val="Сетка таблицы21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1">
    <w:name w:val="Сетка таблицы31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2">
    <w:name w:val="Сетка таблицы52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3">
    <w:name w:val="Сетка таблицы61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4">
    <w:name w:val="Сетка таблицы72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5">
    <w:name w:val="Сетка таблицы512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6">
    <w:name w:val="Сетка таблицы813"/>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7">
    <w:name w:val="Сетка таблицы712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8">
    <w:name w:val="Сетка таблицы91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9">
    <w:name w:val="Сетка таблицы5112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0">
    <w:name w:val="Сетка таблицы101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1">
    <w:name w:val="Сетка таблицы811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2">
    <w:name w:val="Сетка таблицы141"/>
    <w:basedOn w:val="12"/>
    <w:qFormat/>
    <w:uiPriority w:val="59"/>
    <w:pPr>
      <w:ind w:firstLine="567"/>
      <w:jc w:val="both"/>
    </w:pPr>
    <w:rPr>
      <w:rFonts w:ascii="Verdana" w:hAnsi="Verdana" w:eastAsia="Times New Roman" w:cs="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3">
    <w:name w:val="Сетка таблицы15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4">
    <w:name w:val="Сетка таблицы16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5">
    <w:name w:val="Table Grid31"/>
    <w:basedOn w:val="12"/>
    <w:qFormat/>
    <w:uiPriority w:val="59"/>
    <w:pPr>
      <w:ind w:firstLine="567"/>
      <w:jc w:val="both"/>
    </w:pPr>
    <w:rPr>
      <w:rFonts w:ascii="Verdana" w:hAnsi="Verdana" w:eastAsia="Times New Roman" w:cs="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6">
    <w:name w:val="Сетка таблицы17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7">
    <w:name w:val="Сетка таблицы42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8">
    <w:name w:val="Сетка таблицы22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9">
    <w:name w:val="Сетка таблицы32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0">
    <w:name w:val="Сетка таблицы531"/>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1">
    <w:name w:val="Сетка таблицы1113"/>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2">
    <w:name w:val="Table Grid41"/>
    <w:basedOn w:val="12"/>
    <w:qFormat/>
    <w:uiPriority w:val="59"/>
    <w:pPr>
      <w:ind w:firstLine="567"/>
      <w:jc w:val="both"/>
    </w:pPr>
    <w:rPr>
      <w:rFonts w:ascii="Times New Roman" w:hAnsi="Times New Roman" w:eastAsia="Times New Roman" w:cs="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3">
    <w:name w:val="Сетка таблицы181"/>
    <w:basedOn w:val="12"/>
    <w:qFormat/>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4">
    <w:name w:val="Сетка таблицы431"/>
    <w:basedOn w:val="12"/>
    <w:qFormat/>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5">
    <w:name w:val="Сетка таблицы231"/>
    <w:basedOn w:val="12"/>
    <w:qFormat/>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6">
    <w:name w:val="Сетка таблицы331"/>
    <w:basedOn w:val="12"/>
    <w:qFormat/>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7">
    <w:name w:val="Сетка таблицы541"/>
    <w:basedOn w:val="12"/>
    <w:qFormat/>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8">
    <w:name w:val="Сетка таблицы1121"/>
    <w:basedOn w:val="12"/>
    <w:qFormat/>
    <w:uiPriority w:val="59"/>
    <w:pPr>
      <w:spacing w:after="200" w:line="276" w:lineRule="auto"/>
    </w:pPr>
    <w:rPr>
      <w:rFonts w:ascii="Times New Roman" w:hAnsi="Times New Roman"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9">
    <w:name w:val="Table Grid51"/>
    <w:basedOn w:val="12"/>
    <w:qFormat/>
    <w:uiPriority w:val="5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60">
    <w:name w:val="Table Grid7"/>
    <w:basedOn w:val="12"/>
    <w:qFormat/>
    <w:uiPriority w:val="5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61">
    <w:name w:val="Heading 4 para"/>
    <w:basedOn w:val="5"/>
    <w:qFormat/>
    <w:uiPriority w:val="0"/>
    <w:pPr>
      <w:keepNext w:val="0"/>
      <w:keepLines w:val="0"/>
      <w:numPr>
        <w:numId w:val="0"/>
      </w:numPr>
      <w:tabs>
        <w:tab w:val="left" w:pos="1080"/>
      </w:tabs>
      <w:spacing w:after="240" w:line="240" w:lineRule="auto"/>
      <w:ind w:left="1080" w:hanging="1080"/>
      <w:outlineLvl w:val="9"/>
    </w:pPr>
    <w:rPr>
      <w:rFonts w:ascii="Arial" w:hAnsi="Arial" w:eastAsia="Times New Roman" w:cs="Arial"/>
      <w:bCs w:val="0"/>
      <w:iCs w:val="0"/>
      <w:sz w:val="20"/>
      <w:szCs w:val="20"/>
    </w:rPr>
  </w:style>
  <w:style w:type="character" w:customStyle="1" w:styleId="1362">
    <w:name w:val="st"/>
    <w:qFormat/>
    <w:uiPriority w:val="0"/>
  </w:style>
  <w:style w:type="paragraph" w:customStyle="1" w:styleId="1363">
    <w:name w:val="Основной текст с отступом 31"/>
    <w:basedOn w:val="1"/>
    <w:qFormat/>
    <w:uiPriority w:val="0"/>
    <w:pPr>
      <w:widowControl w:val="0"/>
      <w:overflowPunct w:val="0"/>
      <w:autoSpaceDE w:val="0"/>
      <w:autoSpaceDN w:val="0"/>
      <w:adjustRightInd w:val="0"/>
      <w:spacing w:after="0" w:line="240" w:lineRule="auto"/>
      <w:ind w:firstLine="720"/>
      <w:textAlignment w:val="baseline"/>
    </w:pPr>
    <w:rPr>
      <w:rFonts w:ascii="Times New Roman" w:hAnsi="Times New Roman" w:eastAsia="Times New Roman" w:cs="Times New Roman"/>
      <w:sz w:val="28"/>
      <w:szCs w:val="20"/>
      <w:lang w:eastAsia="ru-RU"/>
    </w:rPr>
  </w:style>
  <w:style w:type="paragraph" w:customStyle="1" w:styleId="1364">
    <w:name w:val="ConsNormal"/>
    <w:qFormat/>
    <w:uiPriority w:val="0"/>
    <w:pPr>
      <w:widowControl w:val="0"/>
      <w:autoSpaceDE w:val="0"/>
      <w:autoSpaceDN w:val="0"/>
      <w:adjustRightInd w:val="0"/>
      <w:ind w:right="19772" w:firstLine="720"/>
    </w:pPr>
    <w:rPr>
      <w:rFonts w:ascii="Arial" w:hAnsi="Arial" w:eastAsia="Times New Roman" w:cs="Arial"/>
      <w:lang w:val="en-GB" w:eastAsia="ru-RU" w:bidi="ar-SA"/>
    </w:rPr>
  </w:style>
  <w:style w:type="character" w:customStyle="1" w:styleId="1365">
    <w:name w:val="Основной текст_"/>
    <w:link w:val="1366"/>
    <w:qFormat/>
    <w:uiPriority w:val="0"/>
    <w:rPr>
      <w:sz w:val="25"/>
      <w:szCs w:val="25"/>
      <w:shd w:val="clear" w:color="auto" w:fill="FFFFFF"/>
    </w:rPr>
  </w:style>
  <w:style w:type="paragraph" w:customStyle="1" w:styleId="1366">
    <w:name w:val="Основной текст13"/>
    <w:basedOn w:val="1"/>
    <w:link w:val="1365"/>
    <w:qFormat/>
    <w:uiPriority w:val="0"/>
    <w:pPr>
      <w:widowControl w:val="0"/>
      <w:shd w:val="clear" w:color="auto" w:fill="FFFFFF"/>
      <w:spacing w:after="0" w:line="485" w:lineRule="exact"/>
      <w:ind w:hanging="700"/>
    </w:pPr>
    <w:rPr>
      <w:rFonts w:asciiTheme="minorHAnsi" w:hAnsiTheme="minorHAnsi"/>
      <w:sz w:val="25"/>
      <w:szCs w:val="25"/>
    </w:rPr>
  </w:style>
  <w:style w:type="character" w:customStyle="1" w:styleId="1367">
    <w:name w:val="Основной текст4"/>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8">
    <w:name w:val="Основной текст12"/>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9">
    <w:name w:val="Основной текст5"/>
    <w:qFormat/>
    <w:uiPriority w:val="0"/>
    <w:rPr>
      <w:rFonts w:ascii="Times New Roman" w:hAnsi="Times New Roman" w:eastAsia="Times New Roman" w:cs="Times New Roman"/>
      <w:color w:val="000000"/>
      <w:spacing w:val="0"/>
      <w:w w:val="100"/>
      <w:position w:val="0"/>
      <w:sz w:val="25"/>
      <w:szCs w:val="25"/>
      <w:u w:val="none"/>
      <w:shd w:val="clear" w:color="auto" w:fill="FFFFFF"/>
      <w:lang w:val="en-GB"/>
    </w:rPr>
  </w:style>
  <w:style w:type="paragraph" w:customStyle="1" w:styleId="1370">
    <w:name w:val="font5"/>
    <w:basedOn w:val="1"/>
    <w:qFormat/>
    <w:uiPriority w:val="0"/>
    <w:pPr>
      <w:spacing w:before="100" w:beforeAutospacing="1" w:after="100" w:afterAutospacing="1" w:line="240" w:lineRule="auto"/>
      <w:jc w:val="left"/>
    </w:pPr>
    <w:rPr>
      <w:rFonts w:ascii="Calibri" w:hAnsi="Calibri" w:eastAsia="Times New Roman" w:cs="Times New Roman"/>
      <w:color w:val="000000"/>
      <w:sz w:val="22"/>
      <w:szCs w:val="22"/>
      <w:lang w:eastAsia="ru-RU"/>
    </w:rPr>
  </w:style>
  <w:style w:type="paragraph" w:customStyle="1" w:styleId="1371">
    <w:name w:val="xl341"/>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2">
    <w:name w:val="xl342"/>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3">
    <w:name w:val="xl343"/>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4">
    <w:name w:val="xl34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5">
    <w:name w:val="xl34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6">
    <w:name w:val="xl346"/>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7">
    <w:name w:val="xl34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8">
    <w:name w:val="xl348"/>
    <w:basedOn w:val="1"/>
    <w:qFormat/>
    <w:uiPriority w:val="0"/>
    <w:pPr>
      <w:pBdr>
        <w:top w:val="single" w:color="auto" w:sz="8"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9">
    <w:name w:val="xl349"/>
    <w:basedOn w:val="1"/>
    <w:qFormat/>
    <w:uiPriority w:val="0"/>
    <w:pPr>
      <w:pBdr>
        <w:top w:val="single" w:color="auto" w:sz="8"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0">
    <w:name w:val="xl350"/>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1">
    <w:name w:val="xl351"/>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82">
    <w:name w:val="xl352"/>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83">
    <w:name w:val="xl353"/>
    <w:basedOn w:val="1"/>
    <w:qFormat/>
    <w:uiPriority w:val="0"/>
    <w:pPr>
      <w:pBdr>
        <w:top w:val="single" w:color="auto" w:sz="4" w:space="0"/>
        <w:left w:val="single" w:color="auto" w:sz="4"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4">
    <w:name w:val="xl354"/>
    <w:basedOn w:val="1"/>
    <w:qFormat/>
    <w:uiPriority w:val="0"/>
    <w:pPr>
      <w:pBdr>
        <w:top w:val="single" w:color="auto" w:sz="4" w:space="0"/>
        <w:left w:val="single" w:color="auto" w:sz="4" w:space="0"/>
        <w:bottom w:val="single" w:color="auto" w:sz="8" w:space="0"/>
        <w:right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5">
    <w:name w:val="xl355"/>
    <w:basedOn w:val="1"/>
    <w:qFormat/>
    <w:uiPriority w:val="0"/>
    <w:pPr>
      <w:pBdr>
        <w:top w:val="single" w:color="auto" w:sz="8"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6">
    <w:name w:val="xl356"/>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7">
    <w:name w:val="xl357"/>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sz w:val="24"/>
      <w:szCs w:val="24"/>
      <w:lang w:eastAsia="ru-RU"/>
    </w:rPr>
  </w:style>
  <w:style w:type="paragraph" w:customStyle="1" w:styleId="1388">
    <w:name w:val="xl358"/>
    <w:basedOn w:val="1"/>
    <w:qFormat/>
    <w:uiPriority w:val="0"/>
    <w:pPr>
      <w:pBdr>
        <w:top w:val="single" w:color="auto" w:sz="4" w:space="0"/>
        <w:left w:val="single" w:color="auto" w:sz="8" w:space="0"/>
        <w:bottom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9">
    <w:name w:val="xl359"/>
    <w:basedOn w:val="1"/>
    <w:qFormat/>
    <w:uiPriority w:val="0"/>
    <w:pPr>
      <w:pBdr>
        <w:top w:val="single" w:color="auto" w:sz="4" w:space="0"/>
        <w:left w:val="single" w:color="auto" w:sz="8" w:space="0"/>
        <w:bottom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0">
    <w:name w:val="xl360"/>
    <w:basedOn w:val="1"/>
    <w:qFormat/>
    <w:uiPriority w:val="0"/>
    <w:pPr>
      <w:pBdr>
        <w:top w:val="single" w:color="auto" w:sz="8"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1">
    <w:name w:val="xl361"/>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2">
    <w:name w:val="xl362"/>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3">
    <w:name w:val="xl363"/>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4">
    <w:name w:val="xl364"/>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95">
    <w:name w:val="xl365"/>
    <w:basedOn w:val="1"/>
    <w:qFormat/>
    <w:uiPriority w:val="0"/>
    <w:pPr>
      <w:pBdr>
        <w:top w:val="single" w:color="auto" w:sz="4" w:space="0"/>
        <w:left w:val="single" w:color="auto" w:sz="8"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6">
    <w:name w:val="xl366"/>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character" w:customStyle="1" w:styleId="1397">
    <w:name w:val="Основной текст (4) + Не малые прописные"/>
    <w:qFormat/>
    <w:uiPriority w:val="0"/>
    <w:rPr>
      <w:rFonts w:ascii="Book Antiqua" w:hAnsi="Book Antiqua" w:eastAsia="Book Antiqua" w:cs="Book Antiqua"/>
      <w:smallCaps/>
      <w:spacing w:val="0"/>
      <w:sz w:val="20"/>
      <w:szCs w:val="20"/>
    </w:rPr>
  </w:style>
  <w:style w:type="paragraph" w:customStyle="1" w:styleId="1398">
    <w:name w:val="Маркированный список1"/>
    <w:basedOn w:val="1"/>
    <w:qFormat/>
    <w:uiPriority w:val="0"/>
    <w:pPr>
      <w:numPr>
        <w:ilvl w:val="0"/>
        <w:numId w:val="41"/>
      </w:numPr>
      <w:jc w:val="left"/>
    </w:pPr>
    <w:rPr>
      <w:rFonts w:eastAsia="Times New Roman" w:cs="Times New Roman"/>
      <w:lang w:eastAsia="da-DK"/>
    </w:rPr>
  </w:style>
  <w:style w:type="paragraph" w:customStyle="1" w:styleId="1399">
    <w:name w:val="Знак Знак Знак Знак"/>
    <w:basedOn w:val="1"/>
    <w:qFormat/>
    <w:uiPriority w:val="0"/>
    <w:pPr>
      <w:pageBreakBefore/>
      <w:spacing w:after="160" w:line="360" w:lineRule="auto"/>
      <w:jc w:val="left"/>
    </w:pPr>
    <w:rPr>
      <w:rFonts w:ascii="Times New Roman" w:hAnsi="Times New Roman" w:eastAsia="Times New Roman" w:cs="Times New Roman"/>
      <w:sz w:val="28"/>
      <w:szCs w:val="20"/>
    </w:rPr>
  </w:style>
  <w:style w:type="character" w:customStyle="1" w:styleId="1400">
    <w:name w:val="mw-redirect"/>
    <w:qFormat/>
    <w:uiPriority w:val="0"/>
  </w:style>
  <w:style w:type="character" w:customStyle="1" w:styleId="1401">
    <w:name w:val="new"/>
    <w:qFormat/>
    <w:uiPriority w:val="0"/>
  </w:style>
  <w:style w:type="character" w:customStyle="1" w:styleId="1402">
    <w:name w:val="w"/>
    <w:qFormat/>
    <w:uiPriority w:val="0"/>
  </w:style>
  <w:style w:type="paragraph" w:customStyle="1" w:styleId="1403">
    <w:name w:val="Нормальный (таблица)"/>
    <w:basedOn w:val="1"/>
    <w:next w:val="1"/>
    <w:qFormat/>
    <w:uiPriority w:val="99"/>
    <w:pPr>
      <w:widowControl w:val="0"/>
      <w:autoSpaceDE w:val="0"/>
      <w:autoSpaceDN w:val="0"/>
      <w:adjustRightInd w:val="0"/>
      <w:spacing w:after="0" w:line="240" w:lineRule="auto"/>
    </w:pPr>
    <w:rPr>
      <w:rFonts w:ascii="Arial" w:hAnsi="Arial" w:eastAsia="Times New Roman" w:cs="Arial"/>
      <w:sz w:val="26"/>
      <w:szCs w:val="26"/>
      <w:lang w:eastAsia="ru-RU"/>
    </w:rPr>
  </w:style>
  <w:style w:type="table" w:customStyle="1" w:styleId="1404">
    <w:name w:val="Table 3D effects 12"/>
    <w:basedOn w:val="12"/>
    <w:semiHidden/>
    <w:qFormat/>
    <w:uiPriority w:val="0"/>
    <w:pPr>
      <w:spacing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05">
    <w:name w:val="Table 3D effects 22"/>
    <w:basedOn w:val="12"/>
    <w:semiHidden/>
    <w:qFormat/>
    <w:uiPriority w:val="0"/>
    <w:pPr>
      <w:spacing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6">
    <w:name w:val="Table 3D effects 32"/>
    <w:basedOn w:val="12"/>
    <w:semiHidden/>
    <w:qFormat/>
    <w:uiPriority w:val="0"/>
    <w:pPr>
      <w:spacing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7">
    <w:name w:val="Table Classic 1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08">
    <w:name w:val="Table Classic 2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09">
    <w:name w:val="Table Classic 32"/>
    <w:basedOn w:val="12"/>
    <w:semiHidden/>
    <w:qFormat/>
    <w:uiPriority w:val="0"/>
    <w:pPr>
      <w:spacing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10">
    <w:name w:val="Table Classic 4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11">
    <w:name w:val="Table Colorful 12"/>
    <w:basedOn w:val="12"/>
    <w:semiHidden/>
    <w:qFormat/>
    <w:uiPriority w:val="0"/>
    <w:pPr>
      <w:spacing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12">
    <w:name w:val="Table Colorful 22"/>
    <w:basedOn w:val="12"/>
    <w:semiHidden/>
    <w:qFormat/>
    <w:uiPriority w:val="0"/>
    <w:pPr>
      <w:spacing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13">
    <w:name w:val="Table Colorful 3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14">
    <w:name w:val="Table Columns 12"/>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5">
    <w:name w:val="Table Columns 22"/>
    <w:basedOn w:val="12"/>
    <w:semiHidden/>
    <w:qFormat/>
    <w:uiPriority w:val="0"/>
    <w:pPr>
      <w:spacing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6">
    <w:name w:val="Table Columns 32"/>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17">
    <w:name w:val="Table Columns 42"/>
    <w:basedOn w:val="12"/>
    <w:semiHidden/>
    <w:qFormat/>
    <w:uiPriority w:val="0"/>
    <w:pPr>
      <w:spacing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18">
    <w:name w:val="Table Columns 52"/>
    <w:basedOn w:val="12"/>
    <w:semiHidden/>
    <w:qFormat/>
    <w:uiPriority w:val="0"/>
    <w:pPr>
      <w:spacing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19">
    <w:name w:val="Table Contemporary2"/>
    <w:basedOn w:val="12"/>
    <w:semiHidden/>
    <w:qFormat/>
    <w:uiPriority w:val="0"/>
    <w:pPr>
      <w:spacing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20">
    <w:name w:val="Table Elegant2"/>
    <w:basedOn w:val="12"/>
    <w:semiHidden/>
    <w:qFormat/>
    <w:uiPriority w:val="0"/>
    <w:pPr>
      <w:spacing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21">
    <w:name w:val="Table Grid8"/>
    <w:basedOn w:val="12"/>
    <w:qFormat/>
    <w:uiPriority w:val="5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22">
    <w:name w:val="Table Grid 1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23">
    <w:name w:val="Table Grid 22"/>
    <w:basedOn w:val="12"/>
    <w:semiHidden/>
    <w:qFormat/>
    <w:uiPriority w:val="0"/>
    <w:pPr>
      <w:spacing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24">
    <w:name w:val="Table Grid 3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25">
    <w:name w:val="Table Grid 42"/>
    <w:basedOn w:val="12"/>
    <w:semiHidden/>
    <w:qFormat/>
    <w:uiPriority w:val="0"/>
    <w:pPr>
      <w:spacing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26">
    <w:name w:val="Table Grid 5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27">
    <w:name w:val="Table Grid 6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28">
    <w:name w:val="Table Grid 72"/>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29">
    <w:name w:val="Table Grid 8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30">
    <w:name w:val="Table List 12"/>
    <w:basedOn w:val="12"/>
    <w:semiHidden/>
    <w:qFormat/>
    <w:uiPriority w:val="0"/>
    <w:pPr>
      <w:spacing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1">
    <w:name w:val="Table List 22"/>
    <w:basedOn w:val="12"/>
    <w:semiHidden/>
    <w:qFormat/>
    <w:uiPriority w:val="0"/>
    <w:pPr>
      <w:spacing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2">
    <w:name w:val="Table List 3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33">
    <w:name w:val="Table List 4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34">
    <w:name w:val="Table List 5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35">
    <w:name w:val="Table List 6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36">
    <w:name w:val="Table List 72"/>
    <w:basedOn w:val="12"/>
    <w:semiHidden/>
    <w:qFormat/>
    <w:uiPriority w:val="0"/>
    <w:pPr>
      <w:spacing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37">
    <w:name w:val="Table List 8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38">
    <w:name w:val="Table Professional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39">
    <w:name w:val="Table Simple 12"/>
    <w:basedOn w:val="12"/>
    <w:semiHidden/>
    <w:qFormat/>
    <w:uiPriority w:val="0"/>
    <w:pPr>
      <w:spacing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40">
    <w:name w:val="Table Simple 22"/>
    <w:basedOn w:val="12"/>
    <w:semiHidden/>
    <w:qFormat/>
    <w:uiPriority w:val="0"/>
    <w:pPr>
      <w:spacing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41">
    <w:name w:val="Table Simple 32"/>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42">
    <w:name w:val="Table Subtle 12"/>
    <w:basedOn w:val="12"/>
    <w:semiHidden/>
    <w:qFormat/>
    <w:uiPriority w:val="0"/>
    <w:pPr>
      <w:spacing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3">
    <w:name w:val="Table Subtle 22"/>
    <w:basedOn w:val="12"/>
    <w:semiHidden/>
    <w:qFormat/>
    <w:uiPriority w:val="0"/>
    <w:pPr>
      <w:spacing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4">
    <w:name w:val="Table Theme2"/>
    <w:basedOn w:val="12"/>
    <w:semiHidden/>
    <w:qFormat/>
    <w:uiPriority w:val="0"/>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5">
    <w:name w:val="Table Web 12"/>
    <w:basedOn w:val="12"/>
    <w:semiHidden/>
    <w:qFormat/>
    <w:uiPriority w:val="0"/>
    <w:pPr>
      <w:spacing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6">
    <w:name w:val="Table Web 22"/>
    <w:basedOn w:val="12"/>
    <w:semiHidden/>
    <w:qFormat/>
    <w:uiPriority w:val="0"/>
    <w:pPr>
      <w:spacing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7">
    <w:name w:val="Table Web 32"/>
    <w:basedOn w:val="12"/>
    <w:semiHidden/>
    <w:qFormat/>
    <w:uiPriority w:val="0"/>
    <w:pPr>
      <w:spacing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8">
    <w:name w:val="Сетка таблицы116"/>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9">
    <w:name w:val="Сетка таблицы25"/>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0">
    <w:name w:val="Сетка таблицы35"/>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1">
    <w:name w:val="Сетка таблицы45"/>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2">
    <w:name w:val="Сетка таблицы56"/>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3">
    <w:name w:val="таблица без шапки12"/>
    <w:basedOn w:val="12"/>
    <w:qFormat/>
    <w:uiPriority w:val="0"/>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4">
    <w:name w:val="Table Grid9"/>
    <w:basedOn w:val="12"/>
    <w:qFormat/>
    <w:uiPriority w:val="5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5">
    <w:name w:val="Table Grid10"/>
    <w:basedOn w:val="12"/>
    <w:qFormat/>
    <w:uiPriority w:val="3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6">
    <w:name w:val="Table 3D effects 13"/>
    <w:basedOn w:val="12"/>
    <w:semiHidden/>
    <w:qFormat/>
    <w:uiPriority w:val="0"/>
    <w:pPr>
      <w:spacing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57">
    <w:name w:val="Table 3D effects 23"/>
    <w:basedOn w:val="12"/>
    <w:semiHidden/>
    <w:qFormat/>
    <w:uiPriority w:val="0"/>
    <w:pPr>
      <w:spacing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8">
    <w:name w:val="Table 3D effects 33"/>
    <w:basedOn w:val="12"/>
    <w:semiHidden/>
    <w:qFormat/>
    <w:uiPriority w:val="0"/>
    <w:pPr>
      <w:spacing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9">
    <w:name w:val="Table Classic 1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60">
    <w:name w:val="Table Classic 2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61">
    <w:name w:val="Table Classic 33"/>
    <w:basedOn w:val="12"/>
    <w:semiHidden/>
    <w:qFormat/>
    <w:uiPriority w:val="0"/>
    <w:pPr>
      <w:spacing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62">
    <w:name w:val="Table Classic 4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63">
    <w:name w:val="Table Colorful 13"/>
    <w:basedOn w:val="12"/>
    <w:semiHidden/>
    <w:qFormat/>
    <w:uiPriority w:val="0"/>
    <w:pPr>
      <w:spacing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64">
    <w:name w:val="Table Colorful 23"/>
    <w:basedOn w:val="12"/>
    <w:semiHidden/>
    <w:qFormat/>
    <w:uiPriority w:val="0"/>
    <w:pPr>
      <w:spacing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65">
    <w:name w:val="Table Colorful 3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66">
    <w:name w:val="Table Columns 13"/>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7">
    <w:name w:val="Table Columns 23"/>
    <w:basedOn w:val="12"/>
    <w:semiHidden/>
    <w:qFormat/>
    <w:uiPriority w:val="0"/>
    <w:pPr>
      <w:spacing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8">
    <w:name w:val="Table Columns 33"/>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69">
    <w:name w:val="Table Columns 43"/>
    <w:basedOn w:val="12"/>
    <w:semiHidden/>
    <w:qFormat/>
    <w:uiPriority w:val="0"/>
    <w:pPr>
      <w:spacing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70">
    <w:name w:val="Table Columns 53"/>
    <w:basedOn w:val="12"/>
    <w:semiHidden/>
    <w:qFormat/>
    <w:uiPriority w:val="0"/>
    <w:pPr>
      <w:spacing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71">
    <w:name w:val="Table Contemporary3"/>
    <w:basedOn w:val="12"/>
    <w:semiHidden/>
    <w:qFormat/>
    <w:uiPriority w:val="0"/>
    <w:pPr>
      <w:spacing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72">
    <w:name w:val="Table Elegant3"/>
    <w:basedOn w:val="12"/>
    <w:semiHidden/>
    <w:qFormat/>
    <w:uiPriority w:val="0"/>
    <w:pPr>
      <w:spacing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73">
    <w:name w:val="Table Grid12"/>
    <w:basedOn w:val="12"/>
    <w:qFormat/>
    <w:uiPriority w:val="3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74">
    <w:name w:val="Table Grid 1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75">
    <w:name w:val="Table Grid 23"/>
    <w:basedOn w:val="12"/>
    <w:semiHidden/>
    <w:qFormat/>
    <w:uiPriority w:val="0"/>
    <w:pPr>
      <w:spacing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76">
    <w:name w:val="Table Grid 3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77">
    <w:name w:val="Table Grid 43"/>
    <w:basedOn w:val="12"/>
    <w:semiHidden/>
    <w:qFormat/>
    <w:uiPriority w:val="0"/>
    <w:pPr>
      <w:spacing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78">
    <w:name w:val="Table Grid 5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79">
    <w:name w:val="Table Grid 6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80">
    <w:name w:val="Table Grid 73"/>
    <w:basedOn w:val="12"/>
    <w:semiHidden/>
    <w:qFormat/>
    <w:uiPriority w:val="0"/>
    <w:pPr>
      <w:spacing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81">
    <w:name w:val="Table Grid 8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82">
    <w:name w:val="Table List 13"/>
    <w:basedOn w:val="12"/>
    <w:semiHidden/>
    <w:qFormat/>
    <w:uiPriority w:val="0"/>
    <w:pPr>
      <w:spacing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3">
    <w:name w:val="Table List 23"/>
    <w:basedOn w:val="12"/>
    <w:semiHidden/>
    <w:qFormat/>
    <w:uiPriority w:val="0"/>
    <w:pPr>
      <w:spacing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4">
    <w:name w:val="Table List 3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85">
    <w:name w:val="Table List 4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86">
    <w:name w:val="Table List 5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87">
    <w:name w:val="Table List 6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88">
    <w:name w:val="Table List 73"/>
    <w:basedOn w:val="12"/>
    <w:semiHidden/>
    <w:qFormat/>
    <w:uiPriority w:val="0"/>
    <w:pPr>
      <w:spacing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89">
    <w:name w:val="Table List 8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90">
    <w:name w:val="Table Professional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91">
    <w:name w:val="Table Simple 13"/>
    <w:basedOn w:val="12"/>
    <w:semiHidden/>
    <w:qFormat/>
    <w:uiPriority w:val="0"/>
    <w:pPr>
      <w:spacing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92">
    <w:name w:val="Table Simple 23"/>
    <w:basedOn w:val="12"/>
    <w:semiHidden/>
    <w:qFormat/>
    <w:uiPriority w:val="0"/>
    <w:pPr>
      <w:spacing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93">
    <w:name w:val="Table Simple 33"/>
    <w:basedOn w:val="12"/>
    <w:semiHidden/>
    <w:qFormat/>
    <w:uiPriority w:val="0"/>
    <w:pPr>
      <w:spacing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94">
    <w:name w:val="Table Subtle 13"/>
    <w:basedOn w:val="12"/>
    <w:semiHidden/>
    <w:qFormat/>
    <w:uiPriority w:val="0"/>
    <w:pPr>
      <w:spacing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5">
    <w:name w:val="Table Subtle 23"/>
    <w:basedOn w:val="12"/>
    <w:semiHidden/>
    <w:qFormat/>
    <w:uiPriority w:val="0"/>
    <w:pPr>
      <w:spacing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6">
    <w:name w:val="Table Theme3"/>
    <w:basedOn w:val="12"/>
    <w:semiHidden/>
    <w:qFormat/>
    <w:uiPriority w:val="0"/>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97">
    <w:name w:val="Table Web 13"/>
    <w:basedOn w:val="12"/>
    <w:semiHidden/>
    <w:qFormat/>
    <w:uiPriority w:val="0"/>
    <w:pPr>
      <w:spacing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8">
    <w:name w:val="Table Web 23"/>
    <w:basedOn w:val="12"/>
    <w:semiHidden/>
    <w:qFormat/>
    <w:uiPriority w:val="0"/>
    <w:pPr>
      <w:spacing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9">
    <w:name w:val="Table Web 33"/>
    <w:basedOn w:val="12"/>
    <w:semiHidden/>
    <w:qFormat/>
    <w:uiPriority w:val="0"/>
    <w:pPr>
      <w:spacing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00">
    <w:name w:val="Сетка таблицы117"/>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1">
    <w:name w:val="Сетка таблицы26"/>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2">
    <w:name w:val="Сетка таблицы36"/>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3">
    <w:name w:val="Сетка таблицы46"/>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4">
    <w:name w:val="Сетка таблицы57"/>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5">
    <w:name w:val="Table 3D effects 14"/>
    <w:basedOn w:val="12"/>
    <w:semiHidden/>
    <w:qFormat/>
    <w:uiPriority w:val="0"/>
    <w:rPr>
      <w:rFonts w:ascii="Verdana" w:hAnsi="Verdana" w:eastAsia="Times New Roman" w:cs="Times New Roman"/>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506">
    <w:name w:val="Table 3D effects 24"/>
    <w:basedOn w:val="12"/>
    <w:semiHidden/>
    <w:qFormat/>
    <w:uiPriority w:val="0"/>
    <w:rPr>
      <w:rFonts w:ascii="Verdana" w:hAnsi="Verdana" w:eastAsia="Times New Roman" w:cs="Times New Roman"/>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7">
    <w:name w:val="Table 3D effects 34"/>
    <w:basedOn w:val="12"/>
    <w:semiHidden/>
    <w:qFormat/>
    <w:uiPriority w:val="0"/>
    <w:rPr>
      <w:rFonts w:ascii="Verdana" w:hAnsi="Verdana" w:eastAsia="Times New Roman" w:cs="Times New Roman"/>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8">
    <w:name w:val="Table Classic 14"/>
    <w:basedOn w:val="12"/>
    <w:semiHidden/>
    <w:qFormat/>
    <w:uiPriority w:val="0"/>
    <w:rPr>
      <w:rFonts w:ascii="Verdana" w:hAnsi="Verdana" w:eastAsia="Times New Roman" w:cs="Times New Roman"/>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509">
    <w:name w:val="Table Classic 24"/>
    <w:basedOn w:val="12"/>
    <w:semiHidden/>
    <w:qFormat/>
    <w:uiPriority w:val="0"/>
    <w:rPr>
      <w:rFonts w:ascii="Verdana" w:hAnsi="Verdana" w:eastAsia="Times New Roman" w:cs="Times New Roman"/>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510">
    <w:name w:val="Table Classic 34"/>
    <w:basedOn w:val="12"/>
    <w:semiHidden/>
    <w:qFormat/>
    <w:uiPriority w:val="0"/>
    <w:rPr>
      <w:rFonts w:ascii="Verdana" w:hAnsi="Verdana" w:eastAsia="Times New Roman" w:cs="Times New Roman"/>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511">
    <w:name w:val="Table Classic 44"/>
    <w:basedOn w:val="12"/>
    <w:semiHidden/>
    <w:qFormat/>
    <w:uiPriority w:val="0"/>
    <w:rPr>
      <w:rFonts w:ascii="Verdana" w:hAnsi="Verdana" w:eastAsia="Times New Roman" w:cs="Times New Roman"/>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512">
    <w:name w:val="Table Colorful 14"/>
    <w:basedOn w:val="12"/>
    <w:semiHidden/>
    <w:qFormat/>
    <w:uiPriority w:val="0"/>
    <w:rPr>
      <w:rFonts w:ascii="Verdana" w:hAnsi="Verdana" w:eastAsia="Times New Roman" w:cs="Times New Roman"/>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513">
    <w:name w:val="Table Colorful 24"/>
    <w:basedOn w:val="12"/>
    <w:semiHidden/>
    <w:qFormat/>
    <w:uiPriority w:val="0"/>
    <w:rPr>
      <w:rFonts w:ascii="Verdana" w:hAnsi="Verdana" w:eastAsia="Times New Roman" w:cs="Times New Roman"/>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514">
    <w:name w:val="Table Colorful 34"/>
    <w:basedOn w:val="12"/>
    <w:semiHidden/>
    <w:qFormat/>
    <w:uiPriority w:val="0"/>
    <w:rPr>
      <w:rFonts w:ascii="Verdana" w:hAnsi="Verdana" w:eastAsia="Times New Roman" w:cs="Times New Roman"/>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515">
    <w:name w:val="Table Columns 14"/>
    <w:basedOn w:val="12"/>
    <w:semiHidden/>
    <w:qFormat/>
    <w:uiPriority w:val="0"/>
    <w:rPr>
      <w:rFonts w:ascii="Verdana" w:hAnsi="Verdana" w:eastAsia="Times New Roman" w:cs="Times New Roman"/>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6">
    <w:name w:val="Table Columns 24"/>
    <w:basedOn w:val="12"/>
    <w:semiHidden/>
    <w:qFormat/>
    <w:uiPriority w:val="0"/>
    <w:rPr>
      <w:rFonts w:ascii="Verdana" w:hAnsi="Verdana" w:eastAsia="Times New Roman" w:cs="Times New Roman"/>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7">
    <w:name w:val="Table Columns 34"/>
    <w:basedOn w:val="12"/>
    <w:semiHidden/>
    <w:qFormat/>
    <w:uiPriority w:val="0"/>
    <w:rPr>
      <w:rFonts w:ascii="Verdana" w:hAnsi="Verdana" w:eastAsia="Times New Roman" w:cs="Times New Roman"/>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518">
    <w:name w:val="Table Columns 44"/>
    <w:basedOn w:val="12"/>
    <w:semiHidden/>
    <w:qFormat/>
    <w:uiPriority w:val="0"/>
    <w:rPr>
      <w:rFonts w:ascii="Verdana" w:hAnsi="Verdana" w:eastAsia="Times New Roman" w:cs="Times New Roman"/>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519">
    <w:name w:val="Table Columns 54"/>
    <w:basedOn w:val="12"/>
    <w:semiHidden/>
    <w:qFormat/>
    <w:uiPriority w:val="0"/>
    <w:rPr>
      <w:rFonts w:ascii="Verdana" w:hAnsi="Verdana" w:eastAsia="Times New Roman" w:cs="Times New Roman"/>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520">
    <w:name w:val="Table Contemporary4"/>
    <w:basedOn w:val="12"/>
    <w:semiHidden/>
    <w:qFormat/>
    <w:uiPriority w:val="0"/>
    <w:rPr>
      <w:rFonts w:ascii="Verdana" w:hAnsi="Verdana" w:eastAsia="Times New Roman" w:cs="Times New Roman"/>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521">
    <w:name w:val="Table Elegant4"/>
    <w:basedOn w:val="12"/>
    <w:semiHidden/>
    <w:qFormat/>
    <w:uiPriority w:val="0"/>
    <w:rPr>
      <w:rFonts w:ascii="Verdana" w:hAnsi="Verdana" w:eastAsia="Times New Roman" w:cs="Times New Roman"/>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522">
    <w:name w:val="Table Grid13"/>
    <w:basedOn w:val="12"/>
    <w:qFormat/>
    <w:uiPriority w:val="39"/>
    <w:rPr>
      <w:rFonts w:ascii="Verdana" w:hAnsi="Verdana"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23">
    <w:name w:val="Table Grid 14"/>
    <w:basedOn w:val="12"/>
    <w:semiHidden/>
    <w:qFormat/>
    <w:uiPriority w:val="0"/>
    <w:rPr>
      <w:rFonts w:ascii="Verdana" w:hAnsi="Verdana" w:eastAsia="Times New Roman" w:cs="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524">
    <w:name w:val="Table Grid 24"/>
    <w:basedOn w:val="12"/>
    <w:semiHidden/>
    <w:qFormat/>
    <w:uiPriority w:val="0"/>
    <w:rPr>
      <w:rFonts w:ascii="Verdana" w:hAnsi="Verdana" w:eastAsia="Times New Roman" w:cs="Times New Roman"/>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525">
    <w:name w:val="Table Grid 34"/>
    <w:basedOn w:val="12"/>
    <w:semiHidden/>
    <w:qFormat/>
    <w:uiPriority w:val="0"/>
    <w:rPr>
      <w:rFonts w:ascii="Verdana" w:hAnsi="Verdana" w:eastAsia="Times New Roman" w:cs="Times New Roman"/>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526">
    <w:name w:val="Table Grid 44"/>
    <w:basedOn w:val="12"/>
    <w:semiHidden/>
    <w:qFormat/>
    <w:uiPriority w:val="0"/>
    <w:rPr>
      <w:rFonts w:ascii="Verdana" w:hAnsi="Verdana" w:eastAsia="Times New Roman" w:cs="Times New Roman"/>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527">
    <w:name w:val="Table Grid 54"/>
    <w:basedOn w:val="12"/>
    <w:semiHidden/>
    <w:qFormat/>
    <w:uiPriority w:val="0"/>
    <w:rPr>
      <w:rFonts w:ascii="Verdana" w:hAnsi="Verdana" w:eastAsia="Times New Roman" w:cs="Times New Roman"/>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528">
    <w:name w:val="Table Grid 64"/>
    <w:basedOn w:val="12"/>
    <w:semiHidden/>
    <w:qFormat/>
    <w:uiPriority w:val="0"/>
    <w:rPr>
      <w:rFonts w:ascii="Verdana" w:hAnsi="Verdana" w:eastAsia="Times New Roman" w:cs="Times New Roman"/>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529">
    <w:name w:val="Table Grid 74"/>
    <w:basedOn w:val="12"/>
    <w:semiHidden/>
    <w:qFormat/>
    <w:uiPriority w:val="0"/>
    <w:rPr>
      <w:rFonts w:ascii="Verdana" w:hAnsi="Verdana" w:eastAsia="Times New Roman" w:cs="Times New Roman"/>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530">
    <w:name w:val="Table Grid 84"/>
    <w:basedOn w:val="12"/>
    <w:semiHidden/>
    <w:qFormat/>
    <w:uiPriority w:val="0"/>
    <w:rPr>
      <w:rFonts w:ascii="Verdana" w:hAnsi="Verdana" w:eastAsia="Times New Roman" w:cs="Times New Roman"/>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531">
    <w:name w:val="Table List 14"/>
    <w:basedOn w:val="12"/>
    <w:semiHidden/>
    <w:qFormat/>
    <w:uiPriority w:val="0"/>
    <w:rPr>
      <w:rFonts w:ascii="Verdana" w:hAnsi="Verdana" w:eastAsia="Times New Roman" w:cs="Times New Roman"/>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2">
    <w:name w:val="Table List 24"/>
    <w:basedOn w:val="12"/>
    <w:semiHidden/>
    <w:qFormat/>
    <w:uiPriority w:val="0"/>
    <w:rPr>
      <w:rFonts w:ascii="Verdana" w:hAnsi="Verdana" w:eastAsia="Times New Roman" w:cs="Times New Roman"/>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3">
    <w:name w:val="Table List 34"/>
    <w:basedOn w:val="12"/>
    <w:semiHidden/>
    <w:qFormat/>
    <w:uiPriority w:val="0"/>
    <w:rPr>
      <w:rFonts w:ascii="Verdana" w:hAnsi="Verdana" w:eastAsia="Times New Roman" w:cs="Times New Roman"/>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534">
    <w:name w:val="Table List 44"/>
    <w:basedOn w:val="12"/>
    <w:semiHidden/>
    <w:qFormat/>
    <w:uiPriority w:val="0"/>
    <w:rPr>
      <w:rFonts w:ascii="Verdana" w:hAnsi="Verdana" w:eastAsia="Times New Roman" w:cs="Times New Roman"/>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535">
    <w:name w:val="Table List 54"/>
    <w:basedOn w:val="12"/>
    <w:semiHidden/>
    <w:qFormat/>
    <w:uiPriority w:val="0"/>
    <w:rPr>
      <w:rFonts w:ascii="Verdana" w:hAnsi="Verdana" w:eastAsia="Times New Roman" w:cs="Times New Roman"/>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536">
    <w:name w:val="Table List 64"/>
    <w:basedOn w:val="12"/>
    <w:semiHidden/>
    <w:qFormat/>
    <w:uiPriority w:val="0"/>
    <w:rPr>
      <w:rFonts w:ascii="Verdana" w:hAnsi="Verdana" w:eastAsia="Times New Roman" w:cs="Times New Roman"/>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537">
    <w:name w:val="Table List 74"/>
    <w:basedOn w:val="12"/>
    <w:semiHidden/>
    <w:qFormat/>
    <w:uiPriority w:val="0"/>
    <w:rPr>
      <w:rFonts w:ascii="Verdana" w:hAnsi="Verdana" w:eastAsia="Times New Roman" w:cs="Times New Roman"/>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538">
    <w:name w:val="Table List 84"/>
    <w:basedOn w:val="12"/>
    <w:semiHidden/>
    <w:qFormat/>
    <w:uiPriority w:val="0"/>
    <w:rPr>
      <w:rFonts w:ascii="Verdana" w:hAnsi="Verdana" w:eastAsia="Times New Roman" w:cs="Times New Roman"/>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539">
    <w:name w:val="Table Professional4"/>
    <w:basedOn w:val="12"/>
    <w:semiHidden/>
    <w:qFormat/>
    <w:uiPriority w:val="0"/>
    <w:rPr>
      <w:rFonts w:ascii="Verdana" w:hAnsi="Verdana" w:eastAsia="Times New Roman" w:cs="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540">
    <w:name w:val="Table Simple 14"/>
    <w:basedOn w:val="12"/>
    <w:semiHidden/>
    <w:qFormat/>
    <w:uiPriority w:val="0"/>
    <w:rPr>
      <w:rFonts w:ascii="Verdana" w:hAnsi="Verdana" w:eastAsia="Times New Roman" w:cs="Times New Roman"/>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541">
    <w:name w:val="Table Simple 24"/>
    <w:basedOn w:val="12"/>
    <w:semiHidden/>
    <w:qFormat/>
    <w:uiPriority w:val="0"/>
    <w:rPr>
      <w:rFonts w:ascii="Verdana" w:hAnsi="Verdana" w:eastAsia="Times New Roman" w:cs="Times New Roman"/>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542">
    <w:name w:val="Table Simple 34"/>
    <w:basedOn w:val="12"/>
    <w:semiHidden/>
    <w:qFormat/>
    <w:uiPriority w:val="0"/>
    <w:rPr>
      <w:rFonts w:ascii="Verdana" w:hAnsi="Verdana" w:eastAsia="Times New Roman" w:cs="Times New Roman"/>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543">
    <w:name w:val="Table Subtle 14"/>
    <w:basedOn w:val="12"/>
    <w:semiHidden/>
    <w:qFormat/>
    <w:uiPriority w:val="0"/>
    <w:rPr>
      <w:rFonts w:ascii="Verdana" w:hAnsi="Verdana" w:eastAsia="Times New Roman" w:cs="Times New Roman"/>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4">
    <w:name w:val="Table Subtle 24"/>
    <w:basedOn w:val="12"/>
    <w:semiHidden/>
    <w:qFormat/>
    <w:uiPriority w:val="0"/>
    <w:rPr>
      <w:rFonts w:ascii="Verdana" w:hAnsi="Verdana" w:eastAsia="Times New Roman" w:cs="Times New Roman"/>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5">
    <w:name w:val="Table Theme4"/>
    <w:basedOn w:val="12"/>
    <w:semiHidden/>
    <w:qFormat/>
    <w:uiPriority w:val="0"/>
    <w:rPr>
      <w:rFonts w:ascii="Verdana" w:hAnsi="Verdana"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46">
    <w:name w:val="Table Web 14"/>
    <w:basedOn w:val="12"/>
    <w:semiHidden/>
    <w:qFormat/>
    <w:uiPriority w:val="0"/>
    <w:rPr>
      <w:rFonts w:ascii="Verdana" w:hAnsi="Verdana" w:eastAsia="Times New Roman" w:cs="Times New Roman"/>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7">
    <w:name w:val="Table Web 24"/>
    <w:basedOn w:val="12"/>
    <w:semiHidden/>
    <w:qFormat/>
    <w:uiPriority w:val="0"/>
    <w:rPr>
      <w:rFonts w:ascii="Verdana" w:hAnsi="Verdana" w:eastAsia="Times New Roman" w:cs="Times New Roman"/>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8">
    <w:name w:val="Table Web 34"/>
    <w:basedOn w:val="12"/>
    <w:semiHidden/>
    <w:qFormat/>
    <w:uiPriority w:val="0"/>
    <w:rPr>
      <w:rFonts w:ascii="Verdana" w:hAnsi="Verdana" w:eastAsia="Times New Roman" w:cs="Times New Roman"/>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9">
    <w:name w:val="Сетка таблицы118"/>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0">
    <w:name w:val="Сетка таблицы27"/>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1">
    <w:name w:val="Сетка таблицы37"/>
    <w:basedOn w:val="12"/>
    <w:qFormat/>
    <w:uiPriority w:val="0"/>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2">
    <w:name w:val="Сетка таблицы47"/>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3">
    <w:name w:val="Сетка таблицы58"/>
    <w:basedOn w:val="12"/>
    <w:qFormat/>
    <w:uiPriority w:val="59"/>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4">
    <w:name w:val="таблица без шапки13"/>
    <w:basedOn w:val="12"/>
    <w:qFormat/>
    <w:uiPriority w:val="0"/>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55">
    <w:name w:val="Основной текст (2) + Курсив.Интервал 0 pt1"/>
    <w:qForma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556">
    <w:name w:val="Основной текст (2)_"/>
    <w:link w:val="1557"/>
    <w:qFormat/>
    <w:uiPriority w:val="0"/>
    <w:rPr>
      <w:rFonts w:ascii="Times New Roman" w:hAnsi="Times New Roman"/>
      <w:color w:val="000000"/>
      <w:shd w:val="clear" w:color="auto" w:fill="FFFFFF"/>
    </w:rPr>
  </w:style>
  <w:style w:type="paragraph" w:customStyle="1" w:styleId="1557">
    <w:name w:val="Основной текст (2)1"/>
    <w:basedOn w:val="1"/>
    <w:link w:val="1556"/>
    <w:qFormat/>
    <w:uiPriority w:val="0"/>
    <w:pPr>
      <w:widowControl w:val="0"/>
      <w:shd w:val="clear" w:color="auto" w:fill="FFFFFF"/>
      <w:spacing w:after="0" w:line="413" w:lineRule="exact"/>
      <w:ind w:firstLine="820"/>
    </w:pPr>
    <w:rPr>
      <w:rFonts w:ascii="Times New Roman" w:hAnsi="Times New Roman"/>
      <w:color w:val="000000"/>
      <w:sz w:val="22"/>
      <w:szCs w:val="22"/>
    </w:rPr>
  </w:style>
  <w:style w:type="character" w:customStyle="1" w:styleId="1558">
    <w:name w:val="Основной текст (2) + Tahoma.18 pt.Курсив1"/>
    <w:qFormat/>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559">
    <w:name w:val="Основной текст (2) + Курсив.Интервал 1 pt1"/>
    <w:qForma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paragraph" w:customStyle="1" w:styleId="1560">
    <w:name w:val="x."/>
    <w:basedOn w:val="1"/>
    <w:link w:val="1596"/>
    <w:qFormat/>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1">
    <w:name w:val="Table-1"/>
    <w:basedOn w:val="1"/>
    <w:qFormat/>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2">
    <w:name w:val="Table-HD"/>
    <w:basedOn w:val="1561"/>
    <w:qFormat/>
    <w:uiPriority w:val="0"/>
    <w:pPr>
      <w:jc w:val="center"/>
    </w:pPr>
  </w:style>
  <w:style w:type="paragraph" w:customStyle="1" w:styleId="1563">
    <w:name w:val="x.x"/>
    <w:basedOn w:val="1560"/>
    <w:link w:val="1600"/>
    <w:qFormat/>
    <w:uiPriority w:val="0"/>
    <w:pPr>
      <w:ind w:left="567" w:hanging="567"/>
    </w:pPr>
  </w:style>
  <w:style w:type="paragraph" w:customStyle="1" w:styleId="1564">
    <w:name w:val="x.x(1)"/>
    <w:basedOn w:val="1563"/>
    <w:qFormat/>
    <w:uiPriority w:val="0"/>
    <w:pPr>
      <w:ind w:left="1134"/>
    </w:pPr>
  </w:style>
  <w:style w:type="paragraph" w:customStyle="1" w:styleId="1565">
    <w:name w:val="x.x(1)(a)"/>
    <w:basedOn w:val="1564"/>
    <w:qFormat/>
    <w:uiPriority w:val="0"/>
    <w:pPr>
      <w:ind w:left="1701"/>
    </w:pPr>
  </w:style>
  <w:style w:type="paragraph" w:customStyle="1" w:styleId="1566">
    <w:name w:val="x.x(1)(a)1)"/>
    <w:basedOn w:val="1565"/>
    <w:qFormat/>
    <w:uiPriority w:val="0"/>
    <w:pPr>
      <w:ind w:left="2268"/>
    </w:pPr>
  </w:style>
  <w:style w:type="paragraph" w:customStyle="1" w:styleId="1567">
    <w:name w:val="x.x(1)(a)1)a)"/>
    <w:basedOn w:val="1566"/>
    <w:qFormat/>
    <w:uiPriority w:val="0"/>
    <w:pPr>
      <w:ind w:left="2835"/>
    </w:pPr>
  </w:style>
  <w:style w:type="paragraph" w:customStyle="1" w:styleId="1568">
    <w:name w:val="x.x.x"/>
    <w:basedOn w:val="1560"/>
    <w:qFormat/>
    <w:uiPriority w:val="0"/>
    <w:pPr>
      <w:ind w:left="851" w:hanging="851"/>
    </w:pPr>
  </w:style>
  <w:style w:type="paragraph" w:customStyle="1" w:styleId="1569">
    <w:name w:val="x.x.x(1)"/>
    <w:basedOn w:val="1568"/>
    <w:qFormat/>
    <w:uiPriority w:val="0"/>
    <w:pPr>
      <w:ind w:left="1418" w:hanging="568"/>
    </w:pPr>
  </w:style>
  <w:style w:type="paragraph" w:customStyle="1" w:styleId="1570">
    <w:name w:val="x.x.x(1)(a)"/>
    <w:basedOn w:val="1569"/>
    <w:qFormat/>
    <w:uiPriority w:val="0"/>
    <w:pPr>
      <w:ind w:left="1985"/>
    </w:pPr>
  </w:style>
  <w:style w:type="paragraph" w:customStyle="1" w:styleId="1571">
    <w:name w:val="x.x.x(1)(a)1)"/>
    <w:basedOn w:val="1570"/>
    <w:qFormat/>
    <w:uiPriority w:val="0"/>
    <w:pPr>
      <w:ind w:left="2552"/>
    </w:pPr>
  </w:style>
  <w:style w:type="paragraph" w:customStyle="1" w:styleId="1572">
    <w:name w:val="x.x.x(1)(a)1)a)"/>
    <w:basedOn w:val="1571"/>
    <w:qFormat/>
    <w:uiPriority w:val="0"/>
    <w:pPr>
      <w:ind w:left="3119"/>
    </w:pPr>
  </w:style>
  <w:style w:type="paragraph" w:customStyle="1" w:styleId="1573">
    <w:name w:val="x.x.x.x"/>
    <w:basedOn w:val="1560"/>
    <w:qFormat/>
    <w:uiPriority w:val="0"/>
    <w:pPr>
      <w:ind w:left="1134" w:hanging="1134"/>
    </w:pPr>
  </w:style>
  <w:style w:type="paragraph" w:customStyle="1" w:styleId="1574">
    <w:name w:val="x.x.x.x(1)"/>
    <w:basedOn w:val="1573"/>
    <w:qFormat/>
    <w:uiPriority w:val="0"/>
    <w:pPr>
      <w:ind w:left="1701" w:hanging="567"/>
    </w:pPr>
  </w:style>
  <w:style w:type="paragraph" w:customStyle="1" w:styleId="1575">
    <w:name w:val="x.x.x.x(1)(a)"/>
    <w:basedOn w:val="1574"/>
    <w:qFormat/>
    <w:uiPriority w:val="0"/>
    <w:pPr>
      <w:ind w:left="2268"/>
    </w:pPr>
  </w:style>
  <w:style w:type="paragraph" w:customStyle="1" w:styleId="1576">
    <w:name w:val="x.x.x.x(1)(a)1)"/>
    <w:basedOn w:val="1575"/>
    <w:qFormat/>
    <w:uiPriority w:val="0"/>
    <w:pPr>
      <w:ind w:left="2835"/>
    </w:pPr>
  </w:style>
  <w:style w:type="paragraph" w:customStyle="1" w:styleId="1577">
    <w:name w:val="x.x.x.x(1)(a)1)a)"/>
    <w:basedOn w:val="1576"/>
    <w:qFormat/>
    <w:uiPriority w:val="0"/>
    <w:pPr>
      <w:ind w:left="3402"/>
    </w:pPr>
  </w:style>
  <w:style w:type="paragraph" w:customStyle="1" w:styleId="1578">
    <w:name w:val="x.x.x.x.x"/>
    <w:basedOn w:val="1560"/>
    <w:qFormat/>
    <w:uiPriority w:val="0"/>
    <w:pPr>
      <w:ind w:left="1418" w:hanging="1418"/>
    </w:pPr>
  </w:style>
  <w:style w:type="paragraph" w:customStyle="1" w:styleId="1579">
    <w:name w:val="x.x.x.x.x(1)"/>
    <w:basedOn w:val="1578"/>
    <w:qFormat/>
    <w:uiPriority w:val="0"/>
    <w:pPr>
      <w:topLinePunct/>
      <w:ind w:left="1985" w:hanging="567"/>
    </w:pPr>
  </w:style>
  <w:style w:type="paragraph" w:customStyle="1" w:styleId="1580">
    <w:name w:val="x.x.x.x.x(1)(a)"/>
    <w:basedOn w:val="1578"/>
    <w:qFormat/>
    <w:uiPriority w:val="0"/>
    <w:pPr>
      <w:ind w:left="2552" w:hanging="567"/>
    </w:pPr>
  </w:style>
  <w:style w:type="paragraph" w:customStyle="1" w:styleId="1581">
    <w:name w:val="x.x.x.x.x(1)(a)1)"/>
    <w:basedOn w:val="1578"/>
    <w:qFormat/>
    <w:uiPriority w:val="0"/>
    <w:pPr>
      <w:ind w:left="3119" w:hanging="567"/>
    </w:pPr>
  </w:style>
  <w:style w:type="paragraph" w:customStyle="1" w:styleId="1582">
    <w:name w:val="x.x.x.x.x(1)(a)1)a)"/>
    <w:basedOn w:val="1578"/>
    <w:qFormat/>
    <w:uiPriority w:val="0"/>
    <w:pPr>
      <w:ind w:left="3686" w:hanging="567"/>
    </w:pPr>
  </w:style>
  <w:style w:type="paragraph" w:customStyle="1" w:styleId="1583">
    <w:name w:val="x.-"/>
    <w:basedOn w:val="1560"/>
    <w:qFormat/>
    <w:uiPriority w:val="0"/>
    <w:pPr>
      <w:ind w:left="425" w:hanging="425"/>
    </w:pPr>
  </w:style>
  <w:style w:type="paragraph" w:customStyle="1" w:styleId="1584">
    <w:name w:val="x.x -"/>
    <w:basedOn w:val="1583"/>
    <w:qFormat/>
    <w:uiPriority w:val="0"/>
    <w:pPr>
      <w:ind w:left="992"/>
    </w:pPr>
  </w:style>
  <w:style w:type="paragraph" w:customStyle="1" w:styleId="1585">
    <w:name w:val="x.x(1) -"/>
    <w:basedOn w:val="1583"/>
    <w:qFormat/>
    <w:uiPriority w:val="0"/>
    <w:pPr>
      <w:ind w:left="1559"/>
    </w:pPr>
  </w:style>
  <w:style w:type="paragraph" w:customStyle="1" w:styleId="1586">
    <w:name w:val="x.x(1)(a) -"/>
    <w:basedOn w:val="1583"/>
    <w:qFormat/>
    <w:uiPriority w:val="0"/>
    <w:pPr>
      <w:ind w:left="2126"/>
    </w:pPr>
  </w:style>
  <w:style w:type="paragraph" w:customStyle="1" w:styleId="1587">
    <w:name w:val="x.x(1)(a)1) -"/>
    <w:basedOn w:val="1583"/>
    <w:qFormat/>
    <w:uiPriority w:val="0"/>
    <w:pPr>
      <w:ind w:left="2693"/>
    </w:pPr>
  </w:style>
  <w:style w:type="paragraph" w:customStyle="1" w:styleId="1588">
    <w:name w:val="x.x.x -"/>
    <w:basedOn w:val="1583"/>
    <w:qFormat/>
    <w:uiPriority w:val="0"/>
    <w:pPr>
      <w:ind w:left="1276"/>
    </w:pPr>
  </w:style>
  <w:style w:type="paragraph" w:customStyle="1" w:styleId="1589">
    <w:name w:val="x.x.x(1) -"/>
    <w:basedOn w:val="1583"/>
    <w:qFormat/>
    <w:uiPriority w:val="0"/>
    <w:pPr>
      <w:ind w:left="1843"/>
    </w:pPr>
  </w:style>
  <w:style w:type="paragraph" w:customStyle="1" w:styleId="1590">
    <w:name w:val="x.x.x(1)(a) -"/>
    <w:basedOn w:val="1583"/>
    <w:qFormat/>
    <w:uiPriority w:val="0"/>
    <w:pPr>
      <w:ind w:left="2410"/>
    </w:pPr>
  </w:style>
  <w:style w:type="paragraph" w:customStyle="1" w:styleId="1591">
    <w:name w:val="x.x.x(1)(a)1) -"/>
    <w:basedOn w:val="1583"/>
    <w:qFormat/>
    <w:uiPriority w:val="0"/>
    <w:pPr>
      <w:ind w:left="2977"/>
    </w:pPr>
  </w:style>
  <w:style w:type="paragraph" w:customStyle="1" w:styleId="1592">
    <w:name w:val="x.x.x.x -"/>
    <w:basedOn w:val="1583"/>
    <w:qFormat/>
    <w:uiPriority w:val="0"/>
    <w:pPr>
      <w:ind w:left="1559"/>
    </w:pPr>
  </w:style>
  <w:style w:type="paragraph" w:customStyle="1" w:styleId="1593">
    <w:name w:val="x.x.x.x(1) -"/>
    <w:basedOn w:val="1583"/>
    <w:qFormat/>
    <w:uiPriority w:val="0"/>
    <w:pPr>
      <w:ind w:left="2126"/>
    </w:pPr>
  </w:style>
  <w:style w:type="paragraph" w:customStyle="1" w:styleId="1594">
    <w:name w:val="x.x.x.x(1)(a) -"/>
    <w:basedOn w:val="1583"/>
    <w:qFormat/>
    <w:uiPriority w:val="0"/>
    <w:pPr>
      <w:ind w:left="2693"/>
    </w:pPr>
  </w:style>
  <w:style w:type="paragraph" w:customStyle="1" w:styleId="1595">
    <w:name w:val="x.x.x.x(1)(a)1) -"/>
    <w:basedOn w:val="1583"/>
    <w:qFormat/>
    <w:uiPriority w:val="0"/>
    <w:pPr>
      <w:ind w:left="3260"/>
    </w:pPr>
  </w:style>
  <w:style w:type="character" w:customStyle="1" w:styleId="1596">
    <w:name w:val="x. (文字)"/>
    <w:link w:val="1560"/>
    <w:qFormat/>
    <w:uiPriority w:val="0"/>
    <w:rPr>
      <w:rFonts w:ascii="Arial" w:hAnsi="Arial" w:eastAsia="MS PGothic" w:cs="Times New Roman"/>
      <w:snapToGrid w:val="0"/>
      <w:lang w:val="en-GB" w:eastAsia="ja-JP"/>
    </w:rPr>
  </w:style>
  <w:style w:type="paragraph" w:customStyle="1" w:styleId="1597">
    <w:name w:val="Cover title"/>
    <w:basedOn w:val="1"/>
    <w:qFormat/>
    <w:uiPriority w:val="0"/>
    <w:pPr>
      <w:autoSpaceDE w:val="0"/>
      <w:autoSpaceDN w:val="0"/>
      <w:spacing w:before="60" w:after="60" w:line="240" w:lineRule="auto"/>
      <w:jc w:val="center"/>
    </w:pPr>
    <w:rPr>
      <w:rFonts w:ascii="Arial" w:hAnsi="Arial" w:eastAsia="MS PGothic" w:cs="MS Mincho"/>
      <w:b/>
      <w:bCs/>
      <w:snapToGrid w:val="0"/>
      <w:sz w:val="28"/>
      <w:szCs w:val="20"/>
      <w:lang w:eastAsia="ja-JP"/>
    </w:rPr>
  </w:style>
  <w:style w:type="paragraph" w:customStyle="1" w:styleId="1598">
    <w:name w:val="Rev."/>
    <w:basedOn w:val="38"/>
    <w:qFormat/>
    <w:uiPriority w:val="0"/>
    <w:pPr>
      <w:tabs>
        <w:tab w:val="clear" w:pos="4819"/>
        <w:tab w:val="clear" w:pos="9638"/>
      </w:tabs>
      <w:autoSpaceDE w:val="0"/>
      <w:autoSpaceDN w:val="0"/>
      <w:spacing w:before="60" w:after="60" w:line="240" w:lineRule="auto"/>
      <w:jc w:val="center"/>
    </w:pPr>
    <w:rPr>
      <w:rFonts w:ascii="Arial" w:hAnsi="Arial" w:eastAsia="MS PGothic" w:cs="MS Mincho"/>
      <w:bCs/>
      <w:snapToGrid w:val="0"/>
      <w:sz w:val="18"/>
      <w:szCs w:val="20"/>
      <w:lang w:eastAsia="ja-JP"/>
    </w:rPr>
  </w:style>
  <w:style w:type="paragraph" w:customStyle="1" w:styleId="1599">
    <w:name w:val="Rev. Title"/>
    <w:basedOn w:val="1598"/>
    <w:qFormat/>
    <w:uiPriority w:val="0"/>
    <w:pPr/>
    <w:rPr>
      <w:b/>
      <w:sz w:val="16"/>
    </w:rPr>
  </w:style>
  <w:style w:type="character" w:customStyle="1" w:styleId="1600">
    <w:name w:val="x.x (文字)"/>
    <w:link w:val="1563"/>
    <w:qFormat/>
    <w:uiPriority w:val="0"/>
    <w:rPr>
      <w:rFonts w:ascii="Arial" w:hAnsi="Arial" w:eastAsia="MS PGothic" w:cs="Times New Roman"/>
      <w:snapToGrid w:val="0"/>
      <w:lang w:val="en-GB" w:eastAsia="ja-JP"/>
    </w:rPr>
  </w:style>
  <w:style w:type="table" w:customStyle="1" w:styleId="1601">
    <w:name w:val="Table Grid14"/>
    <w:basedOn w:val="12"/>
    <w:qFormat/>
    <w:uiPriority w:val="39"/>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02">
    <w:name w:val="Сетка таблицы64"/>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603">
    <w:name w:val="Сетка таблицы154"/>
    <w:basedOn w:val="12"/>
    <w:qFormat/>
    <w:uiPriority w:val="59"/>
    <w:pPr>
      <w:spacing w:after="200" w:line="276" w:lineRule="auto"/>
    </w:pPr>
    <w:rPr>
      <w:rFonts w:ascii="Verdana" w:hAnsi="Verdana"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604">
    <w:name w:val="Заголовок 2 Знак"/>
    <w:qFormat/>
    <w:uiPriority w:val="99"/>
    <w:rPr>
      <w:rFonts w:ascii="Cambria" w:hAnsi="Cambria" w:eastAsia="Times New Roman" w:cs="Times New Roman"/>
      <w:b/>
      <w:bCs/>
      <w:color w:val="4F81BD"/>
      <w:sz w:val="26"/>
      <w:szCs w:val="26"/>
      <w:lang w:val="en-GB"/>
    </w:rPr>
  </w:style>
  <w:style w:type="character" w:customStyle="1" w:styleId="1605">
    <w:name w:val="Heading 4 Char3"/>
    <w:qFormat/>
    <w:uiPriority w:val="99"/>
    <w:rPr>
      <w:rFonts w:ascii="Arial" w:hAnsi="Arial" w:eastAsia="Arial" w:cs="Times New Roman"/>
      <w:color w:val="0079C1"/>
      <w:sz w:val="20"/>
      <w:szCs w:val="20"/>
      <w:lang w:val="en-GB"/>
    </w:rPr>
  </w:style>
  <w:style w:type="character" w:customStyle="1" w:styleId="1606">
    <w:name w:val="Heading 4 Char6"/>
    <w:semiHidden/>
    <w:qFormat/>
    <w:locked/>
    <w:uiPriority w:val="99"/>
    <w:rPr>
      <w:rFonts w:ascii="Calibri" w:hAnsi="Calibri" w:cs="Times New Roman"/>
      <w:b/>
      <w:bCs/>
      <w:sz w:val="28"/>
      <w:szCs w:val="28"/>
      <w:lang w:val="en-GB"/>
    </w:rPr>
  </w:style>
  <w:style w:type="character" w:customStyle="1" w:styleId="1607">
    <w:name w:val="Heading 4 Char5"/>
    <w:semiHidden/>
    <w:qFormat/>
    <w:locked/>
    <w:uiPriority w:val="99"/>
    <w:rPr>
      <w:rFonts w:ascii="Calibri" w:hAnsi="Calibri" w:cs="Times New Roman"/>
      <w:b/>
      <w:bCs/>
      <w:sz w:val="28"/>
      <w:szCs w:val="28"/>
      <w:lang w:val="en-GB"/>
    </w:rPr>
  </w:style>
  <w:style w:type="character" w:customStyle="1" w:styleId="1608">
    <w:name w:val="Heading 4 Char4"/>
    <w:semiHidden/>
    <w:qFormat/>
    <w:locked/>
    <w:uiPriority w:val="99"/>
    <w:rPr>
      <w:rFonts w:ascii="Calibri" w:hAnsi="Calibri" w:cs="Times New Roman"/>
      <w:b/>
      <w:bCs/>
      <w:sz w:val="28"/>
      <w:szCs w:val="28"/>
      <w:lang w:val="en-GB"/>
    </w:rPr>
  </w:style>
  <w:style w:type="paragraph" w:customStyle="1" w:styleId="1609">
    <w:name w:val="PageNumber"/>
    <w:basedOn w:val="1"/>
    <w:qFormat/>
    <w:uiPriority w:val="99"/>
    <w:pPr>
      <w:spacing w:after="0" w:line="240" w:lineRule="auto"/>
      <w:jc w:val="left"/>
    </w:pPr>
    <w:rPr>
      <w:rFonts w:ascii="Arial" w:hAnsi="Arial" w:eastAsia="Arial" w:cs="Times New Roman"/>
      <w:color w:val="0079C1"/>
      <w:sz w:val="22"/>
      <w:szCs w:val="20"/>
    </w:rPr>
  </w:style>
  <w:style w:type="character" w:customStyle="1" w:styleId="1610">
    <w:name w:val="Footnote Text Char2"/>
    <w:qFormat/>
    <w:uiPriority w:val="99"/>
    <w:rPr>
      <w:rFonts w:ascii="Arial" w:hAnsi="Arial"/>
      <w:sz w:val="24"/>
      <w:lang w:val="en-GB" w:eastAsia="en-GB"/>
    </w:rPr>
  </w:style>
  <w:style w:type="character" w:customStyle="1" w:styleId="1611">
    <w:name w:val="Footer Char3"/>
    <w:qFormat/>
    <w:uiPriority w:val="99"/>
    <w:rPr>
      <w:rFonts w:ascii="Arial" w:hAnsi="Arial"/>
      <w:sz w:val="16"/>
      <w:lang w:val="en-GB" w:eastAsia="en-GB"/>
    </w:rPr>
  </w:style>
  <w:style w:type="character" w:customStyle="1" w:styleId="1612">
    <w:name w:val="Header Char2"/>
    <w:qFormat/>
    <w:uiPriority w:val="99"/>
    <w:rPr>
      <w:rFonts w:ascii="Arial" w:hAnsi="Arial"/>
      <w:sz w:val="16"/>
      <w:lang w:val="en-GB" w:eastAsia="en-GB"/>
    </w:rPr>
  </w:style>
  <w:style w:type="character" w:customStyle="1" w:styleId="1613">
    <w:name w:val="Comment Text Char3"/>
    <w:semiHidden/>
    <w:qFormat/>
    <w:uiPriority w:val="99"/>
    <w:rPr>
      <w:lang w:val="en-GB" w:eastAsia="en-GB"/>
    </w:rPr>
  </w:style>
  <w:style w:type="character" w:customStyle="1" w:styleId="1614">
    <w:name w:val="Balloon Text Char1"/>
    <w:semiHidden/>
    <w:qFormat/>
    <w:uiPriority w:val="99"/>
    <w:rPr>
      <w:rFonts w:ascii="Tahoma" w:hAnsi="Tahoma"/>
      <w:sz w:val="16"/>
      <w:lang w:val="en-GB" w:eastAsia="en-GB"/>
    </w:rPr>
  </w:style>
  <w:style w:type="character" w:customStyle="1" w:styleId="1615">
    <w:name w:val="Heading 2 Char11"/>
    <w:semiHidden/>
    <w:qFormat/>
    <w:uiPriority w:val="99"/>
    <w:rPr>
      <w:rFonts w:ascii="Cambria" w:hAnsi="Cambria"/>
      <w:b/>
      <w:i/>
      <w:sz w:val="28"/>
      <w:lang w:val="en-GB" w:eastAsia="en-GB"/>
    </w:rPr>
  </w:style>
  <w:style w:type="character" w:customStyle="1" w:styleId="1616">
    <w:name w:val="Heading 3 Char11"/>
    <w:semiHidden/>
    <w:qFormat/>
    <w:uiPriority w:val="99"/>
    <w:rPr>
      <w:rFonts w:ascii="Cambria" w:hAnsi="Cambria"/>
      <w:b/>
      <w:sz w:val="26"/>
      <w:lang w:val="en-GB" w:eastAsia="en-GB"/>
    </w:rPr>
  </w:style>
  <w:style w:type="character" w:customStyle="1" w:styleId="1617">
    <w:name w:val="Heading 4 Char2"/>
    <w:semiHidden/>
    <w:qFormat/>
    <w:uiPriority w:val="99"/>
    <w:rPr>
      <w:rFonts w:ascii="Calibri" w:hAnsi="Calibri"/>
      <w:b/>
      <w:sz w:val="28"/>
      <w:lang w:val="en-GB" w:eastAsia="en-GB"/>
    </w:rPr>
  </w:style>
  <w:style w:type="character" w:customStyle="1" w:styleId="1618">
    <w:name w:val="Heading 3 Char2"/>
    <w:qFormat/>
    <w:uiPriority w:val="99"/>
    <w:rPr>
      <w:rFonts w:ascii="Arial Black" w:hAnsi="Arial Black"/>
      <w:lang w:val="en-GB" w:eastAsia="en-GB"/>
    </w:rPr>
  </w:style>
  <w:style w:type="character" w:customStyle="1" w:styleId="1619">
    <w:name w:val="Body Text Char1"/>
    <w:qFormat/>
    <w:uiPriority w:val="99"/>
    <w:rPr>
      <w:rFonts w:ascii="Times New Roman" w:hAnsi="Times New Roman" w:eastAsia="Arial" w:cs="Times New Roman"/>
      <w:sz w:val="24"/>
      <w:szCs w:val="20"/>
      <w:lang w:val="en-GB" w:eastAsia="en-GB"/>
    </w:rPr>
  </w:style>
  <w:style w:type="character" w:customStyle="1" w:styleId="1620">
    <w:name w:val="Comment Subject Char1"/>
    <w:semiHidden/>
    <w:qFormat/>
    <w:uiPriority w:val="99"/>
    <w:rPr>
      <w:b/>
      <w:lang w:val="en-GB" w:eastAsia="en-GB"/>
    </w:rPr>
  </w:style>
  <w:style w:type="character" w:customStyle="1" w:styleId="1621">
    <w:name w:val="Document Map Char1"/>
    <w:semiHidden/>
    <w:qFormat/>
    <w:uiPriority w:val="99"/>
    <w:rPr>
      <w:rFonts w:ascii="Tahoma" w:hAnsi="Tahoma" w:eastAsia="Arial" w:cs="Times New Roman"/>
      <w:sz w:val="20"/>
      <w:szCs w:val="20"/>
      <w:shd w:val="clear" w:color="auto" w:fill="000080"/>
      <w:lang w:val="en-GB" w:eastAsia="en-GB"/>
    </w:rPr>
  </w:style>
  <w:style w:type="character" w:customStyle="1" w:styleId="1622">
    <w:name w:val="Endnote Text Char1"/>
    <w:semiHidden/>
    <w:qFormat/>
    <w:uiPriority w:val="99"/>
    <w:rPr>
      <w:rFonts w:ascii="Times New Roman" w:hAnsi="Times New Roman" w:eastAsia="Arial" w:cs="Times New Roman"/>
      <w:sz w:val="20"/>
      <w:szCs w:val="20"/>
      <w:lang w:val="en-GB" w:eastAsia="en-GB"/>
    </w:rPr>
  </w:style>
  <w:style w:type="character" w:customStyle="1" w:styleId="1623">
    <w:name w:val="Macro Text Char1"/>
    <w:semiHidden/>
    <w:qFormat/>
    <w:uiPriority w:val="99"/>
    <w:rPr>
      <w:rFonts w:ascii="Courier New" w:hAnsi="Courier New" w:eastAsia="Arial" w:cs="Times New Roman"/>
      <w:lang w:val="en-GB" w:eastAsia="en-GB"/>
    </w:rPr>
  </w:style>
  <w:style w:type="character" w:customStyle="1" w:styleId="1624">
    <w:name w:val="category_data"/>
    <w:qFormat/>
    <w:uiPriority w:val="99"/>
  </w:style>
  <w:style w:type="character" w:customStyle="1" w:styleId="1625">
    <w:name w:val="Body Text 2 Char1"/>
    <w:qFormat/>
    <w:uiPriority w:val="99"/>
    <w:rPr>
      <w:rFonts w:ascii="Times New Roman" w:hAnsi="Times New Roman" w:eastAsia="Arial" w:cs="Times New Roman"/>
      <w:sz w:val="24"/>
      <w:szCs w:val="20"/>
      <w:lang w:val="en-GB" w:eastAsia="en-GB"/>
    </w:rPr>
  </w:style>
  <w:style w:type="character" w:customStyle="1" w:styleId="1626">
    <w:name w:val="Body Text 3 Char1"/>
    <w:qFormat/>
    <w:uiPriority w:val="99"/>
    <w:rPr>
      <w:rFonts w:ascii="Times New Roman" w:hAnsi="Times New Roman" w:eastAsia="Arial" w:cs="Times New Roman"/>
      <w:sz w:val="16"/>
      <w:szCs w:val="20"/>
      <w:lang w:val="en-GB" w:eastAsia="en-GB"/>
    </w:rPr>
  </w:style>
  <w:style w:type="character" w:customStyle="1" w:styleId="1627">
    <w:name w:val="Body Text First Indent Char1"/>
    <w:qFormat/>
    <w:uiPriority w:val="99"/>
  </w:style>
  <w:style w:type="character" w:customStyle="1" w:styleId="1628">
    <w:name w:val="Body Text First Indent 2 Char1"/>
    <w:qFormat/>
    <w:uiPriority w:val="99"/>
  </w:style>
  <w:style w:type="character" w:customStyle="1" w:styleId="1629">
    <w:name w:val="Body Text Indent 2 Char1"/>
    <w:qFormat/>
    <w:uiPriority w:val="99"/>
    <w:rPr>
      <w:rFonts w:ascii="Times New Roman" w:hAnsi="Times New Roman" w:eastAsia="Arial" w:cs="Times New Roman"/>
      <w:sz w:val="24"/>
      <w:szCs w:val="20"/>
      <w:lang w:val="en-GB" w:eastAsia="en-GB"/>
    </w:rPr>
  </w:style>
  <w:style w:type="character" w:customStyle="1" w:styleId="1630">
    <w:name w:val="Body Text Indent 3 Char1"/>
    <w:qFormat/>
    <w:uiPriority w:val="99"/>
    <w:rPr>
      <w:rFonts w:ascii="Times New Roman" w:hAnsi="Times New Roman" w:eastAsia="Arial" w:cs="Times New Roman"/>
      <w:sz w:val="16"/>
      <w:szCs w:val="20"/>
      <w:lang w:val="en-GB" w:eastAsia="en-GB"/>
    </w:rPr>
  </w:style>
  <w:style w:type="character" w:customStyle="1" w:styleId="1631">
    <w:name w:val="Closing Char1"/>
    <w:qFormat/>
    <w:uiPriority w:val="99"/>
    <w:rPr>
      <w:rFonts w:ascii="Times New Roman" w:hAnsi="Times New Roman" w:eastAsia="Arial" w:cs="Times New Roman"/>
      <w:sz w:val="24"/>
      <w:szCs w:val="20"/>
      <w:lang w:val="en-GB" w:eastAsia="en-GB"/>
    </w:rPr>
  </w:style>
  <w:style w:type="character" w:customStyle="1" w:styleId="1632">
    <w:name w:val="Date Char1"/>
    <w:qFormat/>
    <w:uiPriority w:val="99"/>
    <w:rPr>
      <w:rFonts w:ascii="Times New Roman" w:hAnsi="Times New Roman" w:eastAsia="Arial" w:cs="Times New Roman"/>
      <w:sz w:val="24"/>
      <w:szCs w:val="20"/>
      <w:lang w:val="en-GB" w:eastAsia="en-GB"/>
    </w:rPr>
  </w:style>
  <w:style w:type="character" w:customStyle="1" w:styleId="1633">
    <w:name w:val="E-mail Signature Char1"/>
    <w:qFormat/>
    <w:uiPriority w:val="99"/>
    <w:rPr>
      <w:rFonts w:ascii="Times New Roman" w:hAnsi="Times New Roman" w:eastAsia="Arial" w:cs="Times New Roman"/>
      <w:sz w:val="24"/>
      <w:szCs w:val="20"/>
      <w:lang w:val="en-GB" w:eastAsia="en-GB"/>
    </w:rPr>
  </w:style>
  <w:style w:type="character" w:customStyle="1" w:styleId="1634">
    <w:name w:val="HTML Address Char1"/>
    <w:qFormat/>
    <w:uiPriority w:val="99"/>
    <w:rPr>
      <w:rFonts w:ascii="Times New Roman" w:hAnsi="Times New Roman" w:eastAsia="Arial" w:cs="Times New Roman"/>
      <w:i/>
      <w:sz w:val="24"/>
      <w:szCs w:val="20"/>
      <w:lang w:val="en-GB" w:eastAsia="en-GB"/>
    </w:rPr>
  </w:style>
  <w:style w:type="character" w:customStyle="1" w:styleId="1635">
    <w:name w:val="HTML Preformatted Char1"/>
    <w:qFormat/>
    <w:uiPriority w:val="99"/>
    <w:rPr>
      <w:rFonts w:ascii="Courier New" w:hAnsi="Courier New" w:eastAsia="Arial" w:cs="Times New Roman"/>
      <w:sz w:val="20"/>
      <w:szCs w:val="20"/>
      <w:lang w:val="en-GB" w:eastAsia="en-GB"/>
    </w:rPr>
  </w:style>
  <w:style w:type="character" w:customStyle="1" w:styleId="1636">
    <w:name w:val="Message Header Char1"/>
    <w:qFormat/>
    <w:uiPriority w:val="99"/>
    <w:rPr>
      <w:rFonts w:ascii="Arial" w:hAnsi="Arial" w:eastAsia="Arial" w:cs="Times New Roman"/>
      <w:sz w:val="24"/>
      <w:szCs w:val="20"/>
      <w:shd w:val="pct20" w:color="auto" w:fill="auto"/>
      <w:lang w:val="en-GB" w:eastAsia="en-GB"/>
    </w:rPr>
  </w:style>
  <w:style w:type="character" w:customStyle="1" w:styleId="1637">
    <w:name w:val="Note Heading Char1"/>
    <w:qFormat/>
    <w:uiPriority w:val="99"/>
    <w:rPr>
      <w:rFonts w:ascii="Times New Roman" w:hAnsi="Times New Roman" w:eastAsia="Arial" w:cs="Times New Roman"/>
      <w:sz w:val="24"/>
      <w:szCs w:val="20"/>
      <w:lang w:val="en-GB" w:eastAsia="en-GB"/>
    </w:rPr>
  </w:style>
  <w:style w:type="character" w:customStyle="1" w:styleId="1638">
    <w:name w:val="Plain Text Char1"/>
    <w:qFormat/>
    <w:uiPriority w:val="99"/>
    <w:rPr>
      <w:rFonts w:ascii="Courier New" w:hAnsi="Courier New" w:eastAsia="Arial" w:cs="Times New Roman"/>
      <w:sz w:val="20"/>
      <w:szCs w:val="20"/>
      <w:lang w:val="en-GB" w:eastAsia="en-GB"/>
    </w:rPr>
  </w:style>
  <w:style w:type="character" w:customStyle="1" w:styleId="1639">
    <w:name w:val="Salutation Char1"/>
    <w:qFormat/>
    <w:uiPriority w:val="99"/>
    <w:rPr>
      <w:rFonts w:ascii="Times New Roman" w:hAnsi="Times New Roman" w:eastAsia="Arial" w:cs="Times New Roman"/>
      <w:sz w:val="24"/>
      <w:szCs w:val="20"/>
      <w:lang w:val="en-GB" w:eastAsia="en-GB"/>
    </w:rPr>
  </w:style>
  <w:style w:type="character" w:customStyle="1" w:styleId="1640">
    <w:name w:val="Signature Char1"/>
    <w:qFormat/>
    <w:uiPriority w:val="99"/>
    <w:rPr>
      <w:rFonts w:ascii="Times New Roman" w:hAnsi="Times New Roman" w:eastAsia="Arial" w:cs="Times New Roman"/>
      <w:sz w:val="24"/>
      <w:szCs w:val="20"/>
      <w:lang w:val="en-GB" w:eastAsia="en-GB"/>
    </w:rPr>
  </w:style>
  <w:style w:type="character" w:customStyle="1" w:styleId="1641">
    <w:name w:val="Subtitle Char1"/>
    <w:qFormat/>
    <w:uiPriority w:val="99"/>
    <w:rPr>
      <w:rFonts w:ascii="Arial" w:hAnsi="Arial" w:eastAsia="Arial" w:cs="Times New Roman"/>
      <w:sz w:val="24"/>
      <w:szCs w:val="20"/>
      <w:lang w:val="en-GB" w:eastAsia="en-GB"/>
    </w:rPr>
  </w:style>
  <w:style w:type="character" w:customStyle="1" w:styleId="1642">
    <w:name w:val="Title Char1"/>
    <w:qFormat/>
    <w:uiPriority w:val="99"/>
    <w:rPr>
      <w:rFonts w:ascii="Arial" w:hAnsi="Arial" w:eastAsia="Arial" w:cs="Times New Roman"/>
      <w:b/>
      <w:kern w:val="28"/>
      <w:sz w:val="32"/>
      <w:szCs w:val="20"/>
      <w:lang w:val="en-GB" w:eastAsia="en-GB"/>
    </w:rPr>
  </w:style>
  <w:style w:type="paragraph" w:customStyle="1" w:styleId="1643">
    <w:name w:val="Normal Single"/>
    <w:basedOn w:val="1"/>
    <w:qFormat/>
    <w:uiPriority w:val="99"/>
    <w:pPr>
      <w:keepLines/>
      <w:spacing w:after="0" w:line="240" w:lineRule="auto"/>
    </w:pPr>
    <w:rPr>
      <w:rFonts w:ascii="Garamond" w:hAnsi="Garamond" w:eastAsia="Batang" w:cs="Times New Roman"/>
      <w:sz w:val="22"/>
      <w:szCs w:val="20"/>
    </w:rPr>
  </w:style>
  <w:style w:type="paragraph" w:customStyle="1" w:styleId="1644">
    <w:name w:val="Основной текст l"/>
    <w:basedOn w:val="15"/>
    <w:link w:val="1645"/>
    <w:qFormat/>
    <w:uiPriority w:val="99"/>
    <w:pPr>
      <w:spacing w:before="120" w:line="288" w:lineRule="auto"/>
    </w:pPr>
    <w:rPr>
      <w:rFonts w:ascii="Times New Roman" w:hAnsi="Times New Roman" w:eastAsia="Batang" w:cs="Times New Roman"/>
      <w:sz w:val="24"/>
      <w:szCs w:val="20"/>
      <w:lang w:eastAsia="ru-RU"/>
    </w:rPr>
  </w:style>
  <w:style w:type="character" w:customStyle="1" w:styleId="1645">
    <w:name w:val="Основной текст l Знак Знак"/>
    <w:link w:val="1644"/>
    <w:qFormat/>
    <w:locked/>
    <w:uiPriority w:val="99"/>
    <w:rPr>
      <w:rFonts w:ascii="Times New Roman" w:hAnsi="Times New Roman" w:eastAsia="Batang" w:cs="Times New Roman"/>
      <w:sz w:val="24"/>
      <w:szCs w:val="20"/>
      <w:lang w:eastAsia="ru-RU"/>
    </w:rPr>
  </w:style>
  <w:style w:type="character" w:customStyle="1" w:styleId="1646">
    <w:name w:val="illustration1"/>
    <w:qFormat/>
    <w:uiPriority w:val="99"/>
    <w:rPr>
      <w:i/>
      <w:color w:val="226699"/>
    </w:rPr>
  </w:style>
  <w:style w:type="paragraph" w:customStyle="1" w:styleId="1647">
    <w:name w:val="Заголовок 11"/>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648">
    <w:name w:val="Iau?iue1"/>
    <w:qFormat/>
    <w:uiPriority w:val="99"/>
    <w:rPr>
      <w:rFonts w:ascii="Times New Roman" w:hAnsi="Times New Roman" w:eastAsia="Times New Roman" w:cs="Times New Roman"/>
      <w:lang w:val="en-GB" w:eastAsia="ru-RU" w:bidi="ar-SA"/>
    </w:rPr>
  </w:style>
  <w:style w:type="paragraph" w:customStyle="1" w:styleId="1649">
    <w:name w:val="RightCellBody"/>
    <w:basedOn w:val="1"/>
    <w:qFormat/>
    <w:uiPriority w:val="99"/>
    <w:pPr>
      <w:overflowPunct w:val="0"/>
      <w:autoSpaceDE w:val="0"/>
      <w:autoSpaceDN w:val="0"/>
      <w:adjustRightInd w:val="0"/>
      <w:spacing w:after="0" w:line="240" w:lineRule="auto"/>
      <w:jc w:val="right"/>
      <w:textAlignment w:val="baseline"/>
    </w:pPr>
    <w:rPr>
      <w:rFonts w:ascii="NewCenturySchlbk" w:hAnsi="NewCenturySchlbk" w:eastAsia="Batang" w:cs="Times New Roman"/>
      <w:color w:val="000000"/>
      <w:szCs w:val="20"/>
    </w:rPr>
  </w:style>
  <w:style w:type="paragraph" w:customStyle="1" w:styleId="1650">
    <w:name w:val="CellHeading"/>
    <w:basedOn w:val="1"/>
    <w:qFormat/>
    <w:uiPriority w:val="99"/>
    <w:pPr>
      <w:widowControl w:val="0"/>
      <w:suppressAutoHyphens/>
      <w:overflowPunct w:val="0"/>
      <w:autoSpaceDE w:val="0"/>
      <w:autoSpaceDN w:val="0"/>
      <w:adjustRightInd w:val="0"/>
      <w:spacing w:after="0" w:line="220" w:lineRule="exact"/>
      <w:jc w:val="center"/>
      <w:textAlignment w:val="baseline"/>
    </w:pPr>
    <w:rPr>
      <w:rFonts w:ascii="NewCenturySchlbk" w:hAnsi="NewCenturySchlbk" w:eastAsia="Batang" w:cs="Times New Roman"/>
      <w:b/>
      <w:color w:val="000000"/>
      <w:szCs w:val="20"/>
    </w:rPr>
  </w:style>
  <w:style w:type="paragraph" w:customStyle="1" w:styleId="1651">
    <w:name w:val="LeftCellBody"/>
    <w:basedOn w:val="1"/>
    <w:qFormat/>
    <w:uiPriority w:val="99"/>
    <w:pPr>
      <w:suppressAutoHyphens/>
      <w:overflowPunct w:val="0"/>
      <w:autoSpaceDE w:val="0"/>
      <w:autoSpaceDN w:val="0"/>
      <w:adjustRightInd w:val="0"/>
      <w:spacing w:after="0" w:line="240" w:lineRule="exact"/>
      <w:jc w:val="left"/>
      <w:textAlignment w:val="baseline"/>
    </w:pPr>
    <w:rPr>
      <w:rFonts w:ascii="NewCenturySchlbk" w:hAnsi="NewCenturySchlbk" w:eastAsia="Batang" w:cs="Times New Roman"/>
      <w:color w:val="000000"/>
      <w:szCs w:val="20"/>
    </w:rPr>
  </w:style>
  <w:style w:type="paragraph" w:customStyle="1" w:styleId="1652">
    <w:name w:val="BoldLeftCellBody"/>
    <w:basedOn w:val="1651"/>
    <w:qFormat/>
    <w:uiPriority w:val="99"/>
    <w:rPr>
      <w:b/>
    </w:rPr>
  </w:style>
  <w:style w:type="paragraph" w:customStyle="1" w:styleId="1653">
    <w:name w:val="BoldRightCellBody"/>
    <w:basedOn w:val="141"/>
    <w:qFormat/>
    <w:uiPriority w:val="99"/>
    <w:pPr>
      <w:overflowPunct w:val="0"/>
      <w:autoSpaceDE w:val="0"/>
      <w:autoSpaceDN w:val="0"/>
      <w:adjustRightInd w:val="0"/>
      <w:spacing w:before="0" w:after="0" w:line="240" w:lineRule="auto"/>
      <w:contextualSpacing w:val="0"/>
      <w:jc w:val="right"/>
      <w:textAlignment w:val="baseline"/>
    </w:pPr>
    <w:rPr>
      <w:rFonts w:ascii="NewCenturySchlbk" w:hAnsi="NewCenturySchlbk" w:eastAsia="Batang" w:cs="Times New Roman"/>
      <w:color w:val="000000"/>
      <w:kern w:val="0"/>
      <w:sz w:val="18"/>
      <w:szCs w:val="22"/>
    </w:rPr>
  </w:style>
  <w:style w:type="character" w:customStyle="1" w:styleId="1654">
    <w:name w:val="category"/>
    <w:qFormat/>
    <w:uiPriority w:val="99"/>
  </w:style>
  <w:style w:type="character" w:customStyle="1" w:styleId="1655">
    <w:name w:val="greybodytext"/>
    <w:qFormat/>
    <w:uiPriority w:val="99"/>
  </w:style>
  <w:style w:type="paragraph" w:customStyle="1" w:styleId="1656">
    <w:name w:val="HeadingFOUR"/>
    <w:basedOn w:val="1"/>
    <w:qFormat/>
    <w:uiPriority w:val="99"/>
    <w:pPr>
      <w:spacing w:after="0" w:line="240" w:lineRule="auto"/>
    </w:pPr>
    <w:rPr>
      <w:rFonts w:ascii="Arial" w:hAnsi="Arial" w:eastAsia="Batang" w:cs="Times New Roman"/>
      <w:sz w:val="22"/>
      <w:szCs w:val="20"/>
    </w:rPr>
  </w:style>
  <w:style w:type="paragraph" w:customStyle="1" w:styleId="1657">
    <w:name w:val="title 2"/>
    <w:basedOn w:val="7"/>
    <w:qFormat/>
    <w:uiPriority w:val="99"/>
    <w:pPr>
      <w:keepNext w:val="0"/>
      <w:keepLines w:val="0"/>
      <w:numPr>
        <w:ilvl w:val="0"/>
        <w:numId w:val="0"/>
      </w:numPr>
      <w:spacing w:before="240" w:after="60" w:line="240" w:lineRule="auto"/>
      <w:contextualSpacing w:val="0"/>
    </w:pPr>
    <w:rPr>
      <w:rFonts w:ascii="Times New Roman" w:hAnsi="Times New Roman" w:eastAsia="Batang" w:cs="Times New Roman"/>
      <w:bCs/>
      <w:iCs w:val="0"/>
      <w:caps/>
      <w:sz w:val="26"/>
      <w:szCs w:val="22"/>
    </w:rPr>
  </w:style>
  <w:style w:type="paragraph" w:customStyle="1" w:styleId="1658">
    <w:name w:val="legp1paratext1"/>
    <w:basedOn w:val="1"/>
    <w:qFormat/>
    <w:uiPriority w:val="99"/>
    <w:pPr>
      <w:shd w:val="clear" w:color="auto" w:fill="FFFFFF"/>
      <w:spacing w:line="360" w:lineRule="atLeast"/>
      <w:ind w:firstLine="240"/>
    </w:pPr>
    <w:rPr>
      <w:rFonts w:ascii="Times New Roman" w:hAnsi="Times New Roman" w:eastAsia="Batang" w:cs="Times New Roman"/>
      <w:color w:val="000000"/>
      <w:sz w:val="19"/>
      <w:szCs w:val="19"/>
      <w:lang w:eastAsia="ko-KR"/>
    </w:rPr>
  </w:style>
  <w:style w:type="character" w:customStyle="1" w:styleId="1659">
    <w:name w:val="legds leglhs legp3no"/>
    <w:qFormat/>
    <w:uiPriority w:val="99"/>
  </w:style>
  <w:style w:type="character" w:customStyle="1" w:styleId="1660">
    <w:name w:val="legds legrhs legp3text"/>
    <w:qFormat/>
    <w:uiPriority w:val="99"/>
  </w:style>
  <w:style w:type="character" w:customStyle="1" w:styleId="1661">
    <w:name w:val="Оглавление 1 Знак"/>
    <w:link w:val="143"/>
    <w:qFormat/>
    <w:locked/>
    <w:uiPriority w:val="39"/>
    <w:rPr>
      <w:rFonts w:ascii="Verdana" w:hAnsi="Verdana" w:eastAsia="Times New Roman" w:cs="Times New Roman"/>
      <w:b/>
      <w:caps/>
      <w:sz w:val="18"/>
      <w:szCs w:val="18"/>
    </w:rPr>
  </w:style>
  <w:style w:type="paragraph" w:customStyle="1" w:styleId="1662">
    <w:name w:val="Char Char Char1 Char"/>
    <w:basedOn w:val="1"/>
    <w:semiHidden/>
    <w:qFormat/>
    <w:uiPriority w:val="99"/>
    <w:pPr>
      <w:spacing w:after="0" w:line="240" w:lineRule="auto"/>
    </w:pPr>
    <w:rPr>
      <w:rFonts w:ascii="Arial" w:hAnsi="Arial" w:eastAsia="MS Mincho" w:cs="Times New Roman"/>
      <w:sz w:val="24"/>
      <w:szCs w:val="24"/>
      <w:lang w:eastAsia="ko-KR"/>
    </w:rPr>
  </w:style>
  <w:style w:type="paragraph" w:customStyle="1" w:styleId="1663">
    <w:name w:val="Char Char3 Char"/>
    <w:basedOn w:val="1"/>
    <w:semiHidden/>
    <w:qFormat/>
    <w:uiPriority w:val="99"/>
    <w:pPr>
      <w:widowControl w:val="0"/>
      <w:spacing w:after="0" w:line="280" w:lineRule="atLeast"/>
    </w:pPr>
    <w:rPr>
      <w:rFonts w:ascii="Arial" w:hAnsi="Arial" w:eastAsia="MS Mincho" w:cs="Times New Roman"/>
      <w:sz w:val="22"/>
      <w:szCs w:val="20"/>
      <w:lang w:eastAsia="ko-KR"/>
    </w:rPr>
  </w:style>
  <w:style w:type="paragraph" w:customStyle="1" w:styleId="1664">
    <w:name w:val="spec hdg3"/>
    <w:basedOn w:val="1"/>
    <w:qFormat/>
    <w:uiPriority w:val="99"/>
    <w:pPr>
      <w:numPr>
        <w:ilvl w:val="2"/>
        <w:numId w:val="42"/>
      </w:numPr>
      <w:tabs>
        <w:tab w:val="left" w:pos="1008"/>
        <w:tab w:val="left" w:pos="1728"/>
        <w:tab w:val="left" w:pos="2448"/>
        <w:tab w:val="left" w:pos="3168"/>
        <w:tab w:val="left" w:pos="3888"/>
        <w:tab w:val="left" w:pos="4608"/>
        <w:tab w:val="left" w:pos="5328"/>
        <w:tab w:val="left" w:pos="6048"/>
        <w:tab w:val="right" w:pos="8784"/>
      </w:tabs>
      <w:spacing w:after="0" w:line="240" w:lineRule="auto"/>
    </w:pPr>
    <w:rPr>
      <w:rFonts w:ascii="CG Times" w:hAnsi="CG Times" w:eastAsia="Batang" w:cs="Times New Roman"/>
      <w:sz w:val="22"/>
      <w:szCs w:val="20"/>
    </w:rPr>
  </w:style>
  <w:style w:type="paragraph" w:customStyle="1" w:styleId="1665">
    <w:name w:val="Рецензия11"/>
    <w:hidden/>
    <w:semiHidden/>
    <w:qFormat/>
    <w:uiPriority w:val="99"/>
    <w:rPr>
      <w:rFonts w:ascii="Times New Roman" w:hAnsi="Times New Roman" w:eastAsia="Times New Roman" w:cs="Times New Roman"/>
      <w:sz w:val="24"/>
      <w:szCs w:val="24"/>
      <w:lang w:val="en-GB" w:eastAsia="en-GB" w:bidi="ar-SA"/>
    </w:rPr>
  </w:style>
  <w:style w:type="character" w:customStyle="1" w:styleId="1666">
    <w:name w:val="Char Char2"/>
    <w:qFormat/>
    <w:uiPriority w:val="99"/>
    <w:rPr>
      <w:rFonts w:ascii="Arial" w:hAnsi="Arial"/>
      <w:sz w:val="24"/>
      <w:lang w:val="en-GB" w:eastAsia="en-GB"/>
    </w:rPr>
  </w:style>
  <w:style w:type="character" w:customStyle="1" w:styleId="1667">
    <w:name w:val="gt-icon-text1"/>
    <w:qFormat/>
    <w:uiPriority w:val="99"/>
  </w:style>
  <w:style w:type="character" w:customStyle="1" w:styleId="1668">
    <w:name w:val="atn"/>
    <w:qFormat/>
    <w:uiPriority w:val="99"/>
  </w:style>
  <w:style w:type="paragraph" w:customStyle="1" w:styleId="1669">
    <w:name w:val="news_text"/>
    <w:basedOn w:val="1"/>
    <w:qFormat/>
    <w:uiPriority w:val="99"/>
    <w:pPr>
      <w:spacing w:before="100" w:beforeAutospacing="1" w:after="100" w:afterAutospacing="1" w:line="240" w:lineRule="auto"/>
      <w:jc w:val="left"/>
    </w:pPr>
    <w:rPr>
      <w:rFonts w:eastAsia="Times New Roman" w:cs="Times New Roman"/>
      <w:color w:val="000000"/>
      <w:sz w:val="15"/>
      <w:szCs w:val="15"/>
      <w:lang w:eastAsia="ru-RU"/>
    </w:rPr>
  </w:style>
  <w:style w:type="character" w:customStyle="1" w:styleId="1670">
    <w:name w:val="TOC 1 Char"/>
    <w:qFormat/>
    <w:uiPriority w:val="99"/>
    <w:rPr>
      <w:rFonts w:ascii="Arial" w:hAnsi="Arial"/>
      <w:sz w:val="24"/>
      <w:lang w:val="en-GB" w:eastAsia="en-GB"/>
    </w:rPr>
  </w:style>
  <w:style w:type="paragraph" w:customStyle="1" w:styleId="1671">
    <w:name w:val="Обычный отступ1"/>
    <w:basedOn w:val="1"/>
    <w:qFormat/>
    <w:uiPriority w:val="99"/>
    <w:pPr>
      <w:spacing w:before="240" w:after="240" w:line="240" w:lineRule="auto"/>
      <w:ind w:left="851"/>
      <w:jc w:val="left"/>
    </w:pPr>
    <w:rPr>
      <w:rFonts w:ascii="Arial" w:hAnsi="Arial" w:eastAsia="Times New Roman" w:cs="Times New Roman"/>
      <w:sz w:val="20"/>
      <w:szCs w:val="20"/>
    </w:rPr>
  </w:style>
  <w:style w:type="paragraph" w:customStyle="1" w:styleId="1672">
    <w:name w:val="Style 11 pt Justified"/>
    <w:basedOn w:val="1"/>
    <w:qFormat/>
    <w:uiPriority w:val="99"/>
    <w:pPr>
      <w:spacing w:before="240" w:after="0" w:line="240" w:lineRule="auto"/>
    </w:pPr>
    <w:rPr>
      <w:rFonts w:ascii="Arial" w:hAnsi="Arial" w:eastAsia="Times New Roman" w:cs="Times New Roman"/>
      <w:sz w:val="22"/>
      <w:szCs w:val="20"/>
    </w:rPr>
  </w:style>
  <w:style w:type="paragraph" w:customStyle="1" w:styleId="1673">
    <w:name w:val="Bodytext"/>
    <w:basedOn w:val="1"/>
    <w:link w:val="1674"/>
    <w:qFormat/>
    <w:uiPriority w:val="99"/>
    <w:pPr>
      <w:spacing w:after="200" w:line="240" w:lineRule="auto"/>
      <w:ind w:left="706" w:hanging="706"/>
      <w:jc w:val="left"/>
    </w:pPr>
    <w:rPr>
      <w:rFonts w:ascii="Gill Sans MT" w:hAnsi="Gill Sans MT" w:eastAsia="Arial" w:cs="Times New Roman"/>
      <w:sz w:val="24"/>
      <w:szCs w:val="20"/>
      <w:lang w:eastAsia="ru-RU"/>
    </w:rPr>
  </w:style>
  <w:style w:type="character" w:customStyle="1" w:styleId="1674">
    <w:name w:val="Bodytext Char3"/>
    <w:link w:val="1673"/>
    <w:qFormat/>
    <w:locked/>
    <w:uiPriority w:val="99"/>
    <w:rPr>
      <w:rFonts w:ascii="Gill Sans MT" w:hAnsi="Gill Sans MT" w:eastAsia="Arial" w:cs="Times New Roman"/>
      <w:sz w:val="24"/>
      <w:szCs w:val="20"/>
      <w:lang w:val="en-GB" w:eastAsia="ru-RU"/>
    </w:rPr>
  </w:style>
  <w:style w:type="paragraph" w:customStyle="1" w:styleId="1675">
    <w:name w:val="Bullet indented"/>
    <w:basedOn w:val="1673"/>
    <w:next w:val="15"/>
    <w:qFormat/>
    <w:uiPriority w:val="99"/>
    <w:pPr>
      <w:numPr>
        <w:ilvl w:val="0"/>
        <w:numId w:val="43"/>
      </w:numPr>
      <w:tabs>
        <w:tab w:val="left" w:pos="0"/>
        <w:tab w:val="left" w:pos="432"/>
        <w:tab w:val="left" w:pos="720"/>
        <w:tab w:val="left" w:pos="1701"/>
        <w:tab w:val="clear" w:pos="360"/>
      </w:tabs>
      <w:ind w:left="432" w:hanging="432"/>
    </w:pPr>
  </w:style>
  <w:style w:type="paragraph" w:customStyle="1" w:styleId="1676">
    <w:name w:val="Caption Table"/>
    <w:basedOn w:val="23"/>
    <w:qFormat/>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77">
    <w:name w:val="Bodytext Flush"/>
    <w:basedOn w:val="1673"/>
    <w:qFormat/>
    <w:uiPriority w:val="99"/>
    <w:pPr>
      <w:ind w:left="0" w:firstLine="0"/>
    </w:pPr>
  </w:style>
  <w:style w:type="paragraph" w:customStyle="1" w:styleId="1678">
    <w:name w:val="Report Tittle"/>
    <w:basedOn w:val="1"/>
    <w:qFormat/>
    <w:uiPriority w:val="99"/>
    <w:pPr>
      <w:framePr w:w="4820" w:h="3119" w:hRule="exact" w:hSpace="181" w:wrap="around" w:vAnchor="page" w:hAnchor="page" w:xAlign="center" w:y="3120" w:anchorLock="1"/>
      <w:spacing w:after="0" w:line="240" w:lineRule="auto"/>
      <w:jc w:val="center"/>
    </w:pPr>
    <w:rPr>
      <w:rFonts w:ascii="Gill Sans MT" w:hAnsi="Gill Sans MT" w:eastAsia="Times New Roman" w:cs="Times New Roman"/>
      <w:b/>
      <w:sz w:val="28"/>
      <w:szCs w:val="20"/>
    </w:rPr>
  </w:style>
  <w:style w:type="paragraph" w:customStyle="1" w:styleId="1679">
    <w:name w:val="Quotation"/>
    <w:basedOn w:val="1673"/>
    <w:qFormat/>
    <w:uiPriority w:val="99"/>
    <w:pPr>
      <w:ind w:left="1418" w:right="793" w:firstLine="0"/>
    </w:pPr>
    <w:rPr>
      <w:i/>
    </w:rPr>
  </w:style>
  <w:style w:type="paragraph" w:customStyle="1" w:styleId="1680">
    <w:name w:val="List Spaced"/>
    <w:basedOn w:val="1673"/>
    <w:qFormat/>
    <w:uiPriority w:val="99"/>
    <w:pPr>
      <w:ind w:firstLine="0"/>
    </w:pPr>
  </w:style>
  <w:style w:type="paragraph" w:customStyle="1" w:styleId="1681">
    <w:name w:val="List No Spacing"/>
    <w:basedOn w:val="1673"/>
    <w:qFormat/>
    <w:uiPriority w:val="99"/>
    <w:pPr>
      <w:spacing w:after="0"/>
      <w:ind w:firstLine="0"/>
    </w:pPr>
  </w:style>
  <w:style w:type="paragraph" w:customStyle="1" w:styleId="1682">
    <w:name w:val="File Reference"/>
    <w:basedOn w:val="1"/>
    <w:qFormat/>
    <w:uiPriority w:val="99"/>
    <w:pPr>
      <w:spacing w:before="100" w:after="100" w:line="240" w:lineRule="auto"/>
      <w:ind w:left="709"/>
      <w:jc w:val="left"/>
    </w:pPr>
    <w:rPr>
      <w:rFonts w:ascii="Gill Sans MT" w:hAnsi="Gill Sans MT" w:eastAsia="Times New Roman" w:cs="Times New Roman"/>
      <w:color w:val="FF0000"/>
      <w:sz w:val="12"/>
      <w:szCs w:val="20"/>
    </w:rPr>
  </w:style>
  <w:style w:type="paragraph" w:customStyle="1" w:styleId="1683">
    <w:name w:val="Plain"/>
    <w:basedOn w:val="1"/>
    <w:qFormat/>
    <w:uiPriority w:val="99"/>
    <w:pPr>
      <w:tabs>
        <w:tab w:val="left" w:pos="709"/>
      </w:tabs>
      <w:spacing w:after="0" w:line="240" w:lineRule="auto"/>
      <w:jc w:val="left"/>
    </w:pPr>
    <w:rPr>
      <w:rFonts w:ascii="Gill Sans MT" w:hAnsi="Gill Sans MT" w:eastAsia="Times New Roman" w:cs="Times New Roman"/>
      <w:sz w:val="24"/>
      <w:szCs w:val="20"/>
    </w:rPr>
  </w:style>
  <w:style w:type="paragraph" w:customStyle="1" w:styleId="1684">
    <w:name w:val="Caption Figure"/>
    <w:basedOn w:val="23"/>
    <w:next w:val="1"/>
    <w:qFormat/>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85">
    <w:name w:val="Warning"/>
    <w:basedOn w:val="1"/>
    <w:qFormat/>
    <w:uiPriority w:val="99"/>
    <w:pPr>
      <w:tabs>
        <w:tab w:val="left" w:pos="709"/>
      </w:tabs>
      <w:spacing w:after="0" w:line="240" w:lineRule="auto"/>
      <w:jc w:val="left"/>
    </w:pPr>
    <w:rPr>
      <w:rFonts w:ascii="Gill Sans MT" w:hAnsi="Gill Sans MT" w:eastAsia="Times New Roman" w:cs="Times New Roman"/>
      <w:b/>
      <w:vanish/>
      <w:color w:val="FF0000"/>
      <w:sz w:val="20"/>
      <w:szCs w:val="20"/>
    </w:rPr>
  </w:style>
  <w:style w:type="paragraph" w:customStyle="1" w:styleId="1686">
    <w:name w:val="By LUC"/>
    <w:basedOn w:val="1"/>
    <w:qFormat/>
    <w:uiPriority w:val="99"/>
    <w:pPr>
      <w:framePr w:w="4820" w:h="2835" w:hRule="exact" w:hSpace="284" w:vSpace="284" w:wrap="notBeside" w:vAnchor="page" w:hAnchor="page" w:xAlign="center" w:yAlign="center" w:anchorLock="1"/>
      <w:tabs>
        <w:tab w:val="left" w:pos="709"/>
      </w:tabs>
      <w:spacing w:after="0" w:line="240" w:lineRule="auto"/>
      <w:jc w:val="center"/>
    </w:pPr>
    <w:rPr>
      <w:rFonts w:ascii="Gill Sans MT" w:hAnsi="Gill Sans MT" w:eastAsia="Times New Roman" w:cs="Times New Roman"/>
      <w:b/>
      <w:sz w:val="28"/>
      <w:szCs w:val="20"/>
    </w:rPr>
  </w:style>
  <w:style w:type="paragraph" w:customStyle="1" w:styleId="1687">
    <w:name w:val="Address"/>
    <w:basedOn w:val="1"/>
    <w:qFormat/>
    <w:uiPriority w:val="99"/>
    <w:pPr>
      <w:framePr w:w="2835" w:hSpace="181" w:wrap="around" w:vAnchor="page" w:hAnchor="page" w:xAlign="center" w:y="13042" w:anchorLock="1"/>
      <w:tabs>
        <w:tab w:val="left" w:pos="709"/>
      </w:tabs>
      <w:spacing w:after="0" w:line="240" w:lineRule="auto"/>
      <w:jc w:val="center"/>
    </w:pPr>
    <w:rPr>
      <w:rFonts w:ascii="Gill Sans MT" w:hAnsi="Gill Sans MT" w:eastAsia="Times New Roman" w:cs="Times New Roman"/>
      <w:sz w:val="24"/>
      <w:szCs w:val="20"/>
    </w:rPr>
  </w:style>
  <w:style w:type="paragraph" w:customStyle="1" w:styleId="1688">
    <w:name w:val="Contents Head"/>
    <w:basedOn w:val="1"/>
    <w:qFormat/>
    <w:uiPriority w:val="99"/>
    <w:pPr>
      <w:tabs>
        <w:tab w:val="left" w:pos="709"/>
      </w:tabs>
      <w:spacing w:after="0" w:line="240" w:lineRule="auto"/>
      <w:jc w:val="center"/>
    </w:pPr>
    <w:rPr>
      <w:rFonts w:ascii="Gill Sans MT" w:hAnsi="Gill Sans MT" w:eastAsia="Times New Roman" w:cs="Times New Roman"/>
      <w:caps/>
      <w:sz w:val="34"/>
      <w:szCs w:val="20"/>
    </w:rPr>
  </w:style>
  <w:style w:type="paragraph" w:customStyle="1" w:styleId="1689">
    <w:name w:val="Bodytext list"/>
    <w:basedOn w:val="1673"/>
    <w:qFormat/>
    <w:uiPriority w:val="99"/>
  </w:style>
  <w:style w:type="paragraph" w:customStyle="1" w:styleId="1690">
    <w:name w:val="Style Heading 2 + Left:  0&quot;"/>
    <w:basedOn w:val="3"/>
    <w:next w:val="1673"/>
    <w:qFormat/>
    <w:uiPriority w:val="99"/>
    <w:pPr>
      <w:keepLines w:val="0"/>
      <w:numPr>
        <w:ilvl w:val="0"/>
        <w:numId w:val="0"/>
      </w:numPr>
      <w:suppressLineNumbers/>
      <w:tabs>
        <w:tab w:val="left" w:pos="709"/>
        <w:tab w:val="left" w:pos="850"/>
      </w:tabs>
      <w:suppressAutoHyphens w:val="0"/>
      <w:spacing w:before="0" w:after="200" w:line="240" w:lineRule="auto"/>
      <w:ind w:left="706" w:hanging="850"/>
    </w:pPr>
    <w:rPr>
      <w:rFonts w:ascii="Gill Sans MT" w:hAnsi="Gill Sans MT" w:eastAsia="MS PGothic" w:cs="Times New Roman"/>
      <w:caps/>
      <w:snapToGrid w:val="0"/>
      <w:sz w:val="28"/>
      <w:szCs w:val="20"/>
    </w:rPr>
  </w:style>
  <w:style w:type="character" w:customStyle="1" w:styleId="1691">
    <w:name w:val="searchword"/>
    <w:qFormat/>
    <w:uiPriority w:val="99"/>
  </w:style>
  <w:style w:type="paragraph" w:customStyle="1" w:styleId="1692">
    <w:name w:val="Text Level 1"/>
    <w:basedOn w:val="1"/>
    <w:qFormat/>
    <w:uiPriority w:val="99"/>
    <w:pPr>
      <w:numPr>
        <w:ilvl w:val="0"/>
        <w:numId w:val="44"/>
      </w:numPr>
      <w:spacing w:before="240" w:after="240" w:line="240" w:lineRule="auto"/>
      <w:jc w:val="left"/>
      <w:outlineLvl w:val="0"/>
    </w:pPr>
    <w:rPr>
      <w:rFonts w:ascii="Arial" w:hAnsi="Arial" w:eastAsia="Times New Roman" w:cs="Times New Roman"/>
      <w:sz w:val="20"/>
      <w:szCs w:val="20"/>
    </w:rPr>
  </w:style>
  <w:style w:type="paragraph" w:customStyle="1" w:styleId="1693">
    <w:name w:val="Text Level 2"/>
    <w:basedOn w:val="1"/>
    <w:qFormat/>
    <w:uiPriority w:val="99"/>
    <w:pPr>
      <w:numPr>
        <w:ilvl w:val="1"/>
        <w:numId w:val="44"/>
      </w:numPr>
      <w:spacing w:before="240" w:after="240" w:line="240" w:lineRule="auto"/>
      <w:jc w:val="left"/>
      <w:outlineLvl w:val="1"/>
    </w:pPr>
    <w:rPr>
      <w:rFonts w:ascii="Arial" w:hAnsi="Arial" w:eastAsia="Times New Roman" w:cs="Times New Roman"/>
      <w:sz w:val="20"/>
      <w:szCs w:val="20"/>
    </w:rPr>
  </w:style>
  <w:style w:type="paragraph" w:customStyle="1" w:styleId="1694">
    <w:name w:val="Text Level 3"/>
    <w:basedOn w:val="1"/>
    <w:qFormat/>
    <w:uiPriority w:val="99"/>
    <w:pPr>
      <w:numPr>
        <w:ilvl w:val="2"/>
        <w:numId w:val="44"/>
      </w:numPr>
      <w:spacing w:before="240" w:after="240" w:line="240" w:lineRule="auto"/>
      <w:jc w:val="left"/>
      <w:outlineLvl w:val="2"/>
    </w:pPr>
    <w:rPr>
      <w:rFonts w:ascii="Arial" w:hAnsi="Arial" w:eastAsia="Times New Roman" w:cs="Times New Roman"/>
      <w:sz w:val="20"/>
      <w:szCs w:val="20"/>
    </w:rPr>
  </w:style>
  <w:style w:type="paragraph" w:customStyle="1" w:styleId="1695">
    <w:name w:val="Text Level 4"/>
    <w:basedOn w:val="1"/>
    <w:qFormat/>
    <w:uiPriority w:val="99"/>
    <w:pPr>
      <w:numPr>
        <w:ilvl w:val="3"/>
        <w:numId w:val="44"/>
      </w:numPr>
      <w:spacing w:before="240" w:after="240" w:line="240" w:lineRule="auto"/>
      <w:jc w:val="left"/>
      <w:outlineLvl w:val="3"/>
    </w:pPr>
    <w:rPr>
      <w:rFonts w:ascii="Arial" w:hAnsi="Arial" w:eastAsia="Times New Roman" w:cs="Times New Roman"/>
      <w:sz w:val="20"/>
      <w:szCs w:val="20"/>
    </w:rPr>
  </w:style>
  <w:style w:type="paragraph" w:customStyle="1" w:styleId="1696">
    <w:name w:val="Text Level 5"/>
    <w:basedOn w:val="1"/>
    <w:qFormat/>
    <w:uiPriority w:val="99"/>
    <w:pPr>
      <w:numPr>
        <w:ilvl w:val="4"/>
        <w:numId w:val="44"/>
      </w:numPr>
      <w:spacing w:before="240" w:after="240" w:line="240" w:lineRule="auto"/>
      <w:jc w:val="left"/>
      <w:outlineLvl w:val="4"/>
    </w:pPr>
    <w:rPr>
      <w:rFonts w:ascii="Arial" w:hAnsi="Arial" w:eastAsia="Times New Roman" w:cs="Times New Roman"/>
      <w:sz w:val="20"/>
      <w:szCs w:val="20"/>
    </w:rPr>
  </w:style>
  <w:style w:type="paragraph" w:customStyle="1" w:styleId="1697">
    <w:name w:val="Text Level 6"/>
    <w:basedOn w:val="1"/>
    <w:qFormat/>
    <w:uiPriority w:val="99"/>
    <w:pPr>
      <w:numPr>
        <w:ilvl w:val="5"/>
        <w:numId w:val="44"/>
      </w:numPr>
      <w:spacing w:before="240" w:after="240" w:line="240" w:lineRule="auto"/>
      <w:jc w:val="left"/>
      <w:outlineLvl w:val="5"/>
    </w:pPr>
    <w:rPr>
      <w:rFonts w:ascii="Arial" w:hAnsi="Arial" w:eastAsia="Times New Roman" w:cs="Times New Roman"/>
      <w:sz w:val="20"/>
      <w:szCs w:val="20"/>
    </w:rPr>
  </w:style>
  <w:style w:type="paragraph" w:customStyle="1" w:styleId="1698">
    <w:name w:val="Text Level 7"/>
    <w:basedOn w:val="1"/>
    <w:qFormat/>
    <w:uiPriority w:val="99"/>
    <w:pPr>
      <w:numPr>
        <w:ilvl w:val="6"/>
        <w:numId w:val="44"/>
      </w:numPr>
      <w:spacing w:before="240" w:after="240" w:line="240" w:lineRule="auto"/>
      <w:jc w:val="left"/>
      <w:outlineLvl w:val="6"/>
    </w:pPr>
    <w:rPr>
      <w:rFonts w:ascii="Arial" w:hAnsi="Arial" w:eastAsia="Times New Roman" w:cs="Times New Roman"/>
      <w:sz w:val="20"/>
      <w:szCs w:val="20"/>
    </w:rPr>
  </w:style>
  <w:style w:type="paragraph" w:customStyle="1" w:styleId="1699">
    <w:name w:val="Text Level 8"/>
    <w:basedOn w:val="1"/>
    <w:qFormat/>
    <w:uiPriority w:val="99"/>
    <w:pPr>
      <w:numPr>
        <w:ilvl w:val="7"/>
        <w:numId w:val="44"/>
      </w:numPr>
      <w:spacing w:before="240" w:after="240" w:line="240" w:lineRule="auto"/>
      <w:jc w:val="left"/>
      <w:outlineLvl w:val="7"/>
    </w:pPr>
    <w:rPr>
      <w:rFonts w:ascii="Arial" w:hAnsi="Arial" w:eastAsia="Times New Roman" w:cs="Times New Roman"/>
      <w:sz w:val="20"/>
      <w:szCs w:val="20"/>
    </w:rPr>
  </w:style>
  <w:style w:type="paragraph" w:customStyle="1" w:styleId="1700">
    <w:name w:val="body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en-GB"/>
    </w:rPr>
  </w:style>
  <w:style w:type="paragraph" w:customStyle="1" w:styleId="1701">
    <w:name w:val="Char Char6 Char Char Char Char"/>
    <w:basedOn w:val="1"/>
    <w:qFormat/>
    <w:uiPriority w:val="99"/>
    <w:pPr>
      <w:tabs>
        <w:tab w:val="left" w:pos="1425"/>
      </w:tabs>
      <w:spacing w:after="0" w:line="240" w:lineRule="auto"/>
      <w:ind w:right="53"/>
    </w:pPr>
    <w:rPr>
      <w:rFonts w:ascii="Arial" w:hAnsi="Arial" w:eastAsia="SimSun" w:cs="Times New Roman"/>
      <w:color w:val="FF6600"/>
      <w:sz w:val="22"/>
      <w:szCs w:val="16"/>
      <w:lang w:eastAsia="zh-CN"/>
    </w:rPr>
  </w:style>
  <w:style w:type="character" w:customStyle="1" w:styleId="1702">
    <w:name w:val="Body Text Char318"/>
    <w:semiHidden/>
    <w:qFormat/>
    <w:uiPriority w:val="99"/>
    <w:rPr>
      <w:sz w:val="24"/>
    </w:rPr>
  </w:style>
  <w:style w:type="character" w:customStyle="1" w:styleId="1703">
    <w:name w:val="Body Text Char317"/>
    <w:semiHidden/>
    <w:qFormat/>
    <w:uiPriority w:val="99"/>
    <w:rPr>
      <w:sz w:val="24"/>
    </w:rPr>
  </w:style>
  <w:style w:type="character" w:customStyle="1" w:styleId="1704">
    <w:name w:val="Body Text Char316"/>
    <w:semiHidden/>
    <w:qFormat/>
    <w:uiPriority w:val="99"/>
    <w:rPr>
      <w:sz w:val="24"/>
    </w:rPr>
  </w:style>
  <w:style w:type="character" w:customStyle="1" w:styleId="1705">
    <w:name w:val="Body Text Char315"/>
    <w:semiHidden/>
    <w:qFormat/>
    <w:uiPriority w:val="99"/>
    <w:rPr>
      <w:sz w:val="24"/>
    </w:rPr>
  </w:style>
  <w:style w:type="character" w:customStyle="1" w:styleId="1706">
    <w:name w:val="Body Text Char314"/>
    <w:semiHidden/>
    <w:qFormat/>
    <w:uiPriority w:val="99"/>
    <w:rPr>
      <w:sz w:val="24"/>
    </w:rPr>
  </w:style>
  <w:style w:type="character" w:customStyle="1" w:styleId="1707">
    <w:name w:val="Body Text Char313"/>
    <w:semiHidden/>
    <w:qFormat/>
    <w:uiPriority w:val="99"/>
    <w:rPr>
      <w:sz w:val="24"/>
    </w:rPr>
  </w:style>
  <w:style w:type="character" w:customStyle="1" w:styleId="1708">
    <w:name w:val="Body Text Char312"/>
    <w:semiHidden/>
    <w:qFormat/>
    <w:uiPriority w:val="99"/>
    <w:rPr>
      <w:sz w:val="24"/>
    </w:rPr>
  </w:style>
  <w:style w:type="character" w:customStyle="1" w:styleId="1709">
    <w:name w:val="Body Text Char311"/>
    <w:semiHidden/>
    <w:qFormat/>
    <w:uiPriority w:val="99"/>
    <w:rPr>
      <w:sz w:val="24"/>
    </w:rPr>
  </w:style>
  <w:style w:type="character" w:customStyle="1" w:styleId="1710">
    <w:name w:val="Body Text Char310"/>
    <w:semiHidden/>
    <w:qFormat/>
    <w:uiPriority w:val="99"/>
    <w:rPr>
      <w:sz w:val="24"/>
    </w:rPr>
  </w:style>
  <w:style w:type="character" w:customStyle="1" w:styleId="1711">
    <w:name w:val="Body Text Char39"/>
    <w:semiHidden/>
    <w:qFormat/>
    <w:uiPriority w:val="99"/>
    <w:rPr>
      <w:sz w:val="24"/>
    </w:rPr>
  </w:style>
  <w:style w:type="character" w:customStyle="1" w:styleId="1712">
    <w:name w:val="Body Text Char38"/>
    <w:semiHidden/>
    <w:qFormat/>
    <w:uiPriority w:val="99"/>
    <w:rPr>
      <w:sz w:val="24"/>
    </w:rPr>
  </w:style>
  <w:style w:type="character" w:customStyle="1" w:styleId="1713">
    <w:name w:val="Body Text Char37"/>
    <w:semiHidden/>
    <w:qFormat/>
    <w:uiPriority w:val="99"/>
    <w:rPr>
      <w:sz w:val="24"/>
    </w:rPr>
  </w:style>
  <w:style w:type="character" w:customStyle="1" w:styleId="1714">
    <w:name w:val="Body Text Char36"/>
    <w:semiHidden/>
    <w:qFormat/>
    <w:uiPriority w:val="99"/>
    <w:rPr>
      <w:sz w:val="24"/>
    </w:rPr>
  </w:style>
  <w:style w:type="character" w:customStyle="1" w:styleId="1715">
    <w:name w:val="Body Text Char35"/>
    <w:semiHidden/>
    <w:qFormat/>
    <w:uiPriority w:val="99"/>
    <w:rPr>
      <w:sz w:val="24"/>
    </w:rPr>
  </w:style>
  <w:style w:type="character" w:customStyle="1" w:styleId="1716">
    <w:name w:val="Body Text Char34"/>
    <w:semiHidden/>
    <w:qFormat/>
    <w:uiPriority w:val="99"/>
    <w:rPr>
      <w:sz w:val="24"/>
    </w:rPr>
  </w:style>
  <w:style w:type="character" w:customStyle="1" w:styleId="1717">
    <w:name w:val="Body Text Char33"/>
    <w:semiHidden/>
    <w:qFormat/>
    <w:uiPriority w:val="99"/>
    <w:rPr>
      <w:sz w:val="24"/>
    </w:rPr>
  </w:style>
  <w:style w:type="character" w:customStyle="1" w:styleId="1718">
    <w:name w:val="Body Text Char32"/>
    <w:semiHidden/>
    <w:qFormat/>
    <w:uiPriority w:val="99"/>
    <w:rPr>
      <w:sz w:val="24"/>
    </w:rPr>
  </w:style>
  <w:style w:type="character" w:customStyle="1" w:styleId="1719">
    <w:name w:val="Body Text Char31"/>
    <w:semiHidden/>
    <w:qFormat/>
    <w:uiPriority w:val="99"/>
    <w:rPr>
      <w:sz w:val="24"/>
    </w:rPr>
  </w:style>
  <w:style w:type="paragraph" w:customStyle="1" w:styleId="1720">
    <w:name w:val="Char Char2 Char"/>
    <w:basedOn w:val="1"/>
    <w:semiHidden/>
    <w:qFormat/>
    <w:uiPriority w:val="99"/>
    <w:pPr>
      <w:widowControl w:val="0"/>
      <w:spacing w:after="0" w:line="280" w:lineRule="atLeast"/>
    </w:pPr>
    <w:rPr>
      <w:rFonts w:ascii="Arial" w:hAnsi="Arial" w:eastAsia="MS Mincho" w:cs="Times New Roman"/>
      <w:sz w:val="22"/>
      <w:szCs w:val="20"/>
      <w:lang w:eastAsia="en-GB"/>
    </w:rPr>
  </w:style>
  <w:style w:type="paragraph" w:customStyle="1" w:styleId="1721">
    <w:name w:val="M Main text"/>
    <w:basedOn w:val="1"/>
    <w:qFormat/>
    <w:uiPriority w:val="99"/>
    <w:pPr>
      <w:overflowPunct w:val="0"/>
      <w:autoSpaceDE w:val="0"/>
      <w:autoSpaceDN w:val="0"/>
      <w:adjustRightInd w:val="0"/>
      <w:spacing w:before="60" w:after="60"/>
      <w:ind w:left="576"/>
      <w:jc w:val="left"/>
      <w:textAlignment w:val="baseline"/>
    </w:pPr>
    <w:rPr>
      <w:rFonts w:ascii="Palatino" w:hAnsi="Palatino" w:eastAsia="Times New Roman" w:cs="Times New Roman"/>
      <w:sz w:val="24"/>
      <w:szCs w:val="20"/>
    </w:rPr>
  </w:style>
  <w:style w:type="paragraph" w:customStyle="1" w:styleId="1722">
    <w:name w:val="Char Char2 Char2"/>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23">
    <w:name w:val="z-Конец формы1"/>
    <w:basedOn w:val="1"/>
    <w:next w:val="1"/>
    <w:link w:val="1725"/>
    <w:qFormat/>
    <w:uiPriority w:val="99"/>
    <w:pPr>
      <w:pBdr>
        <w:top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4">
    <w:name w:val="z-Bottom of Form Char"/>
    <w:basedOn w:val="11"/>
    <w:qFormat/>
    <w:uiPriority w:val="99"/>
    <w:rPr>
      <w:rFonts w:ascii="Arial" w:hAnsi="Arial" w:cs="Arial"/>
      <w:vanish/>
      <w:sz w:val="16"/>
      <w:szCs w:val="16"/>
    </w:rPr>
  </w:style>
  <w:style w:type="character" w:customStyle="1" w:styleId="1725">
    <w:name w:val="z-Конец формы Знак"/>
    <w:link w:val="1723"/>
    <w:qFormat/>
    <w:uiPriority w:val="99"/>
    <w:rPr>
      <w:rFonts w:ascii="Arial" w:hAnsi="Arial" w:eastAsia="Arial" w:cs="Times New Roman"/>
      <w:vanish/>
      <w:sz w:val="16"/>
      <w:szCs w:val="20"/>
      <w:lang w:val="en-GB" w:eastAsia="ru-RU"/>
    </w:rPr>
  </w:style>
  <w:style w:type="paragraph" w:customStyle="1" w:styleId="1726">
    <w:name w:val="z-Начало формы1"/>
    <w:basedOn w:val="1"/>
    <w:next w:val="1"/>
    <w:link w:val="1728"/>
    <w:qFormat/>
    <w:uiPriority w:val="99"/>
    <w:pPr>
      <w:pBdr>
        <w:bottom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7">
    <w:name w:val="z-Top of Form Char"/>
    <w:basedOn w:val="11"/>
    <w:qFormat/>
    <w:uiPriority w:val="99"/>
    <w:rPr>
      <w:rFonts w:ascii="Arial" w:hAnsi="Arial" w:cs="Arial"/>
      <w:vanish/>
      <w:sz w:val="16"/>
      <w:szCs w:val="16"/>
    </w:rPr>
  </w:style>
  <w:style w:type="character" w:customStyle="1" w:styleId="1728">
    <w:name w:val="z-Начало формы Знак"/>
    <w:link w:val="1726"/>
    <w:qFormat/>
    <w:uiPriority w:val="99"/>
    <w:rPr>
      <w:rFonts w:ascii="Arial" w:hAnsi="Arial" w:eastAsia="Arial" w:cs="Times New Roman"/>
      <w:vanish/>
      <w:sz w:val="16"/>
      <w:szCs w:val="20"/>
      <w:lang w:val="en-GB" w:eastAsia="ru-RU"/>
    </w:rPr>
  </w:style>
  <w:style w:type="paragraph" w:customStyle="1" w:styleId="1729">
    <w:name w:val="Bullet List Char"/>
    <w:basedOn w:val="1"/>
    <w:link w:val="1730"/>
    <w:qFormat/>
    <w:uiPriority w:val="99"/>
    <w:pPr>
      <w:numPr>
        <w:ilvl w:val="0"/>
        <w:numId w:val="45"/>
      </w:numPr>
      <w:tabs>
        <w:tab w:val="left" w:pos="360"/>
        <w:tab w:val="left" w:pos="851"/>
      </w:tabs>
      <w:spacing w:line="240" w:lineRule="auto"/>
      <w:ind w:left="0" w:firstLine="0"/>
    </w:pPr>
    <w:rPr>
      <w:rFonts w:ascii="Tech Sans Book" w:hAnsi="Tech Sans Book" w:eastAsia="Times New Roman" w:cs="Times New Roman"/>
      <w:color w:val="000000"/>
      <w:sz w:val="24"/>
      <w:szCs w:val="20"/>
      <w:lang w:eastAsia="ru-RU"/>
    </w:rPr>
  </w:style>
  <w:style w:type="character" w:customStyle="1" w:styleId="1730">
    <w:name w:val="Bullet List Char Char"/>
    <w:link w:val="1729"/>
    <w:qFormat/>
    <w:locked/>
    <w:uiPriority w:val="99"/>
    <w:rPr>
      <w:rFonts w:ascii="Tech Sans Book" w:hAnsi="Tech Sans Book" w:eastAsia="Times New Roman" w:cs="Times New Roman"/>
      <w:color w:val="000000"/>
      <w:sz w:val="24"/>
      <w:szCs w:val="20"/>
      <w:lang w:val="en-GB" w:eastAsia="ru-RU"/>
    </w:rPr>
  </w:style>
  <w:style w:type="paragraph" w:customStyle="1" w:styleId="1731">
    <w:name w:val="Char Char Char"/>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32">
    <w:name w:val="Comment Text Char1"/>
    <w:semiHidden/>
    <w:qFormat/>
    <w:uiPriority w:val="99"/>
    <w:rPr>
      <w:lang w:val="en-GB" w:eastAsia="en-GB"/>
    </w:rPr>
  </w:style>
  <w:style w:type="paragraph" w:customStyle="1" w:styleId="1733">
    <w:name w:val="Char Char Char1 Char2"/>
    <w:basedOn w:val="1"/>
    <w:semiHidden/>
    <w:qFormat/>
    <w:uiPriority w:val="99"/>
    <w:pPr>
      <w:spacing w:after="0" w:line="240" w:lineRule="auto"/>
    </w:pPr>
    <w:rPr>
      <w:rFonts w:ascii="Arial" w:hAnsi="Arial" w:eastAsia="MS Mincho" w:cs="Times New Roman"/>
      <w:sz w:val="24"/>
      <w:szCs w:val="24"/>
      <w:lang w:eastAsia="en-GB"/>
    </w:rPr>
  </w:style>
  <w:style w:type="paragraph" w:customStyle="1" w:styleId="1734">
    <w:name w:val="Char Char3 Char2"/>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35">
    <w:name w:val="Body Text Char Char2"/>
    <w:qFormat/>
    <w:uiPriority w:val="99"/>
    <w:rPr>
      <w:sz w:val="22"/>
      <w:lang w:val="en-GB" w:eastAsia="en-US"/>
    </w:rPr>
  </w:style>
  <w:style w:type="character" w:customStyle="1" w:styleId="1736">
    <w:name w:val="long_text1"/>
    <w:qFormat/>
    <w:uiPriority w:val="99"/>
    <w:rPr>
      <w:sz w:val="20"/>
    </w:rPr>
  </w:style>
  <w:style w:type="paragraph" w:customStyle="1" w:styleId="1737">
    <w:name w:val="Listenabsatz"/>
    <w:basedOn w:val="1"/>
    <w:qFormat/>
    <w:uiPriority w:val="99"/>
    <w:pPr>
      <w:spacing w:after="0" w:line="240" w:lineRule="auto"/>
      <w:ind w:left="720"/>
      <w:jc w:val="left"/>
    </w:pPr>
    <w:rPr>
      <w:rFonts w:ascii="Times New Roman" w:hAnsi="Times New Roman" w:eastAsia="Times New Roman" w:cs="Times New Roman"/>
      <w:sz w:val="24"/>
      <w:szCs w:val="24"/>
      <w:lang w:eastAsia="en-GB"/>
    </w:rPr>
  </w:style>
  <w:style w:type="paragraph" w:customStyle="1" w:styleId="1738">
    <w:name w:val="AT_LogoRef"/>
    <w:qFormat/>
    <w:uiPriority w:val="99"/>
    <w:pPr>
      <w:jc w:val="right"/>
    </w:pPr>
    <w:rPr>
      <w:rFonts w:ascii="Arial" w:hAnsi="Arial" w:eastAsia="Times New Roman" w:cs="Arial"/>
      <w:sz w:val="18"/>
      <w:szCs w:val="24"/>
      <w:lang w:val="en-GB" w:eastAsia="en-GB" w:bidi="ar-SA"/>
    </w:rPr>
  </w:style>
  <w:style w:type="character" w:customStyle="1" w:styleId="1739">
    <w:name w:val="Char Char1"/>
    <w:qFormat/>
    <w:uiPriority w:val="99"/>
    <w:rPr>
      <w:sz w:val="24"/>
      <w:lang w:val="en-GB" w:eastAsia="en-GB"/>
    </w:rPr>
  </w:style>
  <w:style w:type="character" w:customStyle="1" w:styleId="1740">
    <w:name w:val="sciname"/>
    <w:qFormat/>
    <w:uiPriority w:val="99"/>
  </w:style>
  <w:style w:type="character" w:customStyle="1" w:styleId="1741">
    <w:name w:val="infraname"/>
    <w:qFormat/>
    <w:uiPriority w:val="99"/>
  </w:style>
  <w:style w:type="character" w:customStyle="1" w:styleId="1742">
    <w:name w:val="Char Char"/>
    <w:semiHidden/>
    <w:qFormat/>
    <w:uiPriority w:val="99"/>
  </w:style>
  <w:style w:type="character" w:customStyle="1" w:styleId="1743">
    <w:name w:val="Char Char120"/>
    <w:qFormat/>
    <w:uiPriority w:val="99"/>
    <w:rPr>
      <w:sz w:val="24"/>
      <w:lang w:val="en-GB" w:eastAsia="en-GB"/>
    </w:rPr>
  </w:style>
  <w:style w:type="character" w:customStyle="1" w:styleId="1744">
    <w:name w:val="Char Char5"/>
    <w:semiHidden/>
    <w:qFormat/>
    <w:uiPriority w:val="99"/>
  </w:style>
  <w:style w:type="character" w:customStyle="1" w:styleId="1745">
    <w:name w:val="Char Char3"/>
    <w:semiHidden/>
    <w:qFormat/>
    <w:uiPriority w:val="99"/>
    <w:rPr>
      <w:lang w:val="en-GB" w:eastAsia="en-GB"/>
    </w:rPr>
  </w:style>
  <w:style w:type="character" w:customStyle="1" w:styleId="1746">
    <w:name w:val="news_main1"/>
    <w:qFormat/>
    <w:uiPriority w:val="99"/>
    <w:rPr>
      <w:sz w:val="18"/>
    </w:rPr>
  </w:style>
  <w:style w:type="character" w:customStyle="1" w:styleId="1747">
    <w:name w:val="Body Text Char2 Char1 Char1"/>
    <w:semiHidden/>
    <w:qFormat/>
    <w:uiPriority w:val="99"/>
    <w:rPr>
      <w:sz w:val="24"/>
    </w:rPr>
  </w:style>
  <w:style w:type="paragraph" w:customStyle="1" w:styleId="1748">
    <w:name w:val="Char Char Char2"/>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49">
    <w:name w:val="Table Footnote Char"/>
    <w:link w:val="1750"/>
    <w:semiHidden/>
    <w:qFormat/>
    <w:locked/>
    <w:uiPriority w:val="99"/>
    <w:rPr>
      <w:rFonts w:ascii="Calibri" w:hAnsi="Calibri"/>
    </w:rPr>
  </w:style>
  <w:style w:type="paragraph" w:customStyle="1" w:styleId="1750">
    <w:name w:val="Table Footnote"/>
    <w:basedOn w:val="15"/>
    <w:link w:val="1749"/>
    <w:semiHidden/>
    <w:qFormat/>
    <w:uiPriority w:val="99"/>
    <w:pPr>
      <w:keepLines/>
      <w:spacing w:before="120" w:after="0" w:line="280" w:lineRule="atLeast"/>
      <w:ind w:left="851"/>
      <w:jc w:val="left"/>
    </w:pPr>
    <w:rPr>
      <w:rFonts w:ascii="Calibri" w:hAnsi="Calibri"/>
      <w:sz w:val="22"/>
      <w:szCs w:val="22"/>
    </w:rPr>
  </w:style>
  <w:style w:type="character" w:customStyle="1" w:styleId="1751">
    <w:name w:val="Char Char22"/>
    <w:qFormat/>
    <w:uiPriority w:val="99"/>
    <w:rPr>
      <w:rFonts w:ascii="Arial" w:hAnsi="Arial"/>
      <w:sz w:val="24"/>
      <w:lang w:val="en-GB" w:eastAsia="en-GB"/>
    </w:rPr>
  </w:style>
  <w:style w:type="character" w:customStyle="1" w:styleId="1752">
    <w:name w:val="Body Text Char2 Char"/>
    <w:qFormat/>
    <w:uiPriority w:val="99"/>
    <w:rPr>
      <w:rFonts w:ascii="Times New Roman" w:hAnsi="Times New Roman"/>
      <w:sz w:val="22"/>
      <w:lang w:val="en-GB" w:eastAsia="en-GB"/>
    </w:rPr>
  </w:style>
  <w:style w:type="character" w:customStyle="1" w:styleId="1753">
    <w:name w:val="normal-h"/>
    <w:qFormat/>
    <w:uiPriority w:val="99"/>
  </w:style>
  <w:style w:type="paragraph" w:customStyle="1" w:styleId="1754">
    <w:name w:val="Char Char2 Char1"/>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55">
    <w:name w:val="Char Char Char1 Char1"/>
    <w:basedOn w:val="1"/>
    <w:semiHidden/>
    <w:qFormat/>
    <w:uiPriority w:val="99"/>
    <w:pPr>
      <w:spacing w:after="0" w:line="240" w:lineRule="auto"/>
    </w:pPr>
    <w:rPr>
      <w:rFonts w:ascii="Arial" w:hAnsi="Arial" w:eastAsia="MS Mincho" w:cs="Times New Roman"/>
      <w:sz w:val="24"/>
      <w:szCs w:val="24"/>
      <w:lang w:eastAsia="en-GB"/>
    </w:rPr>
  </w:style>
  <w:style w:type="paragraph" w:customStyle="1" w:styleId="1756">
    <w:name w:val="Char Char3 Char1"/>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57">
    <w:name w:val="Char Char119"/>
    <w:qFormat/>
    <w:uiPriority w:val="99"/>
    <w:rPr>
      <w:sz w:val="24"/>
      <w:lang w:val="en-GB" w:eastAsia="en-GB"/>
    </w:rPr>
  </w:style>
  <w:style w:type="character" w:customStyle="1" w:styleId="1758">
    <w:name w:val="Char Char4"/>
    <w:semiHidden/>
    <w:qFormat/>
    <w:uiPriority w:val="99"/>
  </w:style>
  <w:style w:type="paragraph" w:customStyle="1" w:styleId="1759">
    <w:name w:val="Char Char Char1"/>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60">
    <w:name w:val="Char Char21"/>
    <w:qFormat/>
    <w:uiPriority w:val="99"/>
    <w:rPr>
      <w:rFonts w:ascii="Arial" w:hAnsi="Arial"/>
      <w:sz w:val="24"/>
      <w:lang w:val="en-GB" w:eastAsia="en-GB"/>
    </w:rPr>
  </w:style>
  <w:style w:type="character" w:customStyle="1" w:styleId="1761">
    <w:name w:val="Char Char26"/>
    <w:semiHidden/>
    <w:qFormat/>
    <w:uiPriority w:val="99"/>
    <w:rPr>
      <w:lang w:val="en-GB" w:eastAsia="en-GB"/>
    </w:rPr>
  </w:style>
  <w:style w:type="paragraph" w:customStyle="1" w:styleId="1762">
    <w:name w:val="header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3">
    <w:name w:val="format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4">
    <w:name w:val="un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5">
    <w:name w:val="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6">
    <w:name w:val="Heading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67">
    <w:name w:val="Normal Indent1"/>
    <w:basedOn w:val="1"/>
    <w:qFormat/>
    <w:uiPriority w:val="99"/>
    <w:pPr>
      <w:spacing w:before="240" w:after="240" w:line="240" w:lineRule="auto"/>
      <w:ind w:left="851"/>
      <w:jc w:val="left"/>
    </w:pPr>
    <w:rPr>
      <w:rFonts w:ascii="Arial" w:hAnsi="Arial" w:eastAsia="Times New Roman" w:cs="Times New Roman"/>
      <w:sz w:val="20"/>
      <w:szCs w:val="20"/>
    </w:rPr>
  </w:style>
  <w:style w:type="paragraph" w:customStyle="1" w:styleId="1768">
    <w:name w:val="ATLGOL_Cambridge_Education"/>
    <w:qFormat/>
    <w:uiPriority w:val="99"/>
    <w:pPr>
      <w:ind w:right="11"/>
      <w:jc w:val="right"/>
    </w:pPr>
    <w:rPr>
      <w:rFonts w:ascii="Arial" w:hAnsi="Arial" w:eastAsia="Times New Roman" w:cs="Arial"/>
      <w:sz w:val="18"/>
      <w:szCs w:val="24"/>
      <w:lang w:val="en-GB" w:eastAsia="en-GB" w:bidi="ar-SA"/>
    </w:rPr>
  </w:style>
  <w:style w:type="paragraph" w:customStyle="1" w:styleId="1769">
    <w:name w:val="Таблица 1 Шапка"/>
    <w:basedOn w:val="1"/>
    <w:qFormat/>
    <w:uiPriority w:val="99"/>
    <w:pPr>
      <w:spacing w:before="100" w:beforeAutospacing="1" w:after="100" w:afterAutospacing="1" w:line="240" w:lineRule="auto"/>
      <w:jc w:val="center"/>
    </w:pPr>
    <w:rPr>
      <w:rFonts w:ascii="Arial" w:hAnsi="Arial" w:eastAsia="Times New Roman" w:cs="Times New Roman"/>
      <w:sz w:val="22"/>
      <w:szCs w:val="22"/>
      <w:lang w:eastAsia="ru-RU"/>
    </w:rPr>
  </w:style>
  <w:style w:type="character" w:customStyle="1" w:styleId="1770">
    <w:name w:val="Footer Char2"/>
    <w:qFormat/>
    <w:uiPriority w:val="0"/>
    <w:rPr>
      <w:rFonts w:ascii="Arial" w:hAnsi="Arial"/>
      <w:sz w:val="16"/>
      <w:lang w:val="en-GB" w:eastAsia="en-GB"/>
    </w:rPr>
  </w:style>
  <w:style w:type="character" w:customStyle="1" w:styleId="1771">
    <w:name w:val="Comment Text Char2"/>
    <w:semiHidden/>
    <w:qFormat/>
    <w:uiPriority w:val="99"/>
    <w:rPr>
      <w:rFonts w:ascii="Times New Roman" w:hAnsi="Times New Roman"/>
      <w:sz w:val="20"/>
      <w:lang w:val="en-GB" w:eastAsia="en-GB"/>
    </w:rPr>
  </w:style>
  <w:style w:type="character" w:customStyle="1" w:styleId="1772">
    <w:name w:val="TOC 1 Char1"/>
    <w:qFormat/>
    <w:uiPriority w:val="99"/>
    <w:rPr>
      <w:rFonts w:ascii="Arial" w:hAnsi="Arial"/>
      <w:sz w:val="24"/>
      <w:shd w:val="clear" w:color="auto" w:fill="E0E6EB"/>
      <w:lang w:val="en-GB" w:eastAsia="en-GB"/>
    </w:rPr>
  </w:style>
  <w:style w:type="paragraph" w:customStyle="1" w:styleId="1773">
    <w:name w:val="Рецензия2"/>
    <w:hidden/>
    <w:semiHidden/>
    <w:qFormat/>
    <w:uiPriority w:val="99"/>
    <w:rPr>
      <w:rFonts w:ascii="Times New Roman" w:hAnsi="Times New Roman" w:eastAsia="Times New Roman" w:cs="Times New Roman"/>
      <w:sz w:val="24"/>
      <w:szCs w:val="24"/>
      <w:lang w:val="en-GB" w:eastAsia="en-GB" w:bidi="ar-SA"/>
    </w:rPr>
  </w:style>
  <w:style w:type="paragraph" w:customStyle="1" w:styleId="1774">
    <w:name w:val="Заголовок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75">
    <w:name w:val="Char Char Char1 Char3"/>
    <w:basedOn w:val="1"/>
    <w:semiHidden/>
    <w:qFormat/>
    <w:uiPriority w:val="99"/>
    <w:pPr>
      <w:spacing w:after="0" w:line="240" w:lineRule="auto"/>
    </w:pPr>
    <w:rPr>
      <w:rFonts w:ascii="Arial" w:hAnsi="Arial" w:eastAsia="MS Mincho" w:cs="Times New Roman"/>
      <w:sz w:val="24"/>
      <w:szCs w:val="24"/>
      <w:lang w:eastAsia="ko-KR"/>
    </w:rPr>
  </w:style>
  <w:style w:type="paragraph" w:customStyle="1" w:styleId="1776">
    <w:name w:val="Char Char3 Char3"/>
    <w:basedOn w:val="1"/>
    <w:semiHidden/>
    <w:qFormat/>
    <w:uiPriority w:val="99"/>
    <w:pPr>
      <w:widowControl w:val="0"/>
      <w:spacing w:after="0" w:line="280" w:lineRule="atLeast"/>
    </w:pPr>
    <w:rPr>
      <w:rFonts w:ascii="Arial" w:hAnsi="Arial" w:eastAsia="MS Mincho" w:cs="Times New Roman"/>
      <w:sz w:val="22"/>
      <w:szCs w:val="20"/>
      <w:lang w:eastAsia="ko-KR"/>
    </w:rPr>
  </w:style>
  <w:style w:type="paragraph" w:customStyle="1" w:styleId="1777">
    <w:name w:val="Char Char2 Char3"/>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78">
    <w:name w:val="Char Char Char3"/>
    <w:basedOn w:val="1"/>
    <w:semiHidden/>
    <w:qFormat/>
    <w:uiPriority w:val="99"/>
    <w:pPr>
      <w:widowControl w:val="0"/>
      <w:spacing w:after="0" w:line="280" w:lineRule="atLeast"/>
    </w:pPr>
    <w:rPr>
      <w:rFonts w:ascii="Arial" w:hAnsi="Arial" w:eastAsia="MS Mincho" w:cs="Times New Roman"/>
      <w:sz w:val="22"/>
      <w:szCs w:val="20"/>
      <w:lang w:eastAsia="en-GB"/>
    </w:rPr>
  </w:style>
  <w:style w:type="paragraph" w:customStyle="1" w:styleId="1779">
    <w:name w:val="Heading 13"/>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80">
    <w:name w:val="Normal Indent2"/>
    <w:basedOn w:val="1"/>
    <w:qFormat/>
    <w:uiPriority w:val="99"/>
    <w:pPr>
      <w:spacing w:before="240" w:after="240" w:line="240" w:lineRule="auto"/>
      <w:ind w:left="851"/>
      <w:jc w:val="left"/>
    </w:pPr>
    <w:rPr>
      <w:rFonts w:ascii="Arial" w:hAnsi="Arial" w:eastAsia="Times New Roman" w:cs="Times New Roman"/>
      <w:sz w:val="20"/>
      <w:szCs w:val="20"/>
    </w:rPr>
  </w:style>
  <w:style w:type="table" w:customStyle="1" w:styleId="1781">
    <w:name w:val="Сетка таблицы119"/>
    <w:basedOn w:val="12"/>
    <w:qFormat/>
    <w:uiPriority w:val="59"/>
    <w:pPr>
      <w:ind w:firstLine="709"/>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2">
    <w:name w:val="Сетка таблицы1110"/>
    <w:basedOn w:val="12"/>
    <w:qFormat/>
    <w:uiPriority w:val="59"/>
    <w:pPr>
      <w:ind w:firstLine="709"/>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3">
    <w:name w:val="Table Grid15"/>
    <w:basedOn w:val="12"/>
    <w:qFormat/>
    <w:uiPriority w:val="59"/>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4">
    <w:name w:val="Table Grid16"/>
    <w:basedOn w:val="12"/>
    <w:qFormat/>
    <w:uiPriority w:val="39"/>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5">
    <w:name w:val="Table Grid17"/>
    <w:basedOn w:val="12"/>
    <w:qFormat/>
    <w:uiPriority w:val="39"/>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6">
    <w:name w:val="Table Grid18"/>
    <w:basedOn w:val="12"/>
    <w:qFormat/>
    <w:uiPriority w:val="39"/>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7">
    <w:name w:val="Table Grid19"/>
    <w:basedOn w:val="12"/>
    <w:qFormat/>
    <w:uiPriority w:val="39"/>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8">
    <w:name w:val="Table Grid20"/>
    <w:basedOn w:val="12"/>
    <w:qFormat/>
    <w:uiPriority w:val="39"/>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89">
    <w:name w:val="Основной текст1"/>
    <w:basedOn w:val="1"/>
    <w:qFormat/>
    <w:uiPriority w:val="0"/>
    <w:pPr>
      <w:widowControl w:val="0"/>
      <w:shd w:val="clear" w:color="auto" w:fill="FFFFFF"/>
      <w:spacing w:after="0" w:line="317" w:lineRule="exact"/>
      <w:jc w:val="left"/>
    </w:pPr>
    <w:rPr>
      <w:rFonts w:ascii="Calibri" w:hAnsi="Calibri" w:eastAsia="Calibri" w:cs="Calibri"/>
      <w:sz w:val="25"/>
      <w:szCs w:val="25"/>
    </w:rPr>
  </w:style>
  <w:style w:type="character" w:customStyle="1" w:styleId="1790">
    <w:name w:val="Основной текст + 9"/>
    <w:qFormat/>
    <w:uiPriority w:val="0"/>
    <w:rPr>
      <w:rFonts w:ascii="Calibri" w:hAnsi="Calibri" w:eastAsia="Calibri" w:cs="Calibri"/>
      <w:b/>
      <w:bCs/>
      <w:color w:val="000000"/>
      <w:spacing w:val="0"/>
      <w:w w:val="100"/>
      <w:position w:val="0"/>
      <w:sz w:val="19"/>
      <w:szCs w:val="19"/>
      <w:shd w:val="clear" w:color="auto" w:fill="FFFFFF"/>
      <w:lang w:val="en-GB"/>
    </w:rPr>
  </w:style>
  <w:style w:type="character" w:customStyle="1" w:styleId="1791">
    <w:name w:val="Подпись к таблице_"/>
    <w:link w:val="1792"/>
    <w:qFormat/>
    <w:locked/>
    <w:uiPriority w:val="0"/>
    <w:rPr>
      <w:rFonts w:ascii="Calibri" w:hAnsi="Calibri" w:eastAsia="Calibri" w:cs="Calibri"/>
      <w:sz w:val="25"/>
      <w:szCs w:val="25"/>
      <w:shd w:val="clear" w:color="auto" w:fill="FFFFFF"/>
    </w:rPr>
  </w:style>
  <w:style w:type="paragraph" w:customStyle="1" w:styleId="1792">
    <w:name w:val="Подпись к таблице"/>
    <w:basedOn w:val="1"/>
    <w:link w:val="1791"/>
    <w:qFormat/>
    <w:uiPriority w:val="0"/>
    <w:pPr>
      <w:widowControl w:val="0"/>
      <w:shd w:val="clear" w:color="auto" w:fill="FFFFFF"/>
      <w:spacing w:after="0" w:line="0" w:lineRule="atLeast"/>
      <w:jc w:val="left"/>
    </w:pPr>
    <w:rPr>
      <w:rFonts w:ascii="Calibri" w:hAnsi="Calibri" w:eastAsia="Calibri" w:cs="Calibri"/>
      <w:sz w:val="25"/>
      <w:szCs w:val="25"/>
    </w:rPr>
  </w:style>
  <w:style w:type="table" w:customStyle="1" w:styleId="1793">
    <w:name w:val="Table Grid22"/>
    <w:basedOn w:val="12"/>
    <w:qFormat/>
    <w:uiPriority w:val="39"/>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94">
    <w:name w:val="Название2"/>
    <w:basedOn w:val="1"/>
    <w:qFormat/>
    <w:uiPriority w:val="0"/>
    <w:pPr>
      <w:spacing w:after="0" w:line="240" w:lineRule="auto"/>
      <w:jc w:val="center"/>
    </w:pPr>
    <w:rPr>
      <w:rFonts w:ascii="Times New Roman" w:hAnsi="Times New Roman" w:eastAsia="Times New Roman" w:cs="Times New Roman"/>
      <w:b/>
      <w:bCs/>
      <w:sz w:val="24"/>
      <w:szCs w:val="24"/>
      <w:lang w:eastAsia="ru-RU"/>
    </w:rPr>
  </w:style>
  <w:style w:type="paragraph" w:customStyle="1" w:styleId="1795">
    <w:name w:val="Body Text 31"/>
    <w:basedOn w:val="1"/>
    <w:qFormat/>
    <w:uiPriority w:val="0"/>
    <w:pPr>
      <w:widowControl w:val="0"/>
      <w:spacing w:after="0" w:line="240" w:lineRule="auto"/>
      <w:jc w:val="center"/>
    </w:pPr>
    <w:rPr>
      <w:rFonts w:ascii="Times New Roman" w:hAnsi="Times New Roman" w:eastAsia="Times New Roman" w:cs="Times New Roman"/>
      <w:sz w:val="24"/>
      <w:szCs w:val="20"/>
      <w:lang w:eastAsia="ru-RU"/>
    </w:rPr>
  </w:style>
  <w:style w:type="paragraph" w:customStyle="1" w:styleId="1796">
    <w:name w:val="ОсновнойНеразрыв"/>
    <w:basedOn w:val="15"/>
    <w:qFormat/>
    <w:uiPriority w:val="0"/>
    <w:pPr>
      <w:keepNext/>
      <w:widowControl w:val="0"/>
      <w:spacing w:after="0" w:line="240" w:lineRule="auto"/>
      <w:ind w:firstLine="720"/>
    </w:pPr>
    <w:rPr>
      <w:rFonts w:ascii="Times New Roman" w:hAnsi="Times New Roman" w:eastAsia="Times New Roman" w:cs="Times New Roman"/>
      <w:sz w:val="24"/>
      <w:szCs w:val="20"/>
      <w:lang w:eastAsia="ru-RU"/>
    </w:rPr>
  </w:style>
  <w:style w:type="paragraph" w:customStyle="1" w:styleId="1797">
    <w:name w:val="Nonformat"/>
    <w:basedOn w:val="1"/>
    <w:qFormat/>
    <w:uiPriority w:val="0"/>
    <w:pPr>
      <w:spacing w:after="0" w:line="240" w:lineRule="auto"/>
      <w:jc w:val="left"/>
    </w:pPr>
    <w:rPr>
      <w:rFonts w:ascii="Consultant" w:hAnsi="Consultant" w:eastAsia="Times New Roman" w:cs="Times New Roman"/>
      <w:snapToGrid w:val="0"/>
      <w:sz w:val="16"/>
      <w:szCs w:val="20"/>
      <w:lang w:eastAsia="ru-RU"/>
    </w:rPr>
  </w:style>
  <w:style w:type="paragraph" w:customStyle="1" w:styleId="1798">
    <w:name w:val="Body Text 21"/>
    <w:basedOn w:val="1"/>
    <w:qFormat/>
    <w:uiPriority w:val="0"/>
    <w:pPr>
      <w:widowControl w:val="0"/>
      <w:spacing w:after="0" w:line="240" w:lineRule="auto"/>
    </w:pPr>
    <w:rPr>
      <w:rFonts w:ascii="Times New Roman" w:hAnsi="Times New Roman" w:eastAsia="Times New Roman" w:cs="Times New Roman"/>
      <w:sz w:val="24"/>
      <w:szCs w:val="20"/>
      <w:lang w:eastAsia="ru-RU"/>
    </w:rPr>
  </w:style>
  <w:style w:type="paragraph" w:customStyle="1" w:styleId="1799">
    <w:name w:val="Char Char Знак Знак Знак"/>
    <w:basedOn w:val="1"/>
    <w:qFormat/>
    <w:uiPriority w:val="0"/>
    <w:pPr>
      <w:keepLines/>
      <w:spacing w:after="160" w:line="240" w:lineRule="exact"/>
      <w:jc w:val="left"/>
    </w:pPr>
    <w:rPr>
      <w:rFonts w:eastAsia="MS Mincho" w:cs="Franklin Gothic Book"/>
      <w:sz w:val="20"/>
      <w:szCs w:val="20"/>
    </w:rPr>
  </w:style>
  <w:style w:type="paragraph" w:customStyle="1" w:styleId="1800">
    <w:name w:val="Знак Знак1 Знак Знак Знак Знак Знак Знак Знак Знак Знак Знак Знак Знак Знак Знак Знак Знак Знак Знак Знак Знак Знак Знак Знак Знак Знак Знак"/>
    <w:basedOn w:val="1"/>
    <w:qFormat/>
    <w:uiPriority w:val="0"/>
    <w:pPr>
      <w:spacing w:after="0" w:line="240" w:lineRule="auto"/>
      <w:jc w:val="left"/>
    </w:pPr>
    <w:rPr>
      <w:rFonts w:eastAsia="Times New Roman" w:cs="Verdana"/>
      <w:sz w:val="20"/>
      <w:szCs w:val="20"/>
    </w:rPr>
  </w:style>
  <w:style w:type="character" w:customStyle="1" w:styleId="1801">
    <w:name w:val="label"/>
    <w:qFormat/>
    <w:uiPriority w:val="0"/>
  </w:style>
  <w:style w:type="character" w:customStyle="1" w:styleId="1802">
    <w:name w:val="separator"/>
    <w:qFormat/>
    <w:uiPriority w:val="0"/>
  </w:style>
  <w:style w:type="character" w:customStyle="1" w:styleId="1803">
    <w:name w:val="value"/>
    <w:qFormat/>
    <w:uiPriority w:val="0"/>
  </w:style>
  <w:style w:type="character" w:customStyle="1" w:styleId="1804">
    <w:name w:val="ui-ncbitoggler-master-text"/>
    <w:qFormat/>
    <w:uiPriority w:val="0"/>
  </w:style>
  <w:style w:type="character" w:customStyle="1" w:styleId="1805">
    <w:name w:val="sub"/>
    <w:qFormat/>
    <w:uiPriority w:val="0"/>
  </w:style>
  <w:style w:type="character" w:customStyle="1" w:styleId="1806">
    <w:name w:val="ez-toc-section"/>
    <w:qFormat/>
    <w:uiPriority w:val="0"/>
  </w:style>
  <w:style w:type="paragraph" w:customStyle="1" w:styleId="1807">
    <w:name w:val="pr"/>
    <w:basedOn w:val="1"/>
    <w:qFormat/>
    <w:uiPriority w:val="0"/>
    <w:pPr>
      <w:spacing w:before="100" w:beforeAutospacing="1" w:after="100" w:afterAutospacing="1" w:line="240" w:lineRule="auto"/>
      <w:jc w:val="left"/>
    </w:pPr>
    <w:rPr>
      <w:rFonts w:ascii="Times New Roman" w:hAnsi="Times New Roman" w:eastAsia="Times New Roman" w:cs="Times New Roman"/>
      <w:sz w:val="24"/>
      <w:szCs w:val="24"/>
    </w:rPr>
  </w:style>
  <w:style w:type="character" w:customStyle="1" w:styleId="1808">
    <w:name w:val="tocnumber"/>
    <w:qFormat/>
    <w:uiPriority w:val="0"/>
  </w:style>
  <w:style w:type="character" w:customStyle="1" w:styleId="1809">
    <w:name w:val="toctext"/>
    <w:uiPriority w:val="0"/>
  </w:style>
  <w:style w:type="character" w:customStyle="1" w:styleId="1810">
    <w:name w:val="mw-headline"/>
    <w:uiPriority w:val="0"/>
  </w:style>
  <w:style w:type="character" w:customStyle="1" w:styleId="1811">
    <w:name w:val="mw-editsection"/>
    <w:uiPriority w:val="0"/>
  </w:style>
  <w:style w:type="character" w:customStyle="1" w:styleId="1812">
    <w:name w:val="mw-editsection-bracket"/>
    <w:uiPriority w:val="0"/>
  </w:style>
  <w:style w:type="character" w:customStyle="1" w:styleId="1813">
    <w:name w:val="mw-cite-backlink"/>
    <w:uiPriority w:val="0"/>
  </w:style>
  <w:style w:type="character" w:customStyle="1" w:styleId="1814">
    <w:name w:val="cite-accessibility-label"/>
    <w:uiPriority w:val="0"/>
  </w:style>
  <w:style w:type="character" w:customStyle="1" w:styleId="1815">
    <w:name w:val="reference-accessdate"/>
    <w:uiPriority w:val="0"/>
  </w:style>
  <w:style w:type="character" w:customStyle="1" w:styleId="1816">
    <w:name w:val="notranslate"/>
    <w:uiPriority w:val="0"/>
  </w:style>
  <w:style w:type="character" w:customStyle="1" w:styleId="1817">
    <w:name w:val="doc-paragraph-number"/>
    <w:uiPriority w:val="0"/>
  </w:style>
  <w:style w:type="character" w:customStyle="1" w:styleId="1818">
    <w:name w:val="doctable_cell"/>
    <w:uiPriority w:val="0"/>
  </w:style>
  <w:style w:type="table" w:customStyle="1" w:styleId="1819">
    <w:name w:val="Table Grid23"/>
    <w:basedOn w:val="12"/>
    <w:uiPriority w:val="39"/>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20">
    <w:name w:val="Маркированный список12"/>
    <w:basedOn w:val="1"/>
    <w:uiPriority w:val="0"/>
    <w:pPr>
      <w:ind w:left="780" w:hanging="360"/>
      <w:jc w:val="left"/>
    </w:pPr>
    <w:rPr>
      <w:rFonts w:eastAsia="Times New Roman" w:cs="Times New Roman"/>
      <w:lang w:eastAsia="da-DK"/>
    </w:rPr>
  </w:style>
  <w:style w:type="table" w:customStyle="1" w:styleId="1821">
    <w:name w:val="Сетка таблицы156"/>
    <w:basedOn w:val="12"/>
    <w:uiPriority w:val="59"/>
    <w:pPr>
      <w:spacing w:after="200" w:line="276" w:lineRule="auto"/>
    </w:pPr>
    <w:rPr>
      <w:rFonts w:ascii="Calibri" w:hAnsi="Calibri"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822">
    <w:name w:val="Сетка таблицы157"/>
    <w:basedOn w:val="12"/>
    <w:uiPriority w:val="59"/>
    <w:pPr>
      <w:spacing w:after="200" w:line="276" w:lineRule="auto"/>
    </w:pPr>
    <w:rPr>
      <w:rFonts w:ascii="Calibri" w:hAnsi="Calibri" w:eastAsia="Times New Roman"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823">
    <w:name w:val="Font Style38"/>
    <w:uiPriority w:val="99"/>
    <w:rPr>
      <w:rFonts w:ascii="Times New Roman" w:hAnsi="Times New Roman"/>
      <w:sz w:val="18"/>
      <w:lang w:val="en-GB"/>
    </w:rPr>
  </w:style>
  <w:style w:type="character" w:customStyle="1" w:styleId="1824">
    <w:name w:val="Font Style13"/>
    <w:uiPriority w:val="99"/>
    <w:rPr>
      <w:rFonts w:hint="default" w:ascii="Times New Roman" w:hAnsi="Times New Roman" w:cs="Times New Roman"/>
      <w:sz w:val="20"/>
      <w:szCs w:val="20"/>
    </w:rPr>
  </w:style>
  <w:style w:type="paragraph" w:customStyle="1" w:styleId="1825">
    <w:name w:val="Основной текст2"/>
    <w:basedOn w:val="1"/>
    <w:uiPriority w:val="0"/>
    <w:pPr>
      <w:widowControl w:val="0"/>
      <w:shd w:val="clear" w:color="auto" w:fill="FFFFFF"/>
      <w:spacing w:before="240" w:after="0" w:line="317" w:lineRule="exact"/>
      <w:jc w:val="left"/>
    </w:pPr>
    <w:rPr>
      <w:rFonts w:ascii="Calibri" w:hAnsi="Calibri" w:eastAsia="Calibri" w:cs="Calibri"/>
      <w:sz w:val="25"/>
      <w:szCs w:val="25"/>
    </w:rPr>
  </w:style>
  <w:style w:type="character" w:customStyle="1" w:styleId="1826">
    <w:name w:val="nobr1"/>
    <w:uiPriority w:val="0"/>
  </w:style>
  <w:style w:type="character" w:customStyle="1" w:styleId="1827">
    <w:name w:val="hps atn"/>
    <w:uiPriority w:val="0"/>
    <w:rPr>
      <w:rFonts w:hint="default" w:ascii="Times New Roman" w:hAnsi="Times New Roman" w:cs="Times New Roman"/>
    </w:rPr>
  </w:style>
  <w:style w:type="character" w:customStyle="1" w:styleId="1828">
    <w:name w:val="blk6"/>
    <w:uiPriority w:val="0"/>
    <w:rPr>
      <w:vanish/>
    </w:rPr>
  </w:style>
  <w:style w:type="paragraph" w:customStyle="1" w:styleId="1829">
    <w:name w:val="боковик3"/>
    <w:basedOn w:val="1"/>
    <w:uiPriority w:val="0"/>
    <w:pPr>
      <w:widowControl w:val="0"/>
      <w:spacing w:before="72" w:after="0" w:line="240" w:lineRule="auto"/>
      <w:jc w:val="center"/>
    </w:pPr>
    <w:rPr>
      <w:rFonts w:ascii="JournalRub" w:hAnsi="JournalRub" w:eastAsia="Times New Roman" w:cs="Times New Roman"/>
      <w:b/>
      <w:sz w:val="20"/>
      <w:szCs w:val="20"/>
      <w:lang w:eastAsia="ru-RU"/>
    </w:rPr>
  </w:style>
  <w:style w:type="character" w:customStyle="1" w:styleId="1830">
    <w:name w:val="номер страницы"/>
    <w:uiPriority w:val="99"/>
    <w:rPr>
      <w:rFonts w:hint="default" w:ascii="Times New Roman" w:hAnsi="Times New Roman" w:cs="Times New Roman"/>
    </w:rPr>
  </w:style>
  <w:style w:type="character" w:customStyle="1" w:styleId="1831">
    <w:name w:val="editsection"/>
    <w:uiPriority w:val="0"/>
  </w:style>
  <w:style w:type="character" w:customStyle="1" w:styleId="1832">
    <w:name w:val="nowrap1"/>
    <w:uiPriority w:val="0"/>
  </w:style>
  <w:style w:type="table" w:customStyle="1" w:styleId="1833">
    <w:name w:val="Table Grid24"/>
    <w:basedOn w:val="12"/>
    <w:uiPriority w:val="3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34">
    <w:name w:val="Обычный2"/>
    <w:uiPriority w:val="0"/>
    <w:rPr>
      <w:rFonts w:ascii="Times New Roman" w:hAnsi="Times New Roman" w:eastAsia="Times New Roman" w:cs="Times New Roman"/>
      <w:snapToGrid w:val="0"/>
      <w:lang w:val="en-GB" w:eastAsia="ru-RU" w:bidi="ar-SA"/>
    </w:rPr>
  </w:style>
  <w:style w:type="paragraph" w:customStyle="1" w:styleId="1835">
    <w:name w:val="СтильWR"/>
    <w:basedOn w:val="1"/>
    <w:uiPriority w:val="0"/>
    <w:pPr>
      <w:spacing w:after="0" w:line="360" w:lineRule="auto"/>
      <w:ind w:firstLine="709"/>
    </w:pPr>
    <w:rPr>
      <w:rFonts w:ascii="Times New Roman" w:hAnsi="Times New Roman" w:eastAsia="Times New Roman" w:cs="Times New Roman"/>
      <w:sz w:val="24"/>
      <w:szCs w:val="20"/>
      <w:lang w:eastAsia="ru-RU"/>
    </w:rPr>
  </w:style>
  <w:style w:type="paragraph" w:customStyle="1" w:styleId="1836">
    <w:name w:val="Прощание1"/>
    <w:basedOn w:val="1"/>
    <w:uiPriority w:val="99"/>
    <w:pPr>
      <w:suppressAutoHyphens/>
      <w:spacing w:after="0" w:line="220" w:lineRule="atLeast"/>
      <w:ind w:left="835"/>
      <w:jc w:val="left"/>
    </w:pPr>
    <w:rPr>
      <w:rFonts w:ascii="Times New Roman" w:hAnsi="Times New Roman" w:eastAsia="Times New Roman" w:cs="Times New Roman"/>
      <w:sz w:val="20"/>
      <w:szCs w:val="20"/>
      <w:lang w:eastAsia="ar-SA"/>
    </w:rPr>
  </w:style>
  <w:style w:type="paragraph" w:customStyle="1" w:styleId="1837">
    <w:name w:val="ТАБЛ"/>
    <w:basedOn w:val="1"/>
    <w:link w:val="1838"/>
    <w:uiPriority w:val="0"/>
    <w:pPr>
      <w:keepNext/>
      <w:keepLines/>
      <w:spacing w:after="0" w:line="240" w:lineRule="auto"/>
      <w:jc w:val="center"/>
    </w:pPr>
    <w:rPr>
      <w:rFonts w:ascii="Arial" w:hAnsi="Arial" w:eastAsia="Times New Roman" w:cs="Arial"/>
      <w:sz w:val="22"/>
      <w:szCs w:val="22"/>
      <w:lang w:eastAsia="ru-RU"/>
    </w:rPr>
  </w:style>
  <w:style w:type="character" w:customStyle="1" w:styleId="1838">
    <w:name w:val="ТАБЛ Знак"/>
    <w:link w:val="1837"/>
    <w:uiPriority w:val="0"/>
    <w:rPr>
      <w:rFonts w:ascii="Arial" w:hAnsi="Arial" w:eastAsia="Times New Roman" w:cs="Arial"/>
      <w:lang w:eastAsia="ru-RU"/>
    </w:rPr>
  </w:style>
  <w:style w:type="table" w:customStyle="1" w:styleId="1839">
    <w:name w:val="Table Grid25"/>
    <w:basedOn w:val="12"/>
    <w:uiPriority w:val="59"/>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40">
    <w:name w:val="3_Перечисление_тире"/>
    <w:qFormat/>
    <w:uiPriority w:val="0"/>
    <w:pPr>
      <w:spacing w:line="360" w:lineRule="auto"/>
      <w:ind w:firstLine="851"/>
      <w:jc w:val="both"/>
    </w:pPr>
    <w:rPr>
      <w:rFonts w:ascii="Arial" w:hAnsi="Arial" w:eastAsia="TimesNewRomanPSMT" w:cs="Arial"/>
      <w:sz w:val="24"/>
      <w:lang w:val="en-GB" w:eastAsia="ru-RU" w:bidi="ar-SA"/>
    </w:rPr>
  </w:style>
  <w:style w:type="table" w:customStyle="1" w:styleId="1841">
    <w:name w:val="Table Grid26"/>
    <w:basedOn w:val="12"/>
    <w:uiPriority w:val="59"/>
    <w:pPr>
      <w:spacing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42">
    <w:name w:val="~Bullet1 Char"/>
    <w:link w:val="1843"/>
    <w:locked/>
    <w:uiPriority w:val="99"/>
    <w:rPr>
      <w:rFonts w:ascii="Calibri" w:hAnsi="Calibri" w:eastAsia="Calibri" w:cs="Arial"/>
      <w:sz w:val="20"/>
      <w:szCs w:val="20"/>
      <w:lang w:val="en-GB"/>
    </w:rPr>
  </w:style>
  <w:style w:type="paragraph" w:customStyle="1" w:styleId="1843">
    <w:name w:val="~Bullet1"/>
    <w:basedOn w:val="1"/>
    <w:link w:val="1842"/>
    <w:qFormat/>
    <w:uiPriority w:val="99"/>
    <w:pPr>
      <w:tabs>
        <w:tab w:val="left" w:pos="340"/>
      </w:tabs>
      <w:spacing w:after="0" w:line="276" w:lineRule="auto"/>
      <w:ind w:left="340" w:hanging="340"/>
      <w:jc w:val="left"/>
    </w:pPr>
    <w:rPr>
      <w:rFonts w:ascii="Calibri" w:hAnsi="Calibri" w:eastAsia="Calibri" w:cs="Arial"/>
      <w:sz w:val="20"/>
      <w:szCs w:val="20"/>
    </w:rPr>
  </w:style>
  <w:style w:type="paragraph" w:customStyle="1" w:styleId="1844">
    <w:name w:val="~Bullet2"/>
    <w:basedOn w:val="1843"/>
    <w:qFormat/>
    <w:uiPriority w:val="99"/>
    <w:pPr>
      <w:tabs>
        <w:tab w:val="left" w:pos="360"/>
        <w:tab w:val="left" w:pos="643"/>
        <w:tab w:val="left" w:pos="1440"/>
        <w:tab w:val="clear" w:pos="340"/>
      </w:tabs>
      <w:ind w:left="643" w:hanging="360"/>
    </w:pPr>
  </w:style>
  <w:style w:type="paragraph" w:customStyle="1" w:styleId="1845">
    <w:name w:val="~Bullet3"/>
    <w:basedOn w:val="1844"/>
    <w:qFormat/>
    <w:uiPriority w:val="99"/>
    <w:pPr>
      <w:tabs>
        <w:tab w:val="left" w:pos="2160"/>
      </w:tabs>
    </w:pPr>
  </w:style>
  <w:style w:type="paragraph" w:customStyle="1" w:styleId="1846">
    <w:name w:val="~TableTextLeft"/>
    <w:basedOn w:val="1"/>
    <w:link w:val="1852"/>
    <w:qFormat/>
    <w:uiPriority w:val="0"/>
    <w:pPr>
      <w:spacing w:before="60" w:after="20" w:line="240" w:lineRule="auto"/>
      <w:jc w:val="left"/>
    </w:pPr>
    <w:rPr>
      <w:rFonts w:asciiTheme="minorHAnsi" w:hAnsiTheme="minorHAnsi"/>
      <w:sz w:val="17"/>
      <w:szCs w:val="20"/>
    </w:rPr>
  </w:style>
  <w:style w:type="paragraph" w:customStyle="1" w:styleId="1847">
    <w:name w:val="~TableHeadingLeft"/>
    <w:basedOn w:val="1846"/>
    <w:link w:val="1853"/>
    <w:qFormat/>
    <w:uiPriority w:val="0"/>
    <w:pPr>
      <w:keepNext/>
      <w:spacing w:before="80" w:after="40"/>
    </w:pPr>
    <w:rPr>
      <w:b/>
      <w:color w:val="FFFFFF" w:themeColor="background1"/>
      <w:szCs w:val="26"/>
    </w:rPr>
  </w:style>
  <w:style w:type="paragraph" w:customStyle="1" w:styleId="1848">
    <w:name w:val="~TableHeadingRight"/>
    <w:basedOn w:val="1847"/>
    <w:link w:val="1851"/>
    <w:qFormat/>
    <w:uiPriority w:val="0"/>
    <w:pPr>
      <w:jc w:val="right"/>
    </w:pPr>
  </w:style>
  <w:style w:type="paragraph" w:customStyle="1" w:styleId="1849">
    <w:name w:val="~TableTextRight"/>
    <w:basedOn w:val="1846"/>
    <w:link w:val="1854"/>
    <w:qFormat/>
    <w:uiPriority w:val="0"/>
    <w:pPr>
      <w:jc w:val="right"/>
    </w:pPr>
  </w:style>
  <w:style w:type="table" w:customStyle="1" w:styleId="1850">
    <w:name w:val="~MottMacTable"/>
    <w:basedOn w:val="12"/>
    <w:uiPriority w:val="99"/>
    <w:tblPr>
      <w:tblBorders>
        <w:top w:val="single" w:color="4472C4" w:themeColor="accent1" w:sz="4" w:space="0"/>
        <w:bottom w:val="single" w:color="4472C4" w:themeColor="accent1" w:sz="4" w:space="0"/>
        <w:insideH w:val="single" w:color="4472C4" w:themeColor="accent1" w:sz="4" w:space="0"/>
      </w:tblBorders>
    </w:tblPr>
    <w:tcPr>
      <w:shd w:val="clear" w:color="auto" w:fill="FFFFFF" w:themeFill="background1"/>
    </w:tcPr>
    <w:tblStylePr w:type="firstRow">
      <w:tcPr>
        <w:shd w:val="clear" w:color="auto" w:fill="4472C4" w:themeFill="accent1"/>
      </w:tcPr>
    </w:tblStylePr>
  </w:style>
  <w:style w:type="character" w:customStyle="1" w:styleId="1851">
    <w:name w:val="~TableHeadingRight Char"/>
    <w:link w:val="1848"/>
    <w:locked/>
    <w:uiPriority w:val="0"/>
    <w:rPr>
      <w:b/>
      <w:color w:val="FFFFFF" w:themeColor="background1"/>
      <w:sz w:val="17"/>
      <w:szCs w:val="26"/>
      <w:lang w:val="en-GB"/>
    </w:rPr>
  </w:style>
  <w:style w:type="character" w:customStyle="1" w:styleId="1852">
    <w:name w:val="~TableTextLeft Char"/>
    <w:link w:val="1846"/>
    <w:locked/>
    <w:uiPriority w:val="0"/>
    <w:rPr>
      <w:sz w:val="17"/>
      <w:szCs w:val="20"/>
      <w:lang w:val="en-GB"/>
    </w:rPr>
  </w:style>
  <w:style w:type="character" w:customStyle="1" w:styleId="1853">
    <w:name w:val="~TableHeadingLeft Char"/>
    <w:link w:val="1847"/>
    <w:locked/>
    <w:uiPriority w:val="0"/>
    <w:rPr>
      <w:b/>
      <w:color w:val="FFFFFF" w:themeColor="background1"/>
      <w:sz w:val="17"/>
      <w:szCs w:val="26"/>
      <w:lang w:val="en-GB"/>
    </w:rPr>
  </w:style>
  <w:style w:type="character" w:customStyle="1" w:styleId="1854">
    <w:name w:val="~TableTextRight Char"/>
    <w:link w:val="1849"/>
    <w:locked/>
    <w:uiPriority w:val="0"/>
    <w:rPr>
      <w:sz w:val="17"/>
      <w:szCs w:val="20"/>
      <w:lang w:val="en-GB"/>
    </w:rPr>
  </w:style>
  <w:style w:type="paragraph" w:customStyle="1" w:styleId="1855">
    <w:name w:val="_"/>
    <w:basedOn w:val="1"/>
    <w:semiHidden/>
    <w:uiPriority w:val="0"/>
    <w:pPr>
      <w:tabs>
        <w:tab w:val="left" w:pos="720"/>
      </w:tabs>
      <w:spacing w:after="0" w:line="300" w:lineRule="auto"/>
      <w:ind w:left="720" w:hanging="360"/>
      <w:jc w:val="left"/>
    </w:pPr>
    <w:rPr>
      <w:rFonts w:ascii="Arial" w:hAnsi="Arial" w:eastAsia="Times New Roman" w:cs="Arial"/>
      <w:sz w:val="22"/>
      <w:szCs w:val="22"/>
      <w:lang w:eastAsia="en-GB"/>
    </w:rPr>
  </w:style>
  <w:style w:type="paragraph" w:customStyle="1" w:styleId="1856">
    <w:name w:val="xl108"/>
    <w:basedOn w:val="1"/>
    <w:uiPriority w:val="0"/>
    <w:pPr>
      <w:shd w:val="clear" w:color="000000" w:fill="FFFFFF"/>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857">
    <w:name w:val="TOA Heading1"/>
    <w:basedOn w:val="1"/>
    <w:next w:val="1"/>
    <w:semiHidden/>
    <w:unhideWhenUsed/>
    <w:uiPriority w:val="99"/>
    <w:pPr>
      <w:spacing w:before="120"/>
    </w:pPr>
    <w:rPr>
      <w:rFonts w:eastAsia="Times New Roman" w:cs="Times New Roman"/>
      <w:b/>
      <w:bCs/>
      <w:sz w:val="24"/>
      <w:szCs w:val="24"/>
      <w:lang w:eastAsia="da-DK"/>
    </w:rPr>
  </w:style>
  <w:style w:type="table" w:customStyle="1" w:styleId="1858">
    <w:name w:val="Light Shading - Accent 21"/>
    <w:basedOn w:val="12"/>
    <w:semiHidden/>
    <w:unhideWhenUsed/>
    <w:uiPriority w:val="60"/>
    <w:rPr>
      <w:rFonts w:ascii="Verdana" w:hAnsi="Verdana" w:eastAsia="Times New Roman" w:cs="Times New Roman"/>
      <w:color w:val="447B3C"/>
      <w:sz w:val="18"/>
      <w:szCs w:val="18"/>
      <w:lang w:eastAsia="da-DK"/>
    </w:rPr>
    <w:tblPr>
      <w:tblBorders>
        <w:top w:val="single" w:color="5CA551" w:sz="8" w:space="0"/>
        <w:bottom w:val="single" w:color="5CA551" w:sz="8" w:space="0"/>
      </w:tblBorders>
    </w:tblPr>
    <w:tblStylePr w:type="fir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la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9D3"/>
      </w:tcPr>
    </w:tblStylePr>
    <w:tblStylePr w:type="band1Horz">
      <w:tcPr>
        <w:tcBorders>
          <w:left w:val="nil"/>
          <w:right w:val="nil"/>
          <w:insideH w:val="nil"/>
          <w:insideV w:val="nil"/>
        </w:tcBorders>
        <w:shd w:val="clear" w:color="auto" w:fill="D6E9D3"/>
      </w:tcPr>
    </w:tblStylePr>
  </w:style>
  <w:style w:type="table" w:customStyle="1" w:styleId="1859">
    <w:name w:val="Light Shading - Accent 31"/>
    <w:basedOn w:val="12"/>
    <w:semiHidden/>
    <w:unhideWhenUsed/>
    <w:uiPriority w:val="60"/>
    <w:rPr>
      <w:rFonts w:ascii="Verdana" w:hAnsi="Verdana" w:eastAsia="Times New Roman" w:cs="Times New Roman"/>
      <w:color w:val="788E28"/>
      <w:sz w:val="18"/>
      <w:szCs w:val="18"/>
      <w:lang w:eastAsia="da-DK"/>
    </w:rPr>
    <w:tblPr>
      <w:tblBorders>
        <w:top w:val="single" w:color="A1BF36" w:sz="8" w:space="0"/>
        <w:bottom w:val="single" w:color="A1BF36" w:sz="8" w:space="0"/>
      </w:tblBorders>
    </w:tblPr>
    <w:tblStylePr w:type="fir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la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F0CB"/>
      </w:tcPr>
    </w:tblStylePr>
    <w:tblStylePr w:type="band1Horz">
      <w:tcPr>
        <w:tcBorders>
          <w:left w:val="nil"/>
          <w:right w:val="nil"/>
          <w:insideH w:val="nil"/>
          <w:insideV w:val="nil"/>
        </w:tcBorders>
        <w:shd w:val="clear" w:color="auto" w:fill="E8F0CB"/>
      </w:tcPr>
    </w:tblStylePr>
  </w:style>
  <w:style w:type="table" w:customStyle="1" w:styleId="1860">
    <w:name w:val="Light Shading - Accent 41"/>
    <w:basedOn w:val="12"/>
    <w:semiHidden/>
    <w:unhideWhenUsed/>
    <w:uiPriority w:val="60"/>
    <w:rPr>
      <w:rFonts w:ascii="Verdana" w:hAnsi="Verdana" w:eastAsia="Times New Roman" w:cs="Times New Roman"/>
      <w:color w:val="92005A"/>
      <w:sz w:val="18"/>
      <w:szCs w:val="18"/>
      <w:lang w:eastAsia="da-DK"/>
    </w:rPr>
    <w:tblPr>
      <w:tblBorders>
        <w:top w:val="single" w:color="C40079" w:sz="8" w:space="0"/>
        <w:bottom w:val="single" w:color="C40079" w:sz="8" w:space="0"/>
      </w:tblBorders>
    </w:tblPr>
    <w:tblStylePr w:type="fir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la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B1E1"/>
      </w:tcPr>
    </w:tblStylePr>
    <w:tblStylePr w:type="band1Horz">
      <w:tcPr>
        <w:tcBorders>
          <w:left w:val="nil"/>
          <w:right w:val="nil"/>
          <w:insideH w:val="nil"/>
          <w:insideV w:val="nil"/>
        </w:tcBorders>
        <w:shd w:val="clear" w:color="auto" w:fill="FFB1E1"/>
      </w:tcPr>
    </w:tblStylePr>
  </w:style>
  <w:style w:type="table" w:customStyle="1" w:styleId="1861">
    <w:name w:val="Light Shading - Accent 51"/>
    <w:basedOn w:val="12"/>
    <w:semiHidden/>
    <w:unhideWhenUsed/>
    <w:uiPriority w:val="60"/>
    <w:rPr>
      <w:rFonts w:ascii="Verdana" w:hAnsi="Verdana" w:eastAsia="Times New Roman" w:cs="Times New Roman"/>
      <w:color w:val="942612"/>
      <w:sz w:val="18"/>
      <w:szCs w:val="18"/>
      <w:lang w:eastAsia="da-DK"/>
    </w:rPr>
    <w:tblPr>
      <w:tblBorders>
        <w:top w:val="single" w:color="C63418" w:sz="8" w:space="0"/>
        <w:bottom w:val="single" w:color="C63418" w:sz="8" w:space="0"/>
      </w:tblBorders>
    </w:tblPr>
    <w:tblStylePr w:type="fir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la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7C8BF"/>
      </w:tcPr>
    </w:tblStylePr>
    <w:tblStylePr w:type="band1Horz">
      <w:tcPr>
        <w:tcBorders>
          <w:left w:val="nil"/>
          <w:right w:val="nil"/>
          <w:insideH w:val="nil"/>
          <w:insideV w:val="nil"/>
        </w:tcBorders>
        <w:shd w:val="clear" w:color="auto" w:fill="F7C8BF"/>
      </w:tcPr>
    </w:tblStylePr>
  </w:style>
  <w:style w:type="table" w:customStyle="1" w:styleId="1862">
    <w:name w:val="Light Shading - Accent 61"/>
    <w:basedOn w:val="12"/>
    <w:semiHidden/>
    <w:unhideWhenUsed/>
    <w:uiPriority w:val="60"/>
    <w:rPr>
      <w:rFonts w:ascii="Verdana" w:hAnsi="Verdana" w:eastAsia="Times New Roman" w:cs="Times New Roman"/>
      <w:color w:val="A2A08C"/>
      <w:sz w:val="18"/>
      <w:szCs w:val="18"/>
      <w:lang w:eastAsia="da-DK"/>
    </w:rPr>
    <w:tblPr>
      <w:tblBorders>
        <w:top w:val="single" w:color="D0CFC5" w:sz="8" w:space="0"/>
        <w:bottom w:val="single" w:color="D0CFC5" w:sz="8" w:space="0"/>
      </w:tblBorders>
    </w:tblPr>
    <w:tblStylePr w:type="fir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la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3F3F0"/>
      </w:tcPr>
    </w:tblStylePr>
    <w:tblStylePr w:type="band1Horz">
      <w:tcPr>
        <w:tcBorders>
          <w:left w:val="nil"/>
          <w:right w:val="nil"/>
          <w:insideH w:val="nil"/>
          <w:insideV w:val="nil"/>
        </w:tcBorders>
        <w:shd w:val="clear" w:color="auto" w:fill="F3F3F0"/>
      </w:tcPr>
    </w:tblStylePr>
  </w:style>
  <w:style w:type="table" w:customStyle="1" w:styleId="1863">
    <w:name w:val="Light Grid - Accent 21"/>
    <w:basedOn w:val="12"/>
    <w:semiHidden/>
    <w:unhideWhenUsed/>
    <w:uiPriority w:val="62"/>
    <w:rPr>
      <w:rFonts w:ascii="Verdana" w:hAnsi="Verdana" w:eastAsia="Times New Roman" w:cs="Times New Roman"/>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blStylePr w:type="firstRow">
      <w:pPr>
        <w:spacing w:before="0" w:after="0" w:line="240" w:lineRule="auto"/>
      </w:pPr>
      <w:rPr>
        <w:rFonts w:ascii="Verdana" w:hAnsi="Verdana" w:eastAsia="Times New Roman" w:cs="Times New Roman"/>
        <w:b/>
        <w:bCs/>
      </w:rPr>
      <w:tcPr>
        <w:tcBorders>
          <w:top w:val="single" w:color="5CA551" w:sz="8" w:space="0"/>
          <w:left w:val="single" w:color="5CA551" w:sz="8" w:space="0"/>
          <w:bottom w:val="single" w:color="5CA551" w:sz="18" w:space="0"/>
          <w:right w:val="single" w:color="5CA551"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5CA551" w:sz="6" w:space="0"/>
          <w:left w:val="single" w:color="5CA551" w:sz="8" w:space="0"/>
          <w:bottom w:val="single" w:color="5CA551" w:sz="8" w:space="0"/>
          <w:right w:val="single" w:color="5CA551"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5CA551" w:sz="8" w:space="0"/>
          <w:left w:val="single" w:color="5CA551" w:sz="8" w:space="0"/>
          <w:bottom w:val="single" w:color="5CA551" w:sz="8" w:space="0"/>
          <w:right w:val="single" w:color="5CA551" w:sz="8" w:space="0"/>
        </w:tcBorders>
      </w:tcPr>
    </w:tblStylePr>
    <w:tblStylePr w:type="band1Vert">
      <w:tcPr>
        <w:tcBorders>
          <w:top w:val="single" w:color="5CA551" w:sz="8" w:space="0"/>
          <w:left w:val="single" w:color="5CA551" w:sz="8" w:space="0"/>
          <w:bottom w:val="single" w:color="5CA551" w:sz="8" w:space="0"/>
          <w:right w:val="single" w:color="5CA551" w:sz="8" w:space="0"/>
        </w:tcBorders>
        <w:shd w:val="clear" w:color="auto" w:fill="D6E9D3"/>
      </w:tcPr>
    </w:tblStylePr>
    <w:tblStylePr w:type="band1Horz">
      <w:tcPr>
        <w:tcBorders>
          <w:top w:val="single" w:color="5CA551" w:sz="8" w:space="0"/>
          <w:left w:val="single" w:color="5CA551" w:sz="8" w:space="0"/>
          <w:bottom w:val="single" w:color="5CA551" w:sz="8" w:space="0"/>
          <w:right w:val="single" w:color="5CA551" w:sz="8" w:space="0"/>
          <w:insideV w:val="single" w:sz="8" w:space="0"/>
        </w:tcBorders>
        <w:shd w:val="clear" w:color="auto" w:fill="D6E9D3"/>
      </w:tcPr>
    </w:tblStylePr>
    <w:tblStylePr w:type="band2Horz">
      <w:tcPr>
        <w:tcBorders>
          <w:top w:val="single" w:color="5CA551" w:sz="8" w:space="0"/>
          <w:left w:val="single" w:color="5CA551" w:sz="8" w:space="0"/>
          <w:bottom w:val="single" w:color="5CA551" w:sz="8" w:space="0"/>
          <w:right w:val="single" w:color="5CA551" w:sz="8" w:space="0"/>
          <w:insideV w:val="single" w:sz="8" w:space="0"/>
        </w:tcBorders>
      </w:tcPr>
    </w:tblStylePr>
  </w:style>
  <w:style w:type="table" w:customStyle="1" w:styleId="1864">
    <w:name w:val="Light Grid - Accent 31"/>
    <w:basedOn w:val="12"/>
    <w:semiHidden/>
    <w:unhideWhenUsed/>
    <w:uiPriority w:val="62"/>
    <w:rPr>
      <w:rFonts w:ascii="Verdana" w:hAnsi="Verdana" w:eastAsia="Times New Roman" w:cs="Times New Roman"/>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blStylePr w:type="firstRow">
      <w:pPr>
        <w:spacing w:before="0" w:after="0" w:line="240" w:lineRule="auto"/>
      </w:pPr>
      <w:rPr>
        <w:rFonts w:ascii="Verdana" w:hAnsi="Verdana" w:eastAsia="Times New Roman" w:cs="Times New Roman"/>
        <w:b/>
        <w:bCs/>
      </w:rPr>
      <w:tcPr>
        <w:tcBorders>
          <w:top w:val="single" w:color="A1BF36" w:sz="8" w:space="0"/>
          <w:left w:val="single" w:color="A1BF36" w:sz="8" w:space="0"/>
          <w:bottom w:val="single" w:color="A1BF36" w:sz="18" w:space="0"/>
          <w:right w:val="single" w:color="A1BF36"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A1BF36" w:sz="6" w:space="0"/>
          <w:left w:val="single" w:color="A1BF36" w:sz="8" w:space="0"/>
          <w:bottom w:val="single" w:color="A1BF36" w:sz="8" w:space="0"/>
          <w:right w:val="single" w:color="A1BF36"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A1BF36" w:sz="8" w:space="0"/>
          <w:left w:val="single" w:color="A1BF36" w:sz="8" w:space="0"/>
          <w:bottom w:val="single" w:color="A1BF36" w:sz="8" w:space="0"/>
          <w:right w:val="single" w:color="A1BF36" w:sz="8" w:space="0"/>
        </w:tcBorders>
      </w:tcPr>
    </w:tblStylePr>
    <w:tblStylePr w:type="band1Vert">
      <w:tcPr>
        <w:tcBorders>
          <w:top w:val="single" w:color="A1BF36" w:sz="8" w:space="0"/>
          <w:left w:val="single" w:color="A1BF36" w:sz="8" w:space="0"/>
          <w:bottom w:val="single" w:color="A1BF36" w:sz="8" w:space="0"/>
          <w:right w:val="single" w:color="A1BF36" w:sz="8" w:space="0"/>
        </w:tcBorders>
        <w:shd w:val="clear" w:color="auto" w:fill="E8F0CB"/>
      </w:tcPr>
    </w:tblStylePr>
    <w:tblStylePr w:type="band1Horz">
      <w:tcPr>
        <w:tcBorders>
          <w:top w:val="single" w:color="A1BF36" w:sz="8" w:space="0"/>
          <w:left w:val="single" w:color="A1BF36" w:sz="8" w:space="0"/>
          <w:bottom w:val="single" w:color="A1BF36" w:sz="8" w:space="0"/>
          <w:right w:val="single" w:color="A1BF36" w:sz="8" w:space="0"/>
          <w:insideV w:val="single" w:sz="8" w:space="0"/>
        </w:tcBorders>
        <w:shd w:val="clear" w:color="auto" w:fill="E8F0CB"/>
      </w:tcPr>
    </w:tblStylePr>
    <w:tblStylePr w:type="band2Horz">
      <w:tcPr>
        <w:tcBorders>
          <w:top w:val="single" w:color="A1BF36" w:sz="8" w:space="0"/>
          <w:left w:val="single" w:color="A1BF36" w:sz="8" w:space="0"/>
          <w:bottom w:val="single" w:color="A1BF36" w:sz="8" w:space="0"/>
          <w:right w:val="single" w:color="A1BF36" w:sz="8" w:space="0"/>
          <w:insideV w:val="single" w:sz="8" w:space="0"/>
        </w:tcBorders>
      </w:tcPr>
    </w:tblStylePr>
  </w:style>
  <w:style w:type="table" w:customStyle="1" w:styleId="1865">
    <w:name w:val="Light Grid - Accent 41"/>
    <w:basedOn w:val="12"/>
    <w:semiHidden/>
    <w:unhideWhenUsed/>
    <w:uiPriority w:val="62"/>
    <w:rPr>
      <w:rFonts w:ascii="Verdana" w:hAnsi="Verdana" w:eastAsia="Times New Roman" w:cs="Times New Roman"/>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blStylePr w:type="firstRow">
      <w:pPr>
        <w:spacing w:before="0" w:after="0" w:line="240" w:lineRule="auto"/>
      </w:pPr>
      <w:rPr>
        <w:rFonts w:ascii="Verdana" w:hAnsi="Verdana" w:eastAsia="Times New Roman" w:cs="Times New Roman"/>
        <w:b/>
        <w:bCs/>
      </w:rPr>
      <w:tcPr>
        <w:tcBorders>
          <w:top w:val="single" w:color="C40079" w:sz="8" w:space="0"/>
          <w:left w:val="single" w:color="C40079" w:sz="8" w:space="0"/>
          <w:bottom w:val="single" w:color="C40079" w:sz="18" w:space="0"/>
          <w:right w:val="single" w:color="C40079"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40079" w:sz="6" w:space="0"/>
          <w:left w:val="single" w:color="C40079" w:sz="8" w:space="0"/>
          <w:bottom w:val="single" w:color="C40079" w:sz="8" w:space="0"/>
          <w:right w:val="single" w:color="C40079"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40079" w:sz="8" w:space="0"/>
          <w:left w:val="single" w:color="C40079" w:sz="8" w:space="0"/>
          <w:bottom w:val="single" w:color="C40079" w:sz="8" w:space="0"/>
          <w:right w:val="single" w:color="C40079" w:sz="8" w:space="0"/>
        </w:tcBorders>
      </w:tcPr>
    </w:tblStylePr>
    <w:tblStylePr w:type="band1Vert">
      <w:tcPr>
        <w:tcBorders>
          <w:top w:val="single" w:color="C40079" w:sz="8" w:space="0"/>
          <w:left w:val="single" w:color="C40079" w:sz="8" w:space="0"/>
          <w:bottom w:val="single" w:color="C40079" w:sz="8" w:space="0"/>
          <w:right w:val="single" w:color="C40079" w:sz="8" w:space="0"/>
        </w:tcBorders>
        <w:shd w:val="clear" w:color="auto" w:fill="FFB1E1"/>
      </w:tcPr>
    </w:tblStylePr>
    <w:tblStylePr w:type="band1Horz">
      <w:tcPr>
        <w:tcBorders>
          <w:top w:val="single" w:color="C40079" w:sz="8" w:space="0"/>
          <w:left w:val="single" w:color="C40079" w:sz="8" w:space="0"/>
          <w:bottom w:val="single" w:color="C40079" w:sz="8" w:space="0"/>
          <w:right w:val="single" w:color="C40079" w:sz="8" w:space="0"/>
          <w:insideV w:val="single" w:sz="8" w:space="0"/>
        </w:tcBorders>
        <w:shd w:val="clear" w:color="auto" w:fill="FFB1E1"/>
      </w:tcPr>
    </w:tblStylePr>
    <w:tblStylePr w:type="band2Horz">
      <w:tcPr>
        <w:tcBorders>
          <w:top w:val="single" w:color="C40079" w:sz="8" w:space="0"/>
          <w:left w:val="single" w:color="C40079" w:sz="8" w:space="0"/>
          <w:bottom w:val="single" w:color="C40079" w:sz="8" w:space="0"/>
          <w:right w:val="single" w:color="C40079" w:sz="8" w:space="0"/>
          <w:insideV w:val="single" w:sz="8" w:space="0"/>
        </w:tcBorders>
      </w:tcPr>
    </w:tblStylePr>
  </w:style>
  <w:style w:type="table" w:customStyle="1" w:styleId="1866">
    <w:name w:val="Light Grid - Accent 51"/>
    <w:basedOn w:val="12"/>
    <w:semiHidden/>
    <w:unhideWhenUsed/>
    <w:uiPriority w:val="62"/>
    <w:rPr>
      <w:rFonts w:ascii="Verdana" w:hAnsi="Verdana" w:eastAsia="Times New Roman" w:cs="Times New Roman"/>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blStylePr w:type="firstRow">
      <w:pPr>
        <w:spacing w:before="0" w:after="0" w:line="240" w:lineRule="auto"/>
      </w:pPr>
      <w:rPr>
        <w:rFonts w:ascii="Verdana" w:hAnsi="Verdana" w:eastAsia="Times New Roman" w:cs="Times New Roman"/>
        <w:b/>
        <w:bCs/>
      </w:rPr>
      <w:tcPr>
        <w:tcBorders>
          <w:top w:val="single" w:color="C63418" w:sz="8" w:space="0"/>
          <w:left w:val="single" w:color="C63418" w:sz="8" w:space="0"/>
          <w:bottom w:val="single" w:color="C63418" w:sz="18" w:space="0"/>
          <w:right w:val="single" w:color="C63418"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63418" w:sz="6" w:space="0"/>
          <w:left w:val="single" w:color="C63418" w:sz="8" w:space="0"/>
          <w:bottom w:val="single" w:color="C63418" w:sz="8" w:space="0"/>
          <w:right w:val="single" w:color="C63418"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63418" w:sz="8" w:space="0"/>
          <w:left w:val="single" w:color="C63418" w:sz="8" w:space="0"/>
          <w:bottom w:val="single" w:color="C63418" w:sz="8" w:space="0"/>
          <w:right w:val="single" w:color="C63418" w:sz="8" w:space="0"/>
        </w:tcBorders>
      </w:tcPr>
    </w:tblStylePr>
    <w:tblStylePr w:type="band1Vert">
      <w:tcPr>
        <w:tcBorders>
          <w:top w:val="single" w:color="C63418" w:sz="8" w:space="0"/>
          <w:left w:val="single" w:color="C63418" w:sz="8" w:space="0"/>
          <w:bottom w:val="single" w:color="C63418" w:sz="8" w:space="0"/>
          <w:right w:val="single" w:color="C63418" w:sz="8" w:space="0"/>
        </w:tcBorders>
        <w:shd w:val="clear" w:color="auto" w:fill="F7C8BF"/>
      </w:tcPr>
    </w:tblStylePr>
    <w:tblStylePr w:type="band1Horz">
      <w:tcPr>
        <w:tcBorders>
          <w:top w:val="single" w:color="C63418" w:sz="8" w:space="0"/>
          <w:left w:val="single" w:color="C63418" w:sz="8" w:space="0"/>
          <w:bottom w:val="single" w:color="C63418" w:sz="8" w:space="0"/>
          <w:right w:val="single" w:color="C63418" w:sz="8" w:space="0"/>
          <w:insideV w:val="single" w:sz="8" w:space="0"/>
        </w:tcBorders>
        <w:shd w:val="clear" w:color="auto" w:fill="F7C8BF"/>
      </w:tcPr>
    </w:tblStylePr>
    <w:tblStylePr w:type="band2Horz">
      <w:tcPr>
        <w:tcBorders>
          <w:top w:val="single" w:color="C63418" w:sz="8" w:space="0"/>
          <w:left w:val="single" w:color="C63418" w:sz="8" w:space="0"/>
          <w:bottom w:val="single" w:color="C63418" w:sz="8" w:space="0"/>
          <w:right w:val="single" w:color="C63418" w:sz="8" w:space="0"/>
          <w:insideV w:val="single" w:sz="8" w:space="0"/>
        </w:tcBorders>
      </w:tcPr>
    </w:tblStylePr>
  </w:style>
  <w:style w:type="table" w:customStyle="1" w:styleId="1867">
    <w:name w:val="Light Grid - Accent 61"/>
    <w:basedOn w:val="12"/>
    <w:semiHidden/>
    <w:unhideWhenUsed/>
    <w:uiPriority w:val="62"/>
    <w:rPr>
      <w:rFonts w:ascii="Verdana" w:hAnsi="Verdana" w:eastAsia="Times New Roman" w:cs="Times New Roman"/>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blStylePr w:type="firstRow">
      <w:pPr>
        <w:spacing w:before="0" w:after="0" w:line="240" w:lineRule="auto"/>
      </w:pPr>
      <w:rPr>
        <w:rFonts w:ascii="Verdana" w:hAnsi="Verdana" w:eastAsia="Times New Roman" w:cs="Times New Roman"/>
        <w:b/>
        <w:bCs/>
      </w:rPr>
      <w:tcPr>
        <w:tcBorders>
          <w:top w:val="single" w:color="D0CFC5" w:sz="8" w:space="0"/>
          <w:left w:val="single" w:color="D0CFC5" w:sz="8" w:space="0"/>
          <w:bottom w:val="single" w:color="D0CFC5" w:sz="18" w:space="0"/>
          <w:right w:val="single" w:color="D0CFC5"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D0CFC5" w:sz="6" w:space="0"/>
          <w:left w:val="single" w:color="D0CFC5" w:sz="8" w:space="0"/>
          <w:bottom w:val="single" w:color="D0CFC5" w:sz="8" w:space="0"/>
          <w:right w:val="single" w:color="D0CFC5"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D0CFC5" w:sz="8" w:space="0"/>
          <w:left w:val="single" w:color="D0CFC5" w:sz="8" w:space="0"/>
          <w:bottom w:val="single" w:color="D0CFC5" w:sz="8" w:space="0"/>
          <w:right w:val="single" w:color="D0CFC5" w:sz="8" w:space="0"/>
        </w:tcBorders>
      </w:tcPr>
    </w:tblStylePr>
    <w:tblStylePr w:type="band1Vert">
      <w:tcPr>
        <w:tcBorders>
          <w:top w:val="single" w:color="D0CFC5" w:sz="8" w:space="0"/>
          <w:left w:val="single" w:color="D0CFC5" w:sz="8" w:space="0"/>
          <w:bottom w:val="single" w:color="D0CFC5" w:sz="8" w:space="0"/>
          <w:right w:val="single" w:color="D0CFC5" w:sz="8" w:space="0"/>
        </w:tcBorders>
        <w:shd w:val="clear" w:color="auto" w:fill="F3F3F0"/>
      </w:tcPr>
    </w:tblStylePr>
    <w:tblStylePr w:type="band1Horz">
      <w:tcPr>
        <w:tcBorders>
          <w:top w:val="single" w:color="D0CFC5" w:sz="8" w:space="0"/>
          <w:left w:val="single" w:color="D0CFC5" w:sz="8" w:space="0"/>
          <w:bottom w:val="single" w:color="D0CFC5" w:sz="8" w:space="0"/>
          <w:right w:val="single" w:color="D0CFC5" w:sz="8" w:space="0"/>
          <w:insideV w:val="single" w:sz="8" w:space="0"/>
        </w:tcBorders>
        <w:shd w:val="clear" w:color="auto" w:fill="F3F3F0"/>
      </w:tcPr>
    </w:tblStylePr>
    <w:tblStylePr w:type="band2Horz">
      <w:tcPr>
        <w:tcBorders>
          <w:top w:val="single" w:color="D0CFC5" w:sz="8" w:space="0"/>
          <w:left w:val="single" w:color="D0CFC5" w:sz="8" w:space="0"/>
          <w:bottom w:val="single" w:color="D0CFC5" w:sz="8" w:space="0"/>
          <w:right w:val="single" w:color="D0CFC5" w:sz="8" w:space="0"/>
          <w:insideV w:val="single" w:sz="8" w:space="0"/>
        </w:tcBorders>
      </w:tcPr>
    </w:tblStylePr>
  </w:style>
  <w:style w:type="table" w:customStyle="1" w:styleId="1868">
    <w:name w:val="Light List - Accent 21"/>
    <w:basedOn w:val="12"/>
    <w:semiHidden/>
    <w:unhideWhenUsed/>
    <w:uiPriority w:val="61"/>
    <w:rPr>
      <w:rFonts w:ascii="Verdana" w:hAnsi="Verdana" w:eastAsia="Times New Roman" w:cs="Times New Roman"/>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pPr>
        <w:spacing w:before="0" w:after="0" w:line="240" w:lineRule="auto"/>
      </w:pPr>
      <w:rPr>
        <w:b/>
        <w:bCs/>
        <w:color w:val="FFFFFF"/>
      </w:rPr>
      <w:tcPr>
        <w:shd w:val="clear" w:color="auto" w:fill="5CA551"/>
      </w:tcPr>
    </w:tblStylePr>
    <w:tblStylePr w:type="lastRow">
      <w:pPr>
        <w:spacing w:before="0" w:after="0" w:line="240" w:lineRule="auto"/>
      </w:pPr>
      <w:rPr>
        <w:b/>
        <w:bCs/>
      </w:rPr>
      <w:tcPr>
        <w:tcBorders>
          <w:top w:val="double" w:color="5CA551" w:sz="6" w:space="0"/>
          <w:left w:val="single" w:color="5CA551" w:sz="8" w:space="0"/>
          <w:bottom w:val="single" w:color="5CA551" w:sz="8" w:space="0"/>
          <w:right w:val="single" w:color="5CA551" w:sz="8" w:space="0"/>
        </w:tcBorders>
      </w:tcPr>
    </w:tblStylePr>
    <w:tblStylePr w:type="firstCol">
      <w:rPr>
        <w:b/>
        <w:bCs/>
      </w:rPr>
    </w:tblStylePr>
    <w:tblStylePr w:type="lastCol">
      <w:rPr>
        <w:b/>
        <w:bCs/>
      </w:rPr>
    </w:tblStylePr>
    <w:tblStylePr w:type="band1Vert">
      <w:tcPr>
        <w:tcBorders>
          <w:top w:val="single" w:color="5CA551" w:sz="8" w:space="0"/>
          <w:left w:val="single" w:color="5CA551" w:sz="8" w:space="0"/>
          <w:bottom w:val="single" w:color="5CA551" w:sz="8" w:space="0"/>
          <w:right w:val="single" w:color="5CA551" w:sz="8" w:space="0"/>
        </w:tcBorders>
      </w:tcPr>
    </w:tblStylePr>
    <w:tblStylePr w:type="band1Horz">
      <w:tcPr>
        <w:tcBorders>
          <w:top w:val="single" w:color="5CA551" w:sz="8" w:space="0"/>
          <w:left w:val="single" w:color="5CA551" w:sz="8" w:space="0"/>
          <w:bottom w:val="single" w:color="5CA551" w:sz="8" w:space="0"/>
          <w:right w:val="single" w:color="5CA551" w:sz="8" w:space="0"/>
        </w:tcBorders>
      </w:tcPr>
    </w:tblStylePr>
  </w:style>
  <w:style w:type="table" w:customStyle="1" w:styleId="1869">
    <w:name w:val="Light List - Accent 31"/>
    <w:basedOn w:val="12"/>
    <w:semiHidden/>
    <w:unhideWhenUsed/>
    <w:uiPriority w:val="61"/>
    <w:rPr>
      <w:rFonts w:ascii="Verdana" w:hAnsi="Verdana" w:eastAsia="Times New Roman" w:cs="Times New Roman"/>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pPr>
        <w:spacing w:before="0" w:after="0" w:line="240" w:lineRule="auto"/>
      </w:pPr>
      <w:rPr>
        <w:b/>
        <w:bCs/>
        <w:color w:val="FFFFFF"/>
      </w:rPr>
      <w:tcPr>
        <w:shd w:val="clear" w:color="auto" w:fill="A1BF36"/>
      </w:tcPr>
    </w:tblStylePr>
    <w:tblStylePr w:type="lastRow">
      <w:pPr>
        <w:spacing w:before="0" w:after="0" w:line="240" w:lineRule="auto"/>
      </w:pPr>
      <w:rPr>
        <w:b/>
        <w:bCs/>
      </w:rPr>
      <w:tcPr>
        <w:tcBorders>
          <w:top w:val="double" w:color="A1BF36" w:sz="6" w:space="0"/>
          <w:left w:val="single" w:color="A1BF36" w:sz="8" w:space="0"/>
          <w:bottom w:val="single" w:color="A1BF36" w:sz="8" w:space="0"/>
          <w:right w:val="single" w:color="A1BF36" w:sz="8" w:space="0"/>
        </w:tcBorders>
      </w:tcPr>
    </w:tblStylePr>
    <w:tblStylePr w:type="firstCol">
      <w:rPr>
        <w:b/>
        <w:bCs/>
      </w:rPr>
    </w:tblStylePr>
    <w:tblStylePr w:type="lastCol">
      <w:rPr>
        <w:b/>
        <w:bCs/>
      </w:rPr>
    </w:tblStylePr>
    <w:tblStylePr w:type="band1Vert">
      <w:tcPr>
        <w:tcBorders>
          <w:top w:val="single" w:color="A1BF36" w:sz="8" w:space="0"/>
          <w:left w:val="single" w:color="A1BF36" w:sz="8" w:space="0"/>
          <w:bottom w:val="single" w:color="A1BF36" w:sz="8" w:space="0"/>
          <w:right w:val="single" w:color="A1BF36" w:sz="8" w:space="0"/>
        </w:tcBorders>
      </w:tcPr>
    </w:tblStylePr>
    <w:tblStylePr w:type="band1Horz">
      <w:tcPr>
        <w:tcBorders>
          <w:top w:val="single" w:color="A1BF36" w:sz="8" w:space="0"/>
          <w:left w:val="single" w:color="A1BF36" w:sz="8" w:space="0"/>
          <w:bottom w:val="single" w:color="A1BF36" w:sz="8" w:space="0"/>
          <w:right w:val="single" w:color="A1BF36" w:sz="8" w:space="0"/>
        </w:tcBorders>
      </w:tcPr>
    </w:tblStylePr>
  </w:style>
  <w:style w:type="table" w:customStyle="1" w:styleId="1870">
    <w:name w:val="Light List - Accent 41"/>
    <w:basedOn w:val="12"/>
    <w:semiHidden/>
    <w:unhideWhenUsed/>
    <w:uiPriority w:val="61"/>
    <w:rPr>
      <w:rFonts w:ascii="Verdana" w:hAnsi="Verdana" w:eastAsia="Times New Roman" w:cs="Times New Roman"/>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pPr>
        <w:spacing w:before="0" w:after="0" w:line="240" w:lineRule="auto"/>
      </w:pPr>
      <w:rPr>
        <w:b/>
        <w:bCs/>
        <w:color w:val="FFFFFF"/>
      </w:rPr>
      <w:tcPr>
        <w:shd w:val="clear" w:color="auto" w:fill="C40079"/>
      </w:tcPr>
    </w:tblStylePr>
    <w:tblStylePr w:type="lastRow">
      <w:pPr>
        <w:spacing w:before="0" w:after="0" w:line="240" w:lineRule="auto"/>
      </w:pPr>
      <w:rPr>
        <w:b/>
        <w:bCs/>
      </w:rPr>
      <w:tcPr>
        <w:tcBorders>
          <w:top w:val="double" w:color="C40079" w:sz="6" w:space="0"/>
          <w:left w:val="single" w:color="C40079" w:sz="8" w:space="0"/>
          <w:bottom w:val="single" w:color="C40079" w:sz="8" w:space="0"/>
          <w:right w:val="single" w:color="C40079" w:sz="8" w:space="0"/>
        </w:tcBorders>
      </w:tcPr>
    </w:tblStylePr>
    <w:tblStylePr w:type="firstCol">
      <w:rPr>
        <w:b/>
        <w:bCs/>
      </w:rPr>
    </w:tblStylePr>
    <w:tblStylePr w:type="lastCol">
      <w:rPr>
        <w:b/>
        <w:bCs/>
      </w:rPr>
    </w:tblStylePr>
    <w:tblStylePr w:type="band1Vert">
      <w:tcPr>
        <w:tcBorders>
          <w:top w:val="single" w:color="C40079" w:sz="8" w:space="0"/>
          <w:left w:val="single" w:color="C40079" w:sz="8" w:space="0"/>
          <w:bottom w:val="single" w:color="C40079" w:sz="8" w:space="0"/>
          <w:right w:val="single" w:color="C40079" w:sz="8" w:space="0"/>
        </w:tcBorders>
      </w:tcPr>
    </w:tblStylePr>
    <w:tblStylePr w:type="band1Horz">
      <w:tcPr>
        <w:tcBorders>
          <w:top w:val="single" w:color="C40079" w:sz="8" w:space="0"/>
          <w:left w:val="single" w:color="C40079" w:sz="8" w:space="0"/>
          <w:bottom w:val="single" w:color="C40079" w:sz="8" w:space="0"/>
          <w:right w:val="single" w:color="C40079" w:sz="8" w:space="0"/>
        </w:tcBorders>
      </w:tcPr>
    </w:tblStylePr>
  </w:style>
  <w:style w:type="table" w:customStyle="1" w:styleId="1871">
    <w:name w:val="Light List - Accent 51"/>
    <w:basedOn w:val="12"/>
    <w:semiHidden/>
    <w:unhideWhenUsed/>
    <w:uiPriority w:val="61"/>
    <w:rPr>
      <w:rFonts w:ascii="Verdana" w:hAnsi="Verdana" w:eastAsia="Times New Roman" w:cs="Times New Roman"/>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pPr>
        <w:spacing w:before="0" w:after="0" w:line="240" w:lineRule="auto"/>
      </w:pPr>
      <w:rPr>
        <w:b/>
        <w:bCs/>
        <w:color w:val="FFFFFF"/>
      </w:rPr>
      <w:tcPr>
        <w:shd w:val="clear" w:color="auto" w:fill="C63418"/>
      </w:tcPr>
    </w:tblStylePr>
    <w:tblStylePr w:type="lastRow">
      <w:pPr>
        <w:spacing w:before="0" w:after="0" w:line="240" w:lineRule="auto"/>
      </w:pPr>
      <w:rPr>
        <w:b/>
        <w:bCs/>
      </w:rPr>
      <w:tcPr>
        <w:tcBorders>
          <w:top w:val="double" w:color="C63418" w:sz="6" w:space="0"/>
          <w:left w:val="single" w:color="C63418" w:sz="8" w:space="0"/>
          <w:bottom w:val="single" w:color="C63418" w:sz="8" w:space="0"/>
          <w:right w:val="single" w:color="C63418" w:sz="8" w:space="0"/>
        </w:tcBorders>
      </w:tcPr>
    </w:tblStylePr>
    <w:tblStylePr w:type="firstCol">
      <w:rPr>
        <w:b/>
        <w:bCs/>
      </w:rPr>
    </w:tblStylePr>
    <w:tblStylePr w:type="lastCol">
      <w:rPr>
        <w:b/>
        <w:bCs/>
      </w:rPr>
    </w:tblStylePr>
    <w:tblStylePr w:type="band1Vert">
      <w:tcPr>
        <w:tcBorders>
          <w:top w:val="single" w:color="C63418" w:sz="8" w:space="0"/>
          <w:left w:val="single" w:color="C63418" w:sz="8" w:space="0"/>
          <w:bottom w:val="single" w:color="C63418" w:sz="8" w:space="0"/>
          <w:right w:val="single" w:color="C63418" w:sz="8" w:space="0"/>
        </w:tcBorders>
      </w:tcPr>
    </w:tblStylePr>
    <w:tblStylePr w:type="band1Horz">
      <w:tcPr>
        <w:tcBorders>
          <w:top w:val="single" w:color="C63418" w:sz="8" w:space="0"/>
          <w:left w:val="single" w:color="C63418" w:sz="8" w:space="0"/>
          <w:bottom w:val="single" w:color="C63418" w:sz="8" w:space="0"/>
          <w:right w:val="single" w:color="C63418" w:sz="8" w:space="0"/>
        </w:tcBorders>
      </w:tcPr>
    </w:tblStylePr>
  </w:style>
  <w:style w:type="table" w:customStyle="1" w:styleId="1872">
    <w:name w:val="Light List - Accent 61"/>
    <w:basedOn w:val="12"/>
    <w:semiHidden/>
    <w:unhideWhenUsed/>
    <w:uiPriority w:val="61"/>
    <w:rPr>
      <w:rFonts w:ascii="Verdana" w:hAnsi="Verdana" w:eastAsia="Times New Roman" w:cs="Times New Roman"/>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pPr>
        <w:spacing w:before="0" w:after="0" w:line="240" w:lineRule="auto"/>
      </w:pPr>
      <w:rPr>
        <w:b/>
        <w:bCs/>
        <w:color w:val="FFFFFF"/>
      </w:rPr>
      <w:tcPr>
        <w:shd w:val="clear" w:color="auto" w:fill="D0CFC5"/>
      </w:tcPr>
    </w:tblStylePr>
    <w:tblStylePr w:type="lastRow">
      <w:pPr>
        <w:spacing w:before="0" w:after="0" w:line="240" w:lineRule="auto"/>
      </w:pPr>
      <w:rPr>
        <w:b/>
        <w:bCs/>
      </w:rPr>
      <w:tcPr>
        <w:tcBorders>
          <w:top w:val="double" w:color="D0CFC5" w:sz="6" w:space="0"/>
          <w:left w:val="single" w:color="D0CFC5" w:sz="8" w:space="0"/>
          <w:bottom w:val="single" w:color="D0CFC5" w:sz="8" w:space="0"/>
          <w:right w:val="single" w:color="D0CFC5" w:sz="8" w:space="0"/>
        </w:tcBorders>
      </w:tcPr>
    </w:tblStylePr>
    <w:tblStylePr w:type="firstCol">
      <w:rPr>
        <w:b/>
        <w:bCs/>
      </w:rPr>
    </w:tblStylePr>
    <w:tblStylePr w:type="lastCol">
      <w:rPr>
        <w:b/>
        <w:bCs/>
      </w:rPr>
    </w:tblStylePr>
    <w:tblStylePr w:type="band1Vert">
      <w:tcPr>
        <w:tcBorders>
          <w:top w:val="single" w:color="D0CFC5" w:sz="8" w:space="0"/>
          <w:left w:val="single" w:color="D0CFC5" w:sz="8" w:space="0"/>
          <w:bottom w:val="single" w:color="D0CFC5" w:sz="8" w:space="0"/>
          <w:right w:val="single" w:color="D0CFC5" w:sz="8" w:space="0"/>
        </w:tcBorders>
      </w:tcPr>
    </w:tblStylePr>
    <w:tblStylePr w:type="band1Horz">
      <w:tcPr>
        <w:tcBorders>
          <w:top w:val="single" w:color="D0CFC5" w:sz="8" w:space="0"/>
          <w:left w:val="single" w:color="D0CFC5" w:sz="8" w:space="0"/>
          <w:bottom w:val="single" w:color="D0CFC5" w:sz="8" w:space="0"/>
          <w:right w:val="single" w:color="D0CFC5" w:sz="8" w:space="0"/>
        </w:tcBorders>
      </w:tcPr>
    </w:tblStylePr>
  </w:style>
  <w:style w:type="table" w:customStyle="1" w:styleId="1873">
    <w:name w:val="Medium List 1 - Accent 21"/>
    <w:basedOn w:val="12"/>
    <w:semiHidden/>
    <w:unhideWhenUsed/>
    <w:uiPriority w:val="65"/>
    <w:rPr>
      <w:rFonts w:ascii="Verdana" w:hAnsi="Verdana" w:eastAsia="Times New Roman" w:cs="Times New Roman"/>
      <w:color w:val="000000"/>
      <w:sz w:val="18"/>
      <w:szCs w:val="18"/>
      <w:lang w:eastAsia="da-DK"/>
    </w:rPr>
    <w:tblPr>
      <w:tblBorders>
        <w:top w:val="single" w:color="5CA551" w:sz="8" w:space="0"/>
        <w:bottom w:val="single" w:color="5CA551" w:sz="8" w:space="0"/>
      </w:tblBorders>
    </w:tblPr>
    <w:tblStylePr w:type="firstRow">
      <w:rPr>
        <w:rFonts w:ascii="Verdana" w:hAnsi="Verdana" w:eastAsia="Times New Roman" w:cs="Times New Roman"/>
      </w:rPr>
      <w:tcPr>
        <w:tcBorders>
          <w:top w:val="nil"/>
          <w:bottom w:val="single" w:color="5CA551" w:sz="8" w:space="0"/>
        </w:tcBorders>
      </w:tcPr>
    </w:tblStylePr>
    <w:tblStylePr w:type="lastRow">
      <w:rPr>
        <w:b/>
        <w:bCs/>
        <w:color w:val="009DE0"/>
      </w:rPr>
      <w:tcPr>
        <w:tcBorders>
          <w:top w:val="single" w:color="5CA551" w:sz="8" w:space="0"/>
          <w:bottom w:val="single" w:color="5CA551" w:sz="8" w:space="0"/>
        </w:tcBorders>
      </w:tcPr>
    </w:tblStylePr>
    <w:tblStylePr w:type="firstCol">
      <w:rPr>
        <w:b/>
        <w:bCs/>
      </w:rPr>
    </w:tblStylePr>
    <w:tblStylePr w:type="lastCol">
      <w:rPr>
        <w:b/>
        <w:bCs/>
      </w:rPr>
      <w:tcPr>
        <w:tcBorders>
          <w:top w:val="single" w:color="5CA551" w:sz="8" w:space="0"/>
          <w:bottom w:val="single" w:color="5CA551" w:sz="8" w:space="0"/>
        </w:tcBorders>
      </w:tcPr>
    </w:tblStylePr>
    <w:tblStylePr w:type="band1Vert">
      <w:tcPr>
        <w:shd w:val="clear" w:color="auto" w:fill="D6E9D3"/>
      </w:tcPr>
    </w:tblStylePr>
    <w:tblStylePr w:type="band1Horz">
      <w:tcPr>
        <w:shd w:val="clear" w:color="auto" w:fill="D6E9D3"/>
      </w:tcPr>
    </w:tblStylePr>
  </w:style>
  <w:style w:type="table" w:customStyle="1" w:styleId="1874">
    <w:name w:val="Medium List 1 - Accent 31"/>
    <w:basedOn w:val="12"/>
    <w:semiHidden/>
    <w:unhideWhenUsed/>
    <w:uiPriority w:val="65"/>
    <w:rPr>
      <w:rFonts w:ascii="Verdana" w:hAnsi="Verdana" w:eastAsia="Times New Roman" w:cs="Times New Roman"/>
      <w:color w:val="000000"/>
      <w:sz w:val="18"/>
      <w:szCs w:val="18"/>
      <w:lang w:eastAsia="da-DK"/>
    </w:rPr>
    <w:tblPr>
      <w:tblBorders>
        <w:top w:val="single" w:color="A1BF36" w:sz="8" w:space="0"/>
        <w:bottom w:val="single" w:color="A1BF36" w:sz="8" w:space="0"/>
      </w:tblBorders>
    </w:tblPr>
    <w:tblStylePr w:type="firstRow">
      <w:rPr>
        <w:rFonts w:ascii="Verdana" w:hAnsi="Verdana" w:eastAsia="Times New Roman" w:cs="Times New Roman"/>
      </w:rPr>
      <w:tcPr>
        <w:tcBorders>
          <w:top w:val="nil"/>
          <w:bottom w:val="single" w:color="A1BF36" w:sz="8" w:space="0"/>
        </w:tcBorders>
      </w:tcPr>
    </w:tblStylePr>
    <w:tblStylePr w:type="lastRow">
      <w:rPr>
        <w:b/>
        <w:bCs/>
        <w:color w:val="009DE0"/>
      </w:rPr>
      <w:tcPr>
        <w:tcBorders>
          <w:top w:val="single" w:color="A1BF36" w:sz="8" w:space="0"/>
          <w:bottom w:val="single" w:color="A1BF36" w:sz="8" w:space="0"/>
        </w:tcBorders>
      </w:tcPr>
    </w:tblStylePr>
    <w:tblStylePr w:type="firstCol">
      <w:rPr>
        <w:b/>
        <w:bCs/>
      </w:rPr>
    </w:tblStylePr>
    <w:tblStylePr w:type="lastCol">
      <w:rPr>
        <w:b/>
        <w:bCs/>
      </w:rPr>
      <w:tcPr>
        <w:tcBorders>
          <w:top w:val="single" w:color="A1BF36" w:sz="8" w:space="0"/>
          <w:bottom w:val="single" w:color="A1BF36" w:sz="8" w:space="0"/>
        </w:tcBorders>
      </w:tcPr>
    </w:tblStylePr>
    <w:tblStylePr w:type="band1Vert">
      <w:tcPr>
        <w:shd w:val="clear" w:color="auto" w:fill="E8F0CB"/>
      </w:tcPr>
    </w:tblStylePr>
    <w:tblStylePr w:type="band1Horz">
      <w:tcPr>
        <w:shd w:val="clear" w:color="auto" w:fill="E8F0CB"/>
      </w:tcPr>
    </w:tblStylePr>
  </w:style>
  <w:style w:type="table" w:customStyle="1" w:styleId="1875">
    <w:name w:val="Medium List 1 - Accent 41"/>
    <w:basedOn w:val="12"/>
    <w:semiHidden/>
    <w:unhideWhenUsed/>
    <w:uiPriority w:val="65"/>
    <w:rPr>
      <w:rFonts w:ascii="Verdana" w:hAnsi="Verdana" w:eastAsia="Times New Roman" w:cs="Times New Roman"/>
      <w:color w:val="000000"/>
      <w:sz w:val="18"/>
      <w:szCs w:val="18"/>
      <w:lang w:eastAsia="da-DK"/>
    </w:rPr>
    <w:tblPr>
      <w:tblBorders>
        <w:top w:val="single" w:color="C40079" w:sz="8" w:space="0"/>
        <w:bottom w:val="single" w:color="C40079" w:sz="8" w:space="0"/>
      </w:tblBorders>
    </w:tblPr>
    <w:tblStylePr w:type="firstRow">
      <w:rPr>
        <w:rFonts w:ascii="Verdana" w:hAnsi="Verdana" w:eastAsia="Times New Roman" w:cs="Times New Roman"/>
      </w:rPr>
      <w:tcPr>
        <w:tcBorders>
          <w:top w:val="nil"/>
          <w:bottom w:val="single" w:color="C40079" w:sz="8" w:space="0"/>
        </w:tcBorders>
      </w:tcPr>
    </w:tblStylePr>
    <w:tblStylePr w:type="lastRow">
      <w:rPr>
        <w:b/>
        <w:bCs/>
        <w:color w:val="009DE0"/>
      </w:rPr>
      <w:tcPr>
        <w:tcBorders>
          <w:top w:val="single" w:color="C40079" w:sz="8" w:space="0"/>
          <w:bottom w:val="single" w:color="C40079" w:sz="8" w:space="0"/>
        </w:tcBorders>
      </w:tcPr>
    </w:tblStylePr>
    <w:tblStylePr w:type="firstCol">
      <w:rPr>
        <w:b/>
        <w:bCs/>
      </w:rPr>
    </w:tblStylePr>
    <w:tblStylePr w:type="lastCol">
      <w:rPr>
        <w:b/>
        <w:bCs/>
      </w:rPr>
      <w:tcPr>
        <w:tcBorders>
          <w:top w:val="single" w:color="C40079" w:sz="8" w:space="0"/>
          <w:bottom w:val="single" w:color="C40079" w:sz="8" w:space="0"/>
        </w:tcBorders>
      </w:tcPr>
    </w:tblStylePr>
    <w:tblStylePr w:type="band1Vert">
      <w:tcPr>
        <w:shd w:val="clear" w:color="auto" w:fill="FFB1E1"/>
      </w:tcPr>
    </w:tblStylePr>
    <w:tblStylePr w:type="band1Horz">
      <w:tcPr>
        <w:shd w:val="clear" w:color="auto" w:fill="FFB1E1"/>
      </w:tcPr>
    </w:tblStylePr>
  </w:style>
  <w:style w:type="table" w:customStyle="1" w:styleId="1876">
    <w:name w:val="Medium List 1 - Accent 51"/>
    <w:basedOn w:val="12"/>
    <w:semiHidden/>
    <w:unhideWhenUsed/>
    <w:uiPriority w:val="65"/>
    <w:rPr>
      <w:rFonts w:ascii="Verdana" w:hAnsi="Verdana" w:eastAsia="Times New Roman" w:cs="Times New Roman"/>
      <w:color w:val="000000"/>
      <w:sz w:val="18"/>
      <w:szCs w:val="18"/>
      <w:lang w:eastAsia="da-DK"/>
    </w:rPr>
    <w:tblPr>
      <w:tblBorders>
        <w:top w:val="single" w:color="C63418" w:sz="8" w:space="0"/>
        <w:bottom w:val="single" w:color="C63418" w:sz="8" w:space="0"/>
      </w:tblBorders>
    </w:tblPr>
    <w:tblStylePr w:type="firstRow">
      <w:rPr>
        <w:rFonts w:ascii="Verdana" w:hAnsi="Verdana" w:eastAsia="Times New Roman" w:cs="Times New Roman"/>
      </w:rPr>
      <w:tcPr>
        <w:tcBorders>
          <w:top w:val="nil"/>
          <w:bottom w:val="single" w:color="C63418" w:sz="8" w:space="0"/>
        </w:tcBorders>
      </w:tcPr>
    </w:tblStylePr>
    <w:tblStylePr w:type="lastRow">
      <w:rPr>
        <w:b/>
        <w:bCs/>
        <w:color w:val="009DE0"/>
      </w:rPr>
      <w:tcPr>
        <w:tcBorders>
          <w:top w:val="single" w:color="C63418" w:sz="8" w:space="0"/>
          <w:bottom w:val="single" w:color="C63418" w:sz="8" w:space="0"/>
        </w:tcBorders>
      </w:tcPr>
    </w:tblStylePr>
    <w:tblStylePr w:type="firstCol">
      <w:rPr>
        <w:b/>
        <w:bCs/>
      </w:rPr>
    </w:tblStylePr>
    <w:tblStylePr w:type="lastCol">
      <w:rPr>
        <w:b/>
        <w:bCs/>
      </w:rPr>
      <w:tcPr>
        <w:tcBorders>
          <w:top w:val="single" w:color="C63418" w:sz="8" w:space="0"/>
          <w:bottom w:val="single" w:color="C63418" w:sz="8" w:space="0"/>
        </w:tcBorders>
      </w:tcPr>
    </w:tblStylePr>
    <w:tblStylePr w:type="band1Vert">
      <w:tcPr>
        <w:shd w:val="clear" w:color="auto" w:fill="F7C8BF"/>
      </w:tcPr>
    </w:tblStylePr>
    <w:tblStylePr w:type="band1Horz">
      <w:tcPr>
        <w:shd w:val="clear" w:color="auto" w:fill="F7C8BF"/>
      </w:tcPr>
    </w:tblStylePr>
  </w:style>
  <w:style w:type="table" w:customStyle="1" w:styleId="1877">
    <w:name w:val="Medium List 1 - Accent 61"/>
    <w:basedOn w:val="12"/>
    <w:semiHidden/>
    <w:unhideWhenUsed/>
    <w:uiPriority w:val="65"/>
    <w:rPr>
      <w:rFonts w:ascii="Verdana" w:hAnsi="Verdana" w:eastAsia="Times New Roman" w:cs="Times New Roman"/>
      <w:color w:val="000000"/>
      <w:sz w:val="18"/>
      <w:szCs w:val="18"/>
      <w:lang w:eastAsia="da-DK"/>
    </w:rPr>
    <w:tblPr>
      <w:tblBorders>
        <w:top w:val="single" w:color="D0CFC5" w:sz="8" w:space="0"/>
        <w:bottom w:val="single" w:color="D0CFC5" w:sz="8" w:space="0"/>
      </w:tblBorders>
    </w:tblPr>
    <w:tblStylePr w:type="firstRow">
      <w:rPr>
        <w:rFonts w:ascii="Verdana" w:hAnsi="Verdana" w:eastAsia="Times New Roman" w:cs="Times New Roman"/>
      </w:rPr>
      <w:tcPr>
        <w:tcBorders>
          <w:top w:val="nil"/>
          <w:bottom w:val="single" w:color="D0CFC5" w:sz="8" w:space="0"/>
        </w:tcBorders>
      </w:tcPr>
    </w:tblStylePr>
    <w:tblStylePr w:type="lastRow">
      <w:rPr>
        <w:b/>
        <w:bCs/>
        <w:color w:val="009DE0"/>
      </w:rPr>
      <w:tcPr>
        <w:tcBorders>
          <w:top w:val="single" w:color="D0CFC5" w:sz="8" w:space="0"/>
          <w:bottom w:val="single" w:color="D0CFC5" w:sz="8" w:space="0"/>
        </w:tcBorders>
      </w:tcPr>
    </w:tblStylePr>
    <w:tblStylePr w:type="firstCol">
      <w:rPr>
        <w:b/>
        <w:bCs/>
      </w:rPr>
    </w:tblStylePr>
    <w:tblStylePr w:type="lastCol">
      <w:rPr>
        <w:b/>
        <w:bCs/>
      </w:rPr>
      <w:tcPr>
        <w:tcBorders>
          <w:top w:val="single" w:color="D0CFC5" w:sz="8" w:space="0"/>
          <w:bottom w:val="single" w:color="D0CFC5" w:sz="8" w:space="0"/>
        </w:tcBorders>
      </w:tcPr>
    </w:tblStylePr>
    <w:tblStylePr w:type="band1Vert">
      <w:tcPr>
        <w:shd w:val="clear" w:color="auto" w:fill="F3F3F0"/>
      </w:tcPr>
    </w:tblStylePr>
    <w:tblStylePr w:type="band1Horz">
      <w:tcPr>
        <w:shd w:val="clear" w:color="auto" w:fill="F3F3F0"/>
      </w:tcPr>
    </w:tblStylePr>
  </w:style>
  <w:style w:type="table" w:customStyle="1" w:styleId="1878">
    <w:name w:val="Medium List 2 - Accent 11"/>
    <w:basedOn w:val="12"/>
    <w:semiHidden/>
    <w:unhideWhenUsed/>
    <w:uiPriority w:val="66"/>
    <w:rPr>
      <w:rFonts w:ascii="Verdana" w:hAnsi="Verdana" w:eastAsia="Times New Roman" w:cs="Times New Roman"/>
      <w:color w:val="000000"/>
      <w:sz w:val="18"/>
      <w:szCs w:val="18"/>
      <w:lang w:eastAsia="da-DK"/>
    </w:rPr>
    <w:tblPr>
      <w:tblBorders>
        <w:top w:val="single" w:color="A7D3F5" w:sz="8" w:space="0"/>
        <w:left w:val="single" w:color="A7D3F5" w:sz="8" w:space="0"/>
        <w:bottom w:val="single" w:color="A7D3F5" w:sz="8" w:space="0"/>
        <w:right w:val="single" w:color="A7D3F5" w:sz="8" w:space="0"/>
      </w:tblBorders>
    </w:tblPr>
    <w:tblStylePr w:type="firstRow">
      <w:rPr>
        <w:sz w:val="24"/>
        <w:szCs w:val="24"/>
      </w:rPr>
      <w:tcPr>
        <w:tcBorders>
          <w:top w:val="nil"/>
          <w:left w:val="nil"/>
          <w:bottom w:val="single" w:color="A7D3F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7D3F5" w:sz="8" w:space="0"/>
          <w:insideH w:val="nil"/>
          <w:insideV w:val="nil"/>
        </w:tcBorders>
        <w:shd w:val="clear" w:color="auto" w:fill="FFFFFF"/>
      </w:tcPr>
    </w:tblStylePr>
    <w:tblStylePr w:type="lastCol">
      <w:tcPr>
        <w:tcBorders>
          <w:top w:val="nil"/>
          <w:left w:val="single" w:color="A7D3F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9F4FC"/>
      </w:tcPr>
    </w:tblStylePr>
    <w:tblStylePr w:type="band1Horz">
      <w:tcPr>
        <w:tcBorders>
          <w:top w:val="nil"/>
          <w:bottom w:val="nil"/>
          <w:insideH w:val="nil"/>
          <w:insideV w:val="nil"/>
        </w:tcBorders>
        <w:shd w:val="clear" w:color="auto" w:fill="E9F4FC"/>
      </w:tcPr>
    </w:tblStylePr>
    <w:tblStylePr w:type="nwCell">
      <w:tcPr>
        <w:shd w:val="clear" w:color="auto" w:fill="FFFFFF"/>
      </w:tcPr>
    </w:tblStylePr>
    <w:tblStylePr w:type="swCell">
      <w:tcPr>
        <w:tcBorders>
          <w:top w:val="nil"/>
        </w:tcBorders>
      </w:tcPr>
    </w:tblStylePr>
  </w:style>
  <w:style w:type="table" w:customStyle="1" w:styleId="1879">
    <w:name w:val="Medium List 2 - Accent 21"/>
    <w:basedOn w:val="12"/>
    <w:semiHidden/>
    <w:unhideWhenUsed/>
    <w:uiPriority w:val="66"/>
    <w:rPr>
      <w:rFonts w:ascii="Verdana" w:hAnsi="Verdana" w:eastAsia="Times New Roman" w:cs="Times New Roman"/>
      <w:color w:val="000000"/>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rPr>
        <w:sz w:val="24"/>
        <w:szCs w:val="24"/>
      </w:rPr>
      <w:tcPr>
        <w:tcBorders>
          <w:top w:val="nil"/>
          <w:left w:val="nil"/>
          <w:bottom w:val="single" w:color="5CA551"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5CA551" w:sz="8" w:space="0"/>
          <w:insideH w:val="nil"/>
          <w:insideV w:val="nil"/>
        </w:tcBorders>
        <w:shd w:val="clear" w:color="auto" w:fill="FFFFFF"/>
      </w:tcPr>
    </w:tblStylePr>
    <w:tblStylePr w:type="lastCol">
      <w:tcPr>
        <w:tcBorders>
          <w:top w:val="nil"/>
          <w:left w:val="single" w:color="5CA551"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D6E9D3"/>
      </w:tcPr>
    </w:tblStylePr>
    <w:tblStylePr w:type="band1Horz">
      <w:tcPr>
        <w:tcBorders>
          <w:top w:val="nil"/>
          <w:bottom w:val="nil"/>
          <w:insideH w:val="nil"/>
          <w:insideV w:val="nil"/>
        </w:tcBorders>
        <w:shd w:val="clear" w:color="auto" w:fill="D6E9D3"/>
      </w:tcPr>
    </w:tblStylePr>
    <w:tblStylePr w:type="nwCell">
      <w:tcPr>
        <w:shd w:val="clear" w:color="auto" w:fill="FFFFFF"/>
      </w:tcPr>
    </w:tblStylePr>
    <w:tblStylePr w:type="swCell">
      <w:tcPr>
        <w:tcBorders>
          <w:top w:val="nil"/>
        </w:tcBorders>
      </w:tcPr>
    </w:tblStylePr>
  </w:style>
  <w:style w:type="table" w:customStyle="1" w:styleId="1880">
    <w:name w:val="Medium List 2 - Accent 31"/>
    <w:basedOn w:val="12"/>
    <w:semiHidden/>
    <w:unhideWhenUsed/>
    <w:uiPriority w:val="66"/>
    <w:rPr>
      <w:rFonts w:ascii="Verdana" w:hAnsi="Verdana" w:eastAsia="Times New Roman" w:cs="Times New Roman"/>
      <w:color w:val="000000"/>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rPr>
        <w:sz w:val="24"/>
        <w:szCs w:val="24"/>
      </w:rPr>
      <w:tcPr>
        <w:tcBorders>
          <w:top w:val="nil"/>
          <w:left w:val="nil"/>
          <w:bottom w:val="single" w:color="A1BF36"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1BF36" w:sz="8" w:space="0"/>
          <w:insideH w:val="nil"/>
          <w:insideV w:val="nil"/>
        </w:tcBorders>
        <w:shd w:val="clear" w:color="auto" w:fill="FFFFFF"/>
      </w:tcPr>
    </w:tblStylePr>
    <w:tblStylePr w:type="lastCol">
      <w:tcPr>
        <w:tcBorders>
          <w:top w:val="nil"/>
          <w:left w:val="single" w:color="A1BF36"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8F0CB"/>
      </w:tcPr>
    </w:tblStylePr>
    <w:tblStylePr w:type="band1Horz">
      <w:tcPr>
        <w:tcBorders>
          <w:top w:val="nil"/>
          <w:bottom w:val="nil"/>
          <w:insideH w:val="nil"/>
          <w:insideV w:val="nil"/>
        </w:tcBorders>
        <w:shd w:val="clear" w:color="auto" w:fill="E8F0CB"/>
      </w:tcPr>
    </w:tblStylePr>
    <w:tblStylePr w:type="nwCell">
      <w:tcPr>
        <w:shd w:val="clear" w:color="auto" w:fill="FFFFFF"/>
      </w:tcPr>
    </w:tblStylePr>
    <w:tblStylePr w:type="swCell">
      <w:tcPr>
        <w:tcBorders>
          <w:top w:val="nil"/>
        </w:tcBorders>
      </w:tcPr>
    </w:tblStylePr>
  </w:style>
  <w:style w:type="table" w:customStyle="1" w:styleId="1881">
    <w:name w:val="Medium List 2 - Accent 41"/>
    <w:basedOn w:val="12"/>
    <w:semiHidden/>
    <w:unhideWhenUsed/>
    <w:uiPriority w:val="66"/>
    <w:rPr>
      <w:rFonts w:ascii="Verdana" w:hAnsi="Verdana" w:eastAsia="Times New Roman" w:cs="Times New Roman"/>
      <w:color w:val="000000"/>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rPr>
        <w:sz w:val="24"/>
        <w:szCs w:val="24"/>
      </w:rPr>
      <w:tcPr>
        <w:tcBorders>
          <w:top w:val="nil"/>
          <w:left w:val="nil"/>
          <w:bottom w:val="single" w:color="C40079"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40079" w:sz="8" w:space="0"/>
          <w:insideH w:val="nil"/>
          <w:insideV w:val="nil"/>
        </w:tcBorders>
        <w:shd w:val="clear" w:color="auto" w:fill="FFFFFF"/>
      </w:tcPr>
    </w:tblStylePr>
    <w:tblStylePr w:type="lastCol">
      <w:tcPr>
        <w:tcBorders>
          <w:top w:val="nil"/>
          <w:left w:val="single" w:color="C40079"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FB1E1"/>
      </w:tcPr>
    </w:tblStylePr>
    <w:tblStylePr w:type="band1Horz">
      <w:tcPr>
        <w:tcBorders>
          <w:top w:val="nil"/>
          <w:bottom w:val="nil"/>
          <w:insideH w:val="nil"/>
          <w:insideV w:val="nil"/>
        </w:tcBorders>
        <w:shd w:val="clear" w:color="auto" w:fill="FFB1E1"/>
      </w:tcPr>
    </w:tblStylePr>
    <w:tblStylePr w:type="nwCell">
      <w:tcPr>
        <w:shd w:val="clear" w:color="auto" w:fill="FFFFFF"/>
      </w:tcPr>
    </w:tblStylePr>
    <w:tblStylePr w:type="swCell">
      <w:tcPr>
        <w:tcBorders>
          <w:top w:val="nil"/>
        </w:tcBorders>
      </w:tcPr>
    </w:tblStylePr>
  </w:style>
  <w:style w:type="table" w:customStyle="1" w:styleId="1882">
    <w:name w:val="Medium List 2 - Accent 51"/>
    <w:basedOn w:val="12"/>
    <w:semiHidden/>
    <w:unhideWhenUsed/>
    <w:uiPriority w:val="66"/>
    <w:rPr>
      <w:rFonts w:ascii="Verdana" w:hAnsi="Verdana" w:eastAsia="Times New Roman" w:cs="Times New Roman"/>
      <w:color w:val="000000"/>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rPr>
        <w:sz w:val="24"/>
        <w:szCs w:val="24"/>
      </w:rPr>
      <w:tcPr>
        <w:tcBorders>
          <w:top w:val="nil"/>
          <w:left w:val="nil"/>
          <w:bottom w:val="single" w:color="C63418"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63418" w:sz="8" w:space="0"/>
          <w:insideH w:val="nil"/>
          <w:insideV w:val="nil"/>
        </w:tcBorders>
        <w:shd w:val="clear" w:color="auto" w:fill="FFFFFF"/>
      </w:tcPr>
    </w:tblStylePr>
    <w:tblStylePr w:type="lastCol">
      <w:tcPr>
        <w:tcBorders>
          <w:top w:val="nil"/>
          <w:left w:val="single" w:color="C63418"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7C8BF"/>
      </w:tcPr>
    </w:tblStylePr>
    <w:tblStylePr w:type="band1Horz">
      <w:tcPr>
        <w:tcBorders>
          <w:top w:val="nil"/>
          <w:bottom w:val="nil"/>
          <w:insideH w:val="nil"/>
          <w:insideV w:val="nil"/>
        </w:tcBorders>
        <w:shd w:val="clear" w:color="auto" w:fill="F7C8BF"/>
      </w:tcPr>
    </w:tblStylePr>
    <w:tblStylePr w:type="nwCell">
      <w:tcPr>
        <w:shd w:val="clear" w:color="auto" w:fill="FFFFFF"/>
      </w:tcPr>
    </w:tblStylePr>
    <w:tblStylePr w:type="swCell">
      <w:tcPr>
        <w:tcBorders>
          <w:top w:val="nil"/>
        </w:tcBorders>
      </w:tcPr>
    </w:tblStylePr>
  </w:style>
  <w:style w:type="table" w:customStyle="1" w:styleId="1883">
    <w:name w:val="Medium List 2 - Accent 61"/>
    <w:basedOn w:val="12"/>
    <w:semiHidden/>
    <w:unhideWhenUsed/>
    <w:uiPriority w:val="66"/>
    <w:rPr>
      <w:rFonts w:ascii="Verdana" w:hAnsi="Verdana" w:eastAsia="Times New Roman" w:cs="Times New Roman"/>
      <w:color w:val="000000"/>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rPr>
        <w:sz w:val="24"/>
        <w:szCs w:val="24"/>
      </w:rPr>
      <w:tcPr>
        <w:tcBorders>
          <w:top w:val="nil"/>
          <w:left w:val="nil"/>
          <w:bottom w:val="single" w:color="D0CFC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D0CFC5" w:sz="8" w:space="0"/>
          <w:insideH w:val="nil"/>
          <w:insideV w:val="nil"/>
        </w:tcBorders>
        <w:shd w:val="clear" w:color="auto" w:fill="FFFFFF"/>
      </w:tcPr>
    </w:tblStylePr>
    <w:tblStylePr w:type="lastCol">
      <w:tcPr>
        <w:tcBorders>
          <w:top w:val="nil"/>
          <w:left w:val="single" w:color="D0CFC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3F3F0"/>
      </w:tcPr>
    </w:tblStylePr>
    <w:tblStylePr w:type="band1Horz">
      <w:tcPr>
        <w:tcBorders>
          <w:top w:val="nil"/>
          <w:bottom w:val="nil"/>
          <w:insideH w:val="nil"/>
          <w:insideV w:val="nil"/>
        </w:tcBorders>
        <w:shd w:val="clear" w:color="auto" w:fill="F3F3F0"/>
      </w:tcPr>
    </w:tblStylePr>
    <w:tblStylePr w:type="nwCell">
      <w:tcPr>
        <w:shd w:val="clear" w:color="auto" w:fill="FFFFFF"/>
      </w:tcPr>
    </w:tblStylePr>
    <w:tblStylePr w:type="swCell">
      <w:tcPr>
        <w:tcBorders>
          <w:top w:val="nil"/>
        </w:tcBorders>
      </w:tcPr>
    </w:tblStylePr>
  </w:style>
  <w:style w:type="table" w:customStyle="1" w:styleId="1884">
    <w:name w:val="Medium Shading 1 - Accent 21"/>
    <w:basedOn w:val="12"/>
    <w:semiHidden/>
    <w:unhideWhenUsed/>
    <w:uiPriority w:val="63"/>
    <w:rPr>
      <w:rFonts w:ascii="Verdana" w:hAnsi="Verdana" w:eastAsia="Times New Roman" w:cs="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tblBorders>
    </w:tblPr>
    <w:tblStylePr w:type="firstRow">
      <w:pPr>
        <w:spacing w:before="0" w:after="0" w:line="240" w:lineRule="auto"/>
      </w:pPr>
      <w:rPr>
        <w:b/>
        <w:bCs/>
        <w:color w:val="FFFFFF"/>
      </w:rPr>
      <w:tcPr>
        <w:tcBorders>
          <w:top w:val="single" w:color="82BD7A" w:sz="8" w:space="0"/>
          <w:left w:val="single" w:color="82BD7A" w:sz="8" w:space="0"/>
          <w:bottom w:val="single" w:color="82BD7A" w:sz="8" w:space="0"/>
          <w:right w:val="single" w:color="82BD7A" w:sz="8" w:space="0"/>
          <w:insideH w:val="nil"/>
          <w:insideV w:val="nil"/>
        </w:tcBorders>
        <w:shd w:val="clear" w:color="auto" w:fill="5CA551"/>
      </w:tcPr>
    </w:tblStylePr>
    <w:tblStylePr w:type="lastRow">
      <w:pPr>
        <w:spacing w:before="0" w:after="0" w:line="240" w:lineRule="auto"/>
      </w:pPr>
      <w:rPr>
        <w:b/>
        <w:bCs/>
      </w:rPr>
      <w:tcPr>
        <w:tcBorders>
          <w:top w:val="double" w:color="82BD7A" w:sz="6" w:space="0"/>
          <w:left w:val="single" w:color="82BD7A" w:sz="8" w:space="0"/>
          <w:bottom w:val="single" w:color="82BD7A" w:sz="8" w:space="0"/>
          <w:right w:val="single" w:color="82BD7A" w:sz="8" w:space="0"/>
          <w:insideH w:val="nil"/>
          <w:insideV w:val="nil"/>
        </w:tcBorders>
      </w:tcPr>
    </w:tblStylePr>
    <w:tblStylePr w:type="firstCol">
      <w:rPr>
        <w:b/>
        <w:bCs/>
      </w:rPr>
    </w:tblStylePr>
    <w:tblStylePr w:type="lastCol">
      <w:rPr>
        <w:b/>
        <w:bCs/>
      </w:rPr>
    </w:tblStylePr>
    <w:tblStylePr w:type="band1Vert">
      <w:tcPr>
        <w:shd w:val="clear" w:color="auto" w:fill="D6E9D3"/>
      </w:tcPr>
    </w:tblStylePr>
    <w:tblStylePr w:type="band1Horz">
      <w:tcPr>
        <w:tcBorders>
          <w:insideH w:val="nil"/>
          <w:insideV w:val="nil"/>
        </w:tcBorders>
        <w:shd w:val="clear" w:color="auto" w:fill="D6E9D3"/>
      </w:tcPr>
    </w:tblStylePr>
    <w:tblStylePr w:type="band2Horz">
      <w:tcPr>
        <w:tcBorders>
          <w:insideH w:val="nil"/>
          <w:insideV w:val="nil"/>
        </w:tcBorders>
      </w:tcPr>
    </w:tblStylePr>
  </w:style>
  <w:style w:type="table" w:customStyle="1" w:styleId="1885">
    <w:name w:val="Medium Shading 1 - Accent 31"/>
    <w:basedOn w:val="12"/>
    <w:semiHidden/>
    <w:unhideWhenUsed/>
    <w:uiPriority w:val="63"/>
    <w:rPr>
      <w:rFonts w:ascii="Verdana" w:hAnsi="Verdana" w:eastAsia="Times New Roman" w:cs="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tblBorders>
    </w:tblPr>
    <w:tblStylePr w:type="firstRow">
      <w:pPr>
        <w:spacing w:before="0" w:after="0" w:line="240" w:lineRule="auto"/>
      </w:pPr>
      <w:rPr>
        <w:b/>
        <w:bCs/>
        <w:color w:val="FFFFFF"/>
      </w:rPr>
      <w:tcPr>
        <w:tcBorders>
          <w:top w:val="single" w:color="BAD364" w:sz="8" w:space="0"/>
          <w:left w:val="single" w:color="BAD364" w:sz="8" w:space="0"/>
          <w:bottom w:val="single" w:color="BAD364" w:sz="8" w:space="0"/>
          <w:right w:val="single" w:color="BAD364" w:sz="8" w:space="0"/>
          <w:insideH w:val="nil"/>
          <w:insideV w:val="nil"/>
        </w:tcBorders>
        <w:shd w:val="clear" w:color="auto" w:fill="A1BF36"/>
      </w:tcPr>
    </w:tblStylePr>
    <w:tblStylePr w:type="lastRow">
      <w:pPr>
        <w:spacing w:before="0" w:after="0" w:line="240" w:lineRule="auto"/>
      </w:pPr>
      <w:rPr>
        <w:b/>
        <w:bCs/>
      </w:rPr>
      <w:tcPr>
        <w:tcBorders>
          <w:top w:val="double" w:color="BAD364" w:sz="6" w:space="0"/>
          <w:left w:val="single" w:color="BAD364" w:sz="8" w:space="0"/>
          <w:bottom w:val="single" w:color="BAD364" w:sz="8" w:space="0"/>
          <w:right w:val="single" w:color="BAD364" w:sz="8" w:space="0"/>
          <w:insideH w:val="nil"/>
          <w:insideV w:val="nil"/>
        </w:tcBorders>
      </w:tcPr>
    </w:tblStylePr>
    <w:tblStylePr w:type="firstCol">
      <w:rPr>
        <w:b/>
        <w:bCs/>
      </w:rPr>
    </w:tblStylePr>
    <w:tblStylePr w:type="lastCol">
      <w:rPr>
        <w:b/>
        <w:bCs/>
      </w:rPr>
    </w:tblStylePr>
    <w:tblStylePr w:type="band1Vert">
      <w:tcPr>
        <w:shd w:val="clear" w:color="auto" w:fill="E8F0CB"/>
      </w:tcPr>
    </w:tblStylePr>
    <w:tblStylePr w:type="band1Horz">
      <w:tcPr>
        <w:tcBorders>
          <w:insideH w:val="nil"/>
          <w:insideV w:val="nil"/>
        </w:tcBorders>
        <w:shd w:val="clear" w:color="auto" w:fill="E8F0CB"/>
      </w:tcPr>
    </w:tblStylePr>
    <w:tblStylePr w:type="band2Horz">
      <w:tcPr>
        <w:tcBorders>
          <w:insideH w:val="nil"/>
          <w:insideV w:val="nil"/>
        </w:tcBorders>
      </w:tcPr>
    </w:tblStylePr>
  </w:style>
  <w:style w:type="table" w:customStyle="1" w:styleId="1886">
    <w:name w:val="Medium Shading 1 - Accent 41"/>
    <w:basedOn w:val="12"/>
    <w:semiHidden/>
    <w:unhideWhenUsed/>
    <w:uiPriority w:val="63"/>
    <w:rPr>
      <w:rFonts w:ascii="Verdana" w:hAnsi="Verdana" w:eastAsia="Times New Roman" w:cs="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tblBorders>
    </w:tblPr>
    <w:tblStylePr w:type="firstRow">
      <w:pPr>
        <w:spacing w:before="0" w:after="0" w:line="240" w:lineRule="auto"/>
      </w:pPr>
      <w:rPr>
        <w:b/>
        <w:bCs/>
        <w:color w:val="FFFFFF"/>
      </w:rPr>
      <w:tcPr>
        <w:tcBorders>
          <w:top w:val="single" w:color="FF13A4" w:sz="8" w:space="0"/>
          <w:left w:val="single" w:color="FF13A4" w:sz="8" w:space="0"/>
          <w:bottom w:val="single" w:color="FF13A4" w:sz="8" w:space="0"/>
          <w:right w:val="single" w:color="FF13A4" w:sz="8" w:space="0"/>
          <w:insideH w:val="nil"/>
          <w:insideV w:val="nil"/>
        </w:tcBorders>
        <w:shd w:val="clear" w:color="auto" w:fill="C40079"/>
      </w:tcPr>
    </w:tblStylePr>
    <w:tblStylePr w:type="lastRow">
      <w:pPr>
        <w:spacing w:before="0" w:after="0" w:line="240" w:lineRule="auto"/>
      </w:pPr>
      <w:rPr>
        <w:b/>
        <w:bCs/>
      </w:rPr>
      <w:tcPr>
        <w:tcBorders>
          <w:top w:val="double" w:color="FF13A4" w:sz="6" w:space="0"/>
          <w:left w:val="single" w:color="FF13A4" w:sz="8" w:space="0"/>
          <w:bottom w:val="single" w:color="FF13A4" w:sz="8" w:space="0"/>
          <w:right w:val="single" w:color="FF13A4" w:sz="8" w:space="0"/>
          <w:insideH w:val="nil"/>
          <w:insideV w:val="nil"/>
        </w:tcBorders>
      </w:tcPr>
    </w:tblStylePr>
    <w:tblStylePr w:type="firstCol">
      <w:rPr>
        <w:b/>
        <w:bCs/>
      </w:rPr>
    </w:tblStylePr>
    <w:tblStylePr w:type="lastCol">
      <w:rPr>
        <w:b/>
        <w:bCs/>
      </w:rPr>
    </w:tblStylePr>
    <w:tblStylePr w:type="band1Vert">
      <w:tcPr>
        <w:shd w:val="clear" w:color="auto" w:fill="FFB1E1"/>
      </w:tcPr>
    </w:tblStylePr>
    <w:tblStylePr w:type="band1Horz">
      <w:tcPr>
        <w:tcBorders>
          <w:insideH w:val="nil"/>
          <w:insideV w:val="nil"/>
        </w:tcBorders>
        <w:shd w:val="clear" w:color="auto" w:fill="FFB1E1"/>
      </w:tcPr>
    </w:tblStylePr>
    <w:tblStylePr w:type="band2Horz">
      <w:tcPr>
        <w:tcBorders>
          <w:insideH w:val="nil"/>
          <w:insideV w:val="nil"/>
        </w:tcBorders>
      </w:tcPr>
    </w:tblStylePr>
  </w:style>
  <w:style w:type="table" w:customStyle="1" w:styleId="1887">
    <w:name w:val="Medium Shading 1 - Accent 51"/>
    <w:basedOn w:val="12"/>
    <w:semiHidden/>
    <w:unhideWhenUsed/>
    <w:uiPriority w:val="63"/>
    <w:rPr>
      <w:rFonts w:ascii="Verdana" w:hAnsi="Verdana" w:eastAsia="Times New Roman" w:cs="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tblBorders>
    </w:tblPr>
    <w:tblStylePr w:type="firstRow">
      <w:pPr>
        <w:spacing w:before="0" w:after="0" w:line="240" w:lineRule="auto"/>
      </w:pPr>
      <w:rPr>
        <w:b/>
        <w:bCs/>
        <w:color w:val="FFFFFF"/>
      </w:rPr>
      <w:tcPr>
        <w:tcBorders>
          <w:top w:val="single" w:color="E7593E" w:sz="8" w:space="0"/>
          <w:left w:val="single" w:color="E7593E" w:sz="8" w:space="0"/>
          <w:bottom w:val="single" w:color="E7593E" w:sz="8" w:space="0"/>
          <w:right w:val="single" w:color="E7593E" w:sz="8" w:space="0"/>
          <w:insideH w:val="nil"/>
          <w:insideV w:val="nil"/>
        </w:tcBorders>
        <w:shd w:val="clear" w:color="auto" w:fill="C63418"/>
      </w:tcPr>
    </w:tblStylePr>
    <w:tblStylePr w:type="lastRow">
      <w:pPr>
        <w:spacing w:before="0" w:after="0" w:line="240" w:lineRule="auto"/>
      </w:pPr>
      <w:rPr>
        <w:b/>
        <w:bCs/>
      </w:rPr>
      <w:tcPr>
        <w:tcBorders>
          <w:top w:val="double" w:color="E7593E" w:sz="6" w:space="0"/>
          <w:left w:val="single" w:color="E7593E" w:sz="8" w:space="0"/>
          <w:bottom w:val="single" w:color="E7593E" w:sz="8" w:space="0"/>
          <w:right w:val="single" w:color="E7593E" w:sz="8" w:space="0"/>
          <w:insideH w:val="nil"/>
          <w:insideV w:val="nil"/>
        </w:tcBorders>
      </w:tcPr>
    </w:tblStylePr>
    <w:tblStylePr w:type="firstCol">
      <w:rPr>
        <w:b/>
        <w:bCs/>
      </w:rPr>
    </w:tblStylePr>
    <w:tblStylePr w:type="lastCol">
      <w:rPr>
        <w:b/>
        <w:bCs/>
      </w:rPr>
    </w:tblStylePr>
    <w:tblStylePr w:type="band1Vert">
      <w:tcPr>
        <w:shd w:val="clear" w:color="auto" w:fill="F7C8BF"/>
      </w:tcPr>
    </w:tblStylePr>
    <w:tblStylePr w:type="band1Horz">
      <w:tcPr>
        <w:tcBorders>
          <w:insideH w:val="nil"/>
          <w:insideV w:val="nil"/>
        </w:tcBorders>
        <w:shd w:val="clear" w:color="auto" w:fill="F7C8BF"/>
      </w:tcPr>
    </w:tblStylePr>
    <w:tblStylePr w:type="band2Horz">
      <w:tcPr>
        <w:tcBorders>
          <w:insideH w:val="nil"/>
          <w:insideV w:val="nil"/>
        </w:tcBorders>
      </w:tcPr>
    </w:tblStylePr>
  </w:style>
  <w:style w:type="table" w:customStyle="1" w:styleId="1888">
    <w:name w:val="Medium Shading 1 - Accent 61"/>
    <w:basedOn w:val="12"/>
    <w:semiHidden/>
    <w:unhideWhenUsed/>
    <w:uiPriority w:val="63"/>
    <w:rPr>
      <w:rFonts w:ascii="Verdana" w:hAnsi="Verdana" w:eastAsia="Times New Roman" w:cs="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tblBorders>
    </w:tblPr>
    <w:tblStylePr w:type="firstRow">
      <w:pPr>
        <w:spacing w:before="0" w:after="0" w:line="240" w:lineRule="auto"/>
      </w:pPr>
      <w:rPr>
        <w:b/>
        <w:bCs/>
        <w:color w:val="FFFFFF"/>
      </w:rPr>
      <w:tcPr>
        <w:tcBorders>
          <w:top w:val="single" w:color="DBDBD3" w:sz="8" w:space="0"/>
          <w:left w:val="single" w:color="DBDBD3" w:sz="8" w:space="0"/>
          <w:bottom w:val="single" w:color="DBDBD3" w:sz="8" w:space="0"/>
          <w:right w:val="single" w:color="DBDBD3" w:sz="8" w:space="0"/>
          <w:insideH w:val="nil"/>
          <w:insideV w:val="nil"/>
        </w:tcBorders>
        <w:shd w:val="clear" w:color="auto" w:fill="D0CFC5"/>
      </w:tcPr>
    </w:tblStylePr>
    <w:tblStylePr w:type="lastRow">
      <w:pPr>
        <w:spacing w:before="0" w:after="0" w:line="240" w:lineRule="auto"/>
      </w:pPr>
      <w:rPr>
        <w:b/>
        <w:bCs/>
      </w:rPr>
      <w:tcPr>
        <w:tcBorders>
          <w:top w:val="double" w:color="DBDBD3" w:sz="6" w:space="0"/>
          <w:left w:val="single" w:color="DBDBD3" w:sz="8" w:space="0"/>
          <w:bottom w:val="single" w:color="DBDBD3" w:sz="8" w:space="0"/>
          <w:right w:val="single" w:color="DBDBD3" w:sz="8" w:space="0"/>
          <w:insideH w:val="nil"/>
          <w:insideV w:val="nil"/>
        </w:tcBorders>
      </w:tcPr>
    </w:tblStylePr>
    <w:tblStylePr w:type="firstCol">
      <w:rPr>
        <w:b/>
        <w:bCs/>
      </w:rPr>
    </w:tblStylePr>
    <w:tblStylePr w:type="lastCol">
      <w:rPr>
        <w:b/>
        <w:bCs/>
      </w:rPr>
    </w:tblStylePr>
    <w:tblStylePr w:type="band1Vert">
      <w:tcPr>
        <w:shd w:val="clear" w:color="auto" w:fill="F3F3F0"/>
      </w:tcPr>
    </w:tblStylePr>
    <w:tblStylePr w:type="band1Horz">
      <w:tcPr>
        <w:tcBorders>
          <w:insideH w:val="nil"/>
          <w:insideV w:val="nil"/>
        </w:tcBorders>
        <w:shd w:val="clear" w:color="auto" w:fill="F3F3F0"/>
      </w:tcPr>
    </w:tblStylePr>
    <w:tblStylePr w:type="band2Horz">
      <w:tcPr>
        <w:tcBorders>
          <w:insideH w:val="nil"/>
          <w:insideV w:val="nil"/>
        </w:tcBorders>
      </w:tcPr>
    </w:tblStylePr>
  </w:style>
  <w:style w:type="table" w:customStyle="1" w:styleId="1889">
    <w:name w:val="Medium Shading 2 - Accent 21"/>
    <w:basedOn w:val="12"/>
    <w:semiHidden/>
    <w:unhideWhenUsed/>
    <w:uiPriority w:val="64"/>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5CA55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5CA551"/>
      </w:tcPr>
    </w:tblStylePr>
    <w:tblStylePr w:type="lastCol">
      <w:rPr>
        <w:b/>
        <w:bCs/>
        <w:color w:val="FFFFFF"/>
      </w:rPr>
      <w:tcPr>
        <w:tcBorders>
          <w:left w:val="nil"/>
          <w:right w:val="nil"/>
          <w:insideH w:val="nil"/>
          <w:insideV w:val="nil"/>
        </w:tcBorders>
        <w:shd w:val="clear" w:color="auto" w:fill="5CA551"/>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0">
    <w:name w:val="Medium Shading 2 - Accent 31"/>
    <w:basedOn w:val="12"/>
    <w:semiHidden/>
    <w:unhideWhenUsed/>
    <w:uiPriority w:val="64"/>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A1BF3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A1BF36"/>
      </w:tcPr>
    </w:tblStylePr>
    <w:tblStylePr w:type="lastCol">
      <w:rPr>
        <w:b/>
        <w:bCs/>
        <w:color w:val="FFFFFF"/>
      </w:rPr>
      <w:tcPr>
        <w:tcBorders>
          <w:left w:val="nil"/>
          <w:right w:val="nil"/>
          <w:insideH w:val="nil"/>
          <w:insideV w:val="nil"/>
        </w:tcBorders>
        <w:shd w:val="clear" w:color="auto" w:fill="A1BF36"/>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1">
    <w:name w:val="Medium Shading 2 - Accent 41"/>
    <w:basedOn w:val="12"/>
    <w:semiHidden/>
    <w:unhideWhenUsed/>
    <w:uiPriority w:val="64"/>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40079"/>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40079"/>
      </w:tcPr>
    </w:tblStylePr>
    <w:tblStylePr w:type="lastCol">
      <w:rPr>
        <w:b/>
        <w:bCs/>
        <w:color w:val="FFFFFF"/>
      </w:rPr>
      <w:tcPr>
        <w:tcBorders>
          <w:left w:val="nil"/>
          <w:right w:val="nil"/>
          <w:insideH w:val="nil"/>
          <w:insideV w:val="nil"/>
        </w:tcBorders>
        <w:shd w:val="clear" w:color="auto" w:fill="C40079"/>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2">
    <w:name w:val="Medium Shading 2 - Accent 51"/>
    <w:basedOn w:val="12"/>
    <w:semiHidden/>
    <w:unhideWhenUsed/>
    <w:uiPriority w:val="64"/>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63418"/>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63418"/>
      </w:tcPr>
    </w:tblStylePr>
    <w:tblStylePr w:type="lastCol">
      <w:rPr>
        <w:b/>
        <w:bCs/>
        <w:color w:val="FFFFFF"/>
      </w:rPr>
      <w:tcPr>
        <w:tcBorders>
          <w:left w:val="nil"/>
          <w:right w:val="nil"/>
          <w:insideH w:val="nil"/>
          <w:insideV w:val="nil"/>
        </w:tcBorders>
        <w:shd w:val="clear" w:color="auto" w:fill="C63418"/>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3">
    <w:name w:val="Medium Shading 2 - Accent 61"/>
    <w:basedOn w:val="12"/>
    <w:semiHidden/>
    <w:unhideWhenUsed/>
    <w:uiPriority w:val="64"/>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D0CFC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D0CFC5"/>
      </w:tcPr>
    </w:tblStylePr>
    <w:tblStylePr w:type="lastCol">
      <w:rPr>
        <w:b/>
        <w:bCs/>
        <w:color w:val="FFFFFF"/>
      </w:rPr>
      <w:tcPr>
        <w:tcBorders>
          <w:left w:val="nil"/>
          <w:right w:val="nil"/>
          <w:insideH w:val="nil"/>
          <w:insideV w:val="nil"/>
        </w:tcBorders>
        <w:shd w:val="clear" w:color="auto" w:fill="D0CFC5"/>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4">
    <w:name w:val="Medium Grid 1 - Accent 11"/>
    <w:basedOn w:val="12"/>
    <w:semiHidden/>
    <w:unhideWhenUsed/>
    <w:uiPriority w:val="67"/>
    <w:rPr>
      <w:rFonts w:ascii="Verdana" w:hAnsi="Verdana" w:eastAsia="Times New Roman" w:cs="Times New Roman"/>
      <w:sz w:val="18"/>
      <w:szCs w:val="18"/>
      <w:lang w:eastAsia="da-DK"/>
    </w:rPr>
    <w:tblPr>
      <w:tblBorders>
        <w:top w:val="single" w:color="BCDDF7" w:sz="8" w:space="0"/>
        <w:left w:val="single" w:color="BCDDF7" w:sz="8" w:space="0"/>
        <w:bottom w:val="single" w:color="BCDDF7" w:sz="8" w:space="0"/>
        <w:right w:val="single" w:color="BCDDF7" w:sz="8" w:space="0"/>
        <w:insideH w:val="single" w:color="BCDDF7" w:sz="8" w:space="0"/>
        <w:insideV w:val="single" w:color="BCDDF7" w:sz="8" w:space="0"/>
      </w:tblBorders>
    </w:tblPr>
    <w:tcPr>
      <w:shd w:val="clear" w:color="auto" w:fill="E9F4FC"/>
    </w:tcPr>
    <w:tblStylePr w:type="firstRow">
      <w:rPr>
        <w:b/>
        <w:bCs/>
      </w:rPr>
    </w:tblStylePr>
    <w:tblStylePr w:type="lastRow">
      <w:rPr>
        <w:b/>
        <w:bCs/>
      </w:rPr>
      <w:tcPr>
        <w:tcBorders>
          <w:top w:val="single" w:color="BCDDF7" w:sz="18" w:space="0"/>
        </w:tcBorders>
      </w:tcPr>
    </w:tblStylePr>
    <w:tblStylePr w:type="firstCol">
      <w:rPr>
        <w:b/>
        <w:bCs/>
      </w:rPr>
    </w:tblStylePr>
    <w:tblStylePr w:type="lastCol">
      <w:rPr>
        <w:b/>
        <w:bCs/>
      </w:rPr>
    </w:tblStylePr>
    <w:tblStylePr w:type="band1Vert">
      <w:tcPr>
        <w:shd w:val="clear" w:color="auto" w:fill="D3E8FA"/>
      </w:tcPr>
    </w:tblStylePr>
    <w:tblStylePr w:type="band1Horz">
      <w:tcPr>
        <w:shd w:val="clear" w:color="auto" w:fill="D3E8FA"/>
      </w:tcPr>
    </w:tblStylePr>
  </w:style>
  <w:style w:type="table" w:customStyle="1" w:styleId="1895">
    <w:name w:val="Medium Grid 1 - Accent 21"/>
    <w:basedOn w:val="12"/>
    <w:semiHidden/>
    <w:unhideWhenUsed/>
    <w:uiPriority w:val="67"/>
    <w:rPr>
      <w:rFonts w:ascii="Verdana" w:hAnsi="Verdana" w:eastAsia="Times New Roman" w:cs="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insideV w:val="single" w:color="82BD7A" w:sz="8" w:space="0"/>
      </w:tblBorders>
    </w:tblPr>
    <w:tcPr>
      <w:shd w:val="clear" w:color="auto" w:fill="D6E9D3"/>
    </w:tcPr>
    <w:tblStylePr w:type="firstRow">
      <w:rPr>
        <w:b/>
        <w:bCs/>
      </w:rPr>
    </w:tblStylePr>
    <w:tblStylePr w:type="lastRow">
      <w:rPr>
        <w:b/>
        <w:bCs/>
      </w:rPr>
      <w:tcPr>
        <w:tcBorders>
          <w:top w:val="single" w:color="82BD7A" w:sz="18" w:space="0"/>
        </w:tcBorders>
      </w:tcPr>
    </w:tblStylePr>
    <w:tblStylePr w:type="firstCol">
      <w:rPr>
        <w:b/>
        <w:bCs/>
      </w:rPr>
    </w:tblStylePr>
    <w:tblStylePr w:type="lastCol">
      <w:rPr>
        <w:b/>
        <w:bCs/>
      </w:rPr>
    </w:tblStylePr>
    <w:tblStylePr w:type="band1Vert">
      <w:tcPr>
        <w:shd w:val="clear" w:color="auto" w:fill="ACD3A6"/>
      </w:tcPr>
    </w:tblStylePr>
    <w:tblStylePr w:type="band1Horz">
      <w:tcPr>
        <w:shd w:val="clear" w:color="auto" w:fill="ACD3A6"/>
      </w:tcPr>
    </w:tblStylePr>
  </w:style>
  <w:style w:type="table" w:customStyle="1" w:styleId="1896">
    <w:name w:val="Medium Grid 1 - Accent 31"/>
    <w:basedOn w:val="12"/>
    <w:semiHidden/>
    <w:unhideWhenUsed/>
    <w:uiPriority w:val="67"/>
    <w:rPr>
      <w:rFonts w:ascii="Verdana" w:hAnsi="Verdana" w:eastAsia="Times New Roman" w:cs="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insideV w:val="single" w:color="BAD364" w:sz="8" w:space="0"/>
      </w:tblBorders>
    </w:tblPr>
    <w:tcPr>
      <w:shd w:val="clear" w:color="auto" w:fill="E8F0CB"/>
    </w:tcPr>
    <w:tblStylePr w:type="firstRow">
      <w:rPr>
        <w:b/>
        <w:bCs/>
      </w:rPr>
    </w:tblStylePr>
    <w:tblStylePr w:type="lastRow">
      <w:rPr>
        <w:b/>
        <w:bCs/>
      </w:rPr>
      <w:tcPr>
        <w:tcBorders>
          <w:top w:val="single" w:color="BAD364" w:sz="18" w:space="0"/>
        </w:tcBorders>
      </w:tcPr>
    </w:tblStylePr>
    <w:tblStylePr w:type="firstCol">
      <w:rPr>
        <w:b/>
        <w:bCs/>
      </w:rPr>
    </w:tblStylePr>
    <w:tblStylePr w:type="lastCol">
      <w:rPr>
        <w:b/>
        <w:bCs/>
      </w:rPr>
    </w:tblStylePr>
    <w:tblStylePr w:type="band1Vert">
      <w:tcPr>
        <w:shd w:val="clear" w:color="auto" w:fill="D1E298"/>
      </w:tcPr>
    </w:tblStylePr>
    <w:tblStylePr w:type="band1Horz">
      <w:tcPr>
        <w:shd w:val="clear" w:color="auto" w:fill="D1E298"/>
      </w:tcPr>
    </w:tblStylePr>
  </w:style>
  <w:style w:type="table" w:customStyle="1" w:styleId="1897">
    <w:name w:val="Medium Grid 1 - Accent 41"/>
    <w:basedOn w:val="12"/>
    <w:semiHidden/>
    <w:unhideWhenUsed/>
    <w:uiPriority w:val="67"/>
    <w:rPr>
      <w:rFonts w:ascii="Verdana" w:hAnsi="Verdana" w:eastAsia="Times New Roman" w:cs="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insideV w:val="single" w:color="FF13A4" w:sz="8" w:space="0"/>
      </w:tblBorders>
    </w:tblPr>
    <w:tcPr>
      <w:shd w:val="clear" w:color="auto" w:fill="FFB1E1"/>
    </w:tcPr>
    <w:tblStylePr w:type="firstRow">
      <w:rPr>
        <w:b/>
        <w:bCs/>
      </w:rPr>
    </w:tblStylePr>
    <w:tblStylePr w:type="lastRow">
      <w:rPr>
        <w:b/>
        <w:bCs/>
      </w:rPr>
      <w:tcPr>
        <w:tcBorders>
          <w:top w:val="single" w:color="FF13A4" w:sz="18" w:space="0"/>
        </w:tcBorders>
      </w:tcPr>
    </w:tblStylePr>
    <w:tblStylePr w:type="firstCol">
      <w:rPr>
        <w:b/>
        <w:bCs/>
      </w:rPr>
    </w:tblStylePr>
    <w:tblStylePr w:type="lastCol">
      <w:rPr>
        <w:b/>
        <w:bCs/>
      </w:rPr>
    </w:tblStylePr>
    <w:tblStylePr w:type="band1Vert">
      <w:tcPr>
        <w:shd w:val="clear" w:color="auto" w:fill="FF62C2"/>
      </w:tcPr>
    </w:tblStylePr>
    <w:tblStylePr w:type="band1Horz">
      <w:tcPr>
        <w:shd w:val="clear" w:color="auto" w:fill="FF62C2"/>
      </w:tcPr>
    </w:tblStylePr>
  </w:style>
  <w:style w:type="table" w:customStyle="1" w:styleId="1898">
    <w:name w:val="Medium Grid 1 - Accent 51"/>
    <w:basedOn w:val="12"/>
    <w:semiHidden/>
    <w:unhideWhenUsed/>
    <w:uiPriority w:val="67"/>
    <w:rPr>
      <w:rFonts w:ascii="Verdana" w:hAnsi="Verdana" w:eastAsia="Times New Roman" w:cs="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insideV w:val="single" w:color="E7593E" w:sz="8" w:space="0"/>
      </w:tblBorders>
    </w:tblPr>
    <w:tcPr>
      <w:shd w:val="clear" w:color="auto" w:fill="F7C8BF"/>
    </w:tcPr>
    <w:tblStylePr w:type="firstRow">
      <w:rPr>
        <w:b/>
        <w:bCs/>
      </w:rPr>
    </w:tblStylePr>
    <w:tblStylePr w:type="lastRow">
      <w:rPr>
        <w:b/>
        <w:bCs/>
      </w:rPr>
      <w:tcPr>
        <w:tcBorders>
          <w:top w:val="single" w:color="E7593E" w:sz="18" w:space="0"/>
        </w:tcBorders>
      </w:tcPr>
    </w:tblStylePr>
    <w:tblStylePr w:type="firstCol">
      <w:rPr>
        <w:b/>
        <w:bCs/>
      </w:rPr>
    </w:tblStylePr>
    <w:tblStylePr w:type="lastCol">
      <w:rPr>
        <w:b/>
        <w:bCs/>
      </w:rPr>
    </w:tblStylePr>
    <w:tblStylePr w:type="band1Vert">
      <w:tcPr>
        <w:shd w:val="clear" w:color="auto" w:fill="EF907E"/>
      </w:tcPr>
    </w:tblStylePr>
    <w:tblStylePr w:type="band1Horz">
      <w:tcPr>
        <w:shd w:val="clear" w:color="auto" w:fill="EF907E"/>
      </w:tcPr>
    </w:tblStylePr>
  </w:style>
  <w:style w:type="table" w:customStyle="1" w:styleId="1899">
    <w:name w:val="Medium Grid 1 - Accent 61"/>
    <w:basedOn w:val="12"/>
    <w:semiHidden/>
    <w:unhideWhenUsed/>
    <w:uiPriority w:val="67"/>
    <w:rPr>
      <w:rFonts w:ascii="Verdana" w:hAnsi="Verdana" w:eastAsia="Times New Roman" w:cs="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insideV w:val="single" w:color="DBDBD3" w:sz="8" w:space="0"/>
      </w:tblBorders>
    </w:tblPr>
    <w:tcPr>
      <w:shd w:val="clear" w:color="auto" w:fill="F3F3F0"/>
    </w:tcPr>
    <w:tblStylePr w:type="firstRow">
      <w:rPr>
        <w:b/>
        <w:bCs/>
      </w:rPr>
    </w:tblStylePr>
    <w:tblStylePr w:type="lastRow">
      <w:rPr>
        <w:b/>
        <w:bCs/>
      </w:rPr>
      <w:tcPr>
        <w:tcBorders>
          <w:top w:val="single" w:color="DBDBD3" w:sz="18" w:space="0"/>
        </w:tcBorders>
      </w:tcPr>
    </w:tblStylePr>
    <w:tblStylePr w:type="firstCol">
      <w:rPr>
        <w:b/>
        <w:bCs/>
      </w:rPr>
    </w:tblStylePr>
    <w:tblStylePr w:type="lastCol">
      <w:rPr>
        <w:b/>
        <w:bCs/>
      </w:rPr>
    </w:tblStylePr>
    <w:tblStylePr w:type="band1Vert">
      <w:tcPr>
        <w:shd w:val="clear" w:color="auto" w:fill="E7E7E2"/>
      </w:tcPr>
    </w:tblStylePr>
    <w:tblStylePr w:type="band1Horz">
      <w:tcPr>
        <w:shd w:val="clear" w:color="auto" w:fill="E7E7E2"/>
      </w:tcPr>
    </w:tblStylePr>
  </w:style>
  <w:style w:type="table" w:customStyle="1" w:styleId="1900">
    <w:name w:val="Medium Grid 2 - Accent 11"/>
    <w:basedOn w:val="12"/>
    <w:semiHidden/>
    <w:unhideWhenUsed/>
    <w:uiPriority w:val="68"/>
    <w:rPr>
      <w:rFonts w:ascii="Verdana" w:hAnsi="Verdana" w:eastAsia="Times New Roman" w:cs="Times New Roman"/>
      <w:color w:val="000000"/>
      <w:sz w:val="18"/>
      <w:szCs w:val="18"/>
      <w:lang w:eastAsia="da-DK"/>
    </w:rPr>
    <w:tblPr>
      <w:tblBorders>
        <w:top w:val="single" w:color="A7D3F5" w:sz="8" w:space="0"/>
        <w:left w:val="single" w:color="A7D3F5" w:sz="8" w:space="0"/>
        <w:bottom w:val="single" w:color="A7D3F5" w:sz="8" w:space="0"/>
        <w:right w:val="single" w:color="A7D3F5" w:sz="8" w:space="0"/>
        <w:insideH w:val="single" w:color="A7D3F5" w:sz="8" w:space="0"/>
        <w:insideV w:val="single" w:color="A7D3F5" w:sz="8" w:space="0"/>
      </w:tblBorders>
    </w:tblPr>
    <w:tcPr>
      <w:shd w:val="clear" w:color="auto" w:fill="E9F4FC"/>
    </w:tcPr>
    <w:tblStylePr w:type="firstRow">
      <w:rPr>
        <w:b/>
        <w:bCs/>
        <w:color w:val="000000"/>
      </w:rPr>
      <w:tcPr>
        <w:shd w:val="clear" w:color="auto" w:fill="F6FAFE"/>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DF6FD"/>
      </w:tcPr>
    </w:tblStylePr>
    <w:tblStylePr w:type="band1Vert">
      <w:tcPr>
        <w:shd w:val="clear" w:color="auto" w:fill="D3E8FA"/>
      </w:tcPr>
    </w:tblStylePr>
    <w:tblStylePr w:type="band1Horz">
      <w:tcPr>
        <w:tcBorders>
          <w:insideH w:val="single" w:sz="6" w:space="0"/>
          <w:insideV w:val="single" w:sz="6" w:space="0"/>
        </w:tcBorders>
        <w:shd w:val="clear" w:color="auto" w:fill="D3E8FA"/>
      </w:tcPr>
    </w:tblStylePr>
    <w:tblStylePr w:type="nwCell">
      <w:tcPr>
        <w:shd w:val="clear" w:color="auto" w:fill="FFFFFF"/>
      </w:tcPr>
    </w:tblStylePr>
  </w:style>
  <w:style w:type="table" w:customStyle="1" w:styleId="1901">
    <w:name w:val="Medium Grid 2 - Accent 21"/>
    <w:basedOn w:val="12"/>
    <w:semiHidden/>
    <w:unhideWhenUsed/>
    <w:uiPriority w:val="68"/>
    <w:rPr>
      <w:rFonts w:ascii="Verdana" w:hAnsi="Verdana" w:eastAsia="Times New Roman" w:cs="Times New Roman"/>
      <w:color w:val="000000"/>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cPr>
      <w:shd w:val="clear" w:color="auto" w:fill="D6E9D3"/>
    </w:tcPr>
    <w:tblStylePr w:type="firstRow">
      <w:rPr>
        <w:b/>
        <w:bCs/>
        <w:color w:val="000000"/>
      </w:rPr>
      <w:tcPr>
        <w:shd w:val="clear" w:color="auto" w:fill="EEF6ED"/>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DDEDDB"/>
      </w:tcPr>
    </w:tblStylePr>
    <w:tblStylePr w:type="band1Vert">
      <w:tcPr>
        <w:shd w:val="clear" w:color="auto" w:fill="ACD3A6"/>
      </w:tcPr>
    </w:tblStylePr>
    <w:tblStylePr w:type="band1Horz">
      <w:tcPr>
        <w:tcBorders>
          <w:insideH w:val="single" w:sz="6" w:space="0"/>
          <w:insideV w:val="single" w:sz="6" w:space="0"/>
        </w:tcBorders>
        <w:shd w:val="clear" w:color="auto" w:fill="ACD3A6"/>
      </w:tcPr>
    </w:tblStylePr>
    <w:tblStylePr w:type="nwCell">
      <w:tcPr>
        <w:shd w:val="clear" w:color="auto" w:fill="FFFFFF"/>
      </w:tcPr>
    </w:tblStylePr>
  </w:style>
  <w:style w:type="table" w:customStyle="1" w:styleId="1902">
    <w:name w:val="Medium Grid 2 - Accent 31"/>
    <w:basedOn w:val="12"/>
    <w:semiHidden/>
    <w:unhideWhenUsed/>
    <w:uiPriority w:val="68"/>
    <w:rPr>
      <w:rFonts w:ascii="Verdana" w:hAnsi="Verdana" w:eastAsia="Times New Roman" w:cs="Times New Roman"/>
      <w:color w:val="000000"/>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cPr>
      <w:shd w:val="clear" w:color="auto" w:fill="E8F0CB"/>
    </w:tcPr>
    <w:tblStylePr w:type="firstRow">
      <w:rPr>
        <w:b/>
        <w:bCs/>
        <w:color w:val="000000"/>
      </w:rPr>
      <w:tcPr>
        <w:shd w:val="clear" w:color="auto" w:fill="F6F9EA"/>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CF3D5"/>
      </w:tcPr>
    </w:tblStylePr>
    <w:tblStylePr w:type="band1Vert">
      <w:tcPr>
        <w:shd w:val="clear" w:color="auto" w:fill="D1E298"/>
      </w:tcPr>
    </w:tblStylePr>
    <w:tblStylePr w:type="band1Horz">
      <w:tcPr>
        <w:tcBorders>
          <w:insideH w:val="single" w:sz="6" w:space="0"/>
          <w:insideV w:val="single" w:sz="6" w:space="0"/>
        </w:tcBorders>
        <w:shd w:val="clear" w:color="auto" w:fill="D1E298"/>
      </w:tcPr>
    </w:tblStylePr>
    <w:tblStylePr w:type="nwCell">
      <w:tcPr>
        <w:shd w:val="clear" w:color="auto" w:fill="FFFFFF"/>
      </w:tcPr>
    </w:tblStylePr>
  </w:style>
  <w:style w:type="table" w:customStyle="1" w:styleId="1903">
    <w:name w:val="Medium Grid 2 - Accent 41"/>
    <w:basedOn w:val="12"/>
    <w:semiHidden/>
    <w:unhideWhenUsed/>
    <w:uiPriority w:val="68"/>
    <w:rPr>
      <w:rFonts w:ascii="Verdana" w:hAnsi="Verdana" w:eastAsia="Times New Roman" w:cs="Times New Roman"/>
      <w:color w:val="000000"/>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cPr>
      <w:shd w:val="clear" w:color="auto" w:fill="FFB1E1"/>
    </w:tcPr>
    <w:tblStylePr w:type="firstRow">
      <w:rPr>
        <w:b/>
        <w:bCs/>
        <w:color w:val="000000"/>
      </w:rPr>
      <w:tcPr>
        <w:shd w:val="clear" w:color="auto" w:fill="FFE0F3"/>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FC0E6"/>
      </w:tcPr>
    </w:tblStylePr>
    <w:tblStylePr w:type="band1Vert">
      <w:tcPr>
        <w:shd w:val="clear" w:color="auto" w:fill="FF62C2"/>
      </w:tcPr>
    </w:tblStylePr>
    <w:tblStylePr w:type="band1Horz">
      <w:tcPr>
        <w:tcBorders>
          <w:insideH w:val="single" w:sz="6" w:space="0"/>
          <w:insideV w:val="single" w:sz="6" w:space="0"/>
        </w:tcBorders>
        <w:shd w:val="clear" w:color="auto" w:fill="FF62C2"/>
      </w:tcPr>
    </w:tblStylePr>
    <w:tblStylePr w:type="nwCell">
      <w:tcPr>
        <w:shd w:val="clear" w:color="auto" w:fill="FFFFFF"/>
      </w:tcPr>
    </w:tblStylePr>
  </w:style>
  <w:style w:type="table" w:customStyle="1" w:styleId="1904">
    <w:name w:val="Medium Grid 2 - Accent 51"/>
    <w:basedOn w:val="12"/>
    <w:semiHidden/>
    <w:unhideWhenUsed/>
    <w:uiPriority w:val="68"/>
    <w:rPr>
      <w:rFonts w:ascii="Verdana" w:hAnsi="Verdana" w:eastAsia="Times New Roman" w:cs="Times New Roman"/>
      <w:color w:val="000000"/>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cPr>
      <w:shd w:val="clear" w:color="auto" w:fill="F7C8BF"/>
    </w:tcPr>
    <w:tblStylePr w:type="firstRow">
      <w:rPr>
        <w:b/>
        <w:bCs/>
        <w:color w:val="000000"/>
      </w:rPr>
      <w:tcPr>
        <w:shd w:val="clear" w:color="auto" w:fill="FCE9E5"/>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8D2CB"/>
      </w:tcPr>
    </w:tblStylePr>
    <w:tblStylePr w:type="band1Vert">
      <w:tcPr>
        <w:shd w:val="clear" w:color="auto" w:fill="EF907E"/>
      </w:tcPr>
    </w:tblStylePr>
    <w:tblStylePr w:type="band1Horz">
      <w:tcPr>
        <w:tcBorders>
          <w:insideH w:val="single" w:sz="6" w:space="0"/>
          <w:insideV w:val="single" w:sz="6" w:space="0"/>
        </w:tcBorders>
        <w:shd w:val="clear" w:color="auto" w:fill="EF907E"/>
      </w:tcPr>
    </w:tblStylePr>
    <w:tblStylePr w:type="nwCell">
      <w:tcPr>
        <w:shd w:val="clear" w:color="auto" w:fill="FFFFFF"/>
      </w:tcPr>
    </w:tblStylePr>
  </w:style>
  <w:style w:type="table" w:customStyle="1" w:styleId="1905">
    <w:name w:val="Medium Grid 2 - Accent 61"/>
    <w:basedOn w:val="12"/>
    <w:semiHidden/>
    <w:unhideWhenUsed/>
    <w:uiPriority w:val="68"/>
    <w:rPr>
      <w:rFonts w:ascii="Verdana" w:hAnsi="Verdana" w:eastAsia="Times New Roman" w:cs="Times New Roman"/>
      <w:color w:val="000000"/>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cPr>
      <w:shd w:val="clear" w:color="auto" w:fill="F3F3F0"/>
    </w:tcPr>
    <w:tblStylePr w:type="firstRow">
      <w:rPr>
        <w:b/>
        <w:bCs/>
        <w:color w:val="000000"/>
      </w:rPr>
      <w:tcPr>
        <w:shd w:val="clear" w:color="auto" w:fill="FAFAF9"/>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5F5F3"/>
      </w:tcPr>
    </w:tblStylePr>
    <w:tblStylePr w:type="band1Vert">
      <w:tcPr>
        <w:shd w:val="clear" w:color="auto" w:fill="E7E7E2"/>
      </w:tcPr>
    </w:tblStylePr>
    <w:tblStylePr w:type="band1Horz">
      <w:tcPr>
        <w:tcBorders>
          <w:insideH w:val="single" w:sz="6" w:space="0"/>
          <w:insideV w:val="single" w:sz="6" w:space="0"/>
        </w:tcBorders>
        <w:shd w:val="clear" w:color="auto" w:fill="E7E7E2"/>
      </w:tcPr>
    </w:tblStylePr>
    <w:tblStylePr w:type="nwCell">
      <w:tcPr>
        <w:shd w:val="clear" w:color="auto" w:fill="FFFFFF"/>
      </w:tcPr>
    </w:tblStylePr>
  </w:style>
  <w:style w:type="table" w:customStyle="1" w:styleId="1906">
    <w:name w:val="Medium Grid 3 - Accent 11"/>
    <w:basedOn w:val="12"/>
    <w:semiHidden/>
    <w:unhideWhenUsed/>
    <w:uiPriority w:val="69"/>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9F4FC"/>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7D3F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7D3F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7D3F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7D3F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3E8FA"/>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3E8FA"/>
      </w:tcPr>
    </w:tblStylePr>
  </w:style>
  <w:style w:type="table" w:customStyle="1" w:styleId="1907">
    <w:name w:val="Medium Grid 3 - Accent 21"/>
    <w:basedOn w:val="12"/>
    <w:semiHidden/>
    <w:unhideWhenUsed/>
    <w:uiPriority w:val="69"/>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6E9D3"/>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5CA551"/>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5CA551"/>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5CA551"/>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5CA551"/>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ACD3A6"/>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CD3A6"/>
      </w:tcPr>
    </w:tblStylePr>
  </w:style>
  <w:style w:type="table" w:customStyle="1" w:styleId="1908">
    <w:name w:val="Medium Grid 3 - Accent 31"/>
    <w:basedOn w:val="12"/>
    <w:semiHidden/>
    <w:unhideWhenUsed/>
    <w:uiPriority w:val="69"/>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8F0CB"/>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1BF3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1BF36"/>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1BF36"/>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1BF36"/>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1E298"/>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1E298"/>
      </w:tcPr>
    </w:tblStylePr>
  </w:style>
  <w:style w:type="table" w:customStyle="1" w:styleId="1909">
    <w:name w:val="Medium Grid 3 - Accent 41"/>
    <w:basedOn w:val="12"/>
    <w:semiHidden/>
    <w:unhideWhenUsed/>
    <w:uiPriority w:val="69"/>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FB1E1"/>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40079"/>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40079"/>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40079"/>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40079"/>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FF62C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F62C2"/>
      </w:tcPr>
    </w:tblStylePr>
  </w:style>
  <w:style w:type="table" w:customStyle="1" w:styleId="1910">
    <w:name w:val="Medium Grid 3 - Accent 51"/>
    <w:basedOn w:val="12"/>
    <w:semiHidden/>
    <w:unhideWhenUsed/>
    <w:uiPriority w:val="69"/>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7C8BF"/>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63418"/>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63418"/>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63418"/>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63418"/>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F907E"/>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F907E"/>
      </w:tcPr>
    </w:tblStylePr>
  </w:style>
  <w:style w:type="table" w:customStyle="1" w:styleId="1911">
    <w:name w:val="Medium Grid 3 - Accent 61"/>
    <w:basedOn w:val="12"/>
    <w:semiHidden/>
    <w:unhideWhenUsed/>
    <w:uiPriority w:val="69"/>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3F3F0"/>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D0CFC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D0CFC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D0CFC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D0CFC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7E7E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7E7E2"/>
      </w:tcPr>
    </w:tblStylePr>
  </w:style>
  <w:style w:type="table" w:customStyle="1" w:styleId="1912">
    <w:name w:val="Dark List - Accent 11"/>
    <w:basedOn w:val="12"/>
    <w:semiHidden/>
    <w:unhideWhenUsed/>
    <w:uiPriority w:val="70"/>
    <w:rPr>
      <w:rFonts w:ascii="Verdana" w:hAnsi="Verdana" w:eastAsia="Times New Roman" w:cs="Times New Roman"/>
      <w:color w:val="FFFFFF"/>
      <w:sz w:val="18"/>
      <w:szCs w:val="18"/>
      <w:lang w:eastAsia="da-DK"/>
    </w:rPr>
    <w:tcPr>
      <w:shd w:val="clear" w:color="auto" w:fill="A7D3F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1570B8"/>
      </w:tcPr>
    </w:tblStylePr>
    <w:tblStylePr w:type="firstCol">
      <w:tcPr>
        <w:tcBorders>
          <w:top w:val="nil"/>
          <w:left w:val="nil"/>
          <w:bottom w:val="nil"/>
          <w:right w:val="single" w:color="FFFFFF" w:sz="18" w:space="0"/>
          <w:insideH w:val="nil"/>
          <w:insideV w:val="nil"/>
        </w:tcBorders>
        <w:shd w:val="clear" w:color="auto" w:fill="49A3EA"/>
      </w:tcPr>
    </w:tblStylePr>
    <w:tblStylePr w:type="lastCol">
      <w:tcPr>
        <w:tcBorders>
          <w:top w:val="nil"/>
          <w:left w:val="single" w:color="FFFFFF" w:sz="18" w:space="0"/>
          <w:bottom w:val="nil"/>
          <w:right w:val="nil"/>
          <w:insideH w:val="nil"/>
          <w:insideV w:val="nil"/>
        </w:tcBorders>
        <w:shd w:val="clear" w:color="auto" w:fill="49A3EA"/>
      </w:tcPr>
    </w:tblStylePr>
    <w:tblStylePr w:type="band1Vert">
      <w:tcPr>
        <w:tcBorders>
          <w:top w:val="nil"/>
          <w:left w:val="nil"/>
          <w:bottom w:val="nil"/>
          <w:right w:val="nil"/>
          <w:insideH w:val="nil"/>
          <w:insideV w:val="nil"/>
        </w:tcBorders>
        <w:shd w:val="clear" w:color="auto" w:fill="49A3EA"/>
      </w:tcPr>
    </w:tblStylePr>
    <w:tblStylePr w:type="band1Horz">
      <w:tcPr>
        <w:tcBorders>
          <w:top w:val="nil"/>
          <w:left w:val="nil"/>
          <w:bottom w:val="nil"/>
          <w:right w:val="nil"/>
          <w:insideH w:val="nil"/>
          <w:insideV w:val="nil"/>
        </w:tcBorders>
        <w:shd w:val="clear" w:color="auto" w:fill="49A3EA"/>
      </w:tcPr>
    </w:tblStylePr>
  </w:style>
  <w:style w:type="table" w:customStyle="1" w:styleId="1913">
    <w:name w:val="Dark List - Accent 21"/>
    <w:basedOn w:val="12"/>
    <w:semiHidden/>
    <w:unhideWhenUsed/>
    <w:uiPriority w:val="70"/>
    <w:rPr>
      <w:rFonts w:ascii="Verdana" w:hAnsi="Verdana" w:eastAsia="Times New Roman" w:cs="Times New Roman"/>
      <w:color w:val="FFFFFF"/>
      <w:sz w:val="18"/>
      <w:szCs w:val="18"/>
      <w:lang w:eastAsia="da-DK"/>
    </w:rPr>
    <w:tcPr>
      <w:shd w:val="clear" w:color="auto" w:fill="5CA551"/>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2D5228"/>
      </w:tcPr>
    </w:tblStylePr>
    <w:tblStylePr w:type="firstCol">
      <w:tcPr>
        <w:tcBorders>
          <w:top w:val="nil"/>
          <w:left w:val="nil"/>
          <w:bottom w:val="nil"/>
          <w:right w:val="single" w:color="FFFFFF" w:sz="18" w:space="0"/>
          <w:insideH w:val="nil"/>
          <w:insideV w:val="nil"/>
        </w:tcBorders>
        <w:shd w:val="clear" w:color="auto" w:fill="447B3C"/>
      </w:tcPr>
    </w:tblStylePr>
    <w:tblStylePr w:type="lastCol">
      <w:tcPr>
        <w:tcBorders>
          <w:top w:val="nil"/>
          <w:left w:val="single" w:color="FFFFFF" w:sz="18" w:space="0"/>
          <w:bottom w:val="nil"/>
          <w:right w:val="nil"/>
          <w:insideH w:val="nil"/>
          <w:insideV w:val="nil"/>
        </w:tcBorders>
        <w:shd w:val="clear" w:color="auto" w:fill="447B3C"/>
      </w:tcPr>
    </w:tblStylePr>
    <w:tblStylePr w:type="band1Vert">
      <w:tcPr>
        <w:tcBorders>
          <w:top w:val="nil"/>
          <w:left w:val="nil"/>
          <w:bottom w:val="nil"/>
          <w:right w:val="nil"/>
          <w:insideH w:val="nil"/>
          <w:insideV w:val="nil"/>
        </w:tcBorders>
        <w:shd w:val="clear" w:color="auto" w:fill="447B3C"/>
      </w:tcPr>
    </w:tblStylePr>
    <w:tblStylePr w:type="band1Horz">
      <w:tcPr>
        <w:tcBorders>
          <w:top w:val="nil"/>
          <w:left w:val="nil"/>
          <w:bottom w:val="nil"/>
          <w:right w:val="nil"/>
          <w:insideH w:val="nil"/>
          <w:insideV w:val="nil"/>
        </w:tcBorders>
        <w:shd w:val="clear" w:color="auto" w:fill="447B3C"/>
      </w:tcPr>
    </w:tblStylePr>
  </w:style>
  <w:style w:type="table" w:customStyle="1" w:styleId="1914">
    <w:name w:val="Dark List - Accent 31"/>
    <w:basedOn w:val="12"/>
    <w:semiHidden/>
    <w:unhideWhenUsed/>
    <w:uiPriority w:val="70"/>
    <w:rPr>
      <w:rFonts w:ascii="Verdana" w:hAnsi="Verdana" w:eastAsia="Times New Roman" w:cs="Times New Roman"/>
      <w:color w:val="FFFFFF"/>
      <w:sz w:val="18"/>
      <w:szCs w:val="18"/>
      <w:lang w:eastAsia="da-DK"/>
    </w:rPr>
    <w:tcPr>
      <w:shd w:val="clear" w:color="auto" w:fill="A1BF36"/>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505F1B"/>
      </w:tcPr>
    </w:tblStylePr>
    <w:tblStylePr w:type="firstCol">
      <w:tcPr>
        <w:tcBorders>
          <w:top w:val="nil"/>
          <w:left w:val="nil"/>
          <w:bottom w:val="nil"/>
          <w:right w:val="single" w:color="FFFFFF" w:sz="18" w:space="0"/>
          <w:insideH w:val="nil"/>
          <w:insideV w:val="nil"/>
        </w:tcBorders>
        <w:shd w:val="clear" w:color="auto" w:fill="788E28"/>
      </w:tcPr>
    </w:tblStylePr>
    <w:tblStylePr w:type="lastCol">
      <w:tcPr>
        <w:tcBorders>
          <w:top w:val="nil"/>
          <w:left w:val="single" w:color="FFFFFF" w:sz="18" w:space="0"/>
          <w:bottom w:val="nil"/>
          <w:right w:val="nil"/>
          <w:insideH w:val="nil"/>
          <w:insideV w:val="nil"/>
        </w:tcBorders>
        <w:shd w:val="clear" w:color="auto" w:fill="788E28"/>
      </w:tcPr>
    </w:tblStylePr>
    <w:tblStylePr w:type="band1Vert">
      <w:tcPr>
        <w:tcBorders>
          <w:top w:val="nil"/>
          <w:left w:val="nil"/>
          <w:bottom w:val="nil"/>
          <w:right w:val="nil"/>
          <w:insideH w:val="nil"/>
          <w:insideV w:val="nil"/>
        </w:tcBorders>
        <w:shd w:val="clear" w:color="auto" w:fill="788E28"/>
      </w:tcPr>
    </w:tblStylePr>
    <w:tblStylePr w:type="band1Horz">
      <w:tcPr>
        <w:tcBorders>
          <w:top w:val="nil"/>
          <w:left w:val="nil"/>
          <w:bottom w:val="nil"/>
          <w:right w:val="nil"/>
          <w:insideH w:val="nil"/>
          <w:insideV w:val="nil"/>
        </w:tcBorders>
        <w:shd w:val="clear" w:color="auto" w:fill="788E28"/>
      </w:tcPr>
    </w:tblStylePr>
  </w:style>
  <w:style w:type="table" w:customStyle="1" w:styleId="1915">
    <w:name w:val="Dark List - Accent 41"/>
    <w:basedOn w:val="12"/>
    <w:semiHidden/>
    <w:unhideWhenUsed/>
    <w:uiPriority w:val="70"/>
    <w:rPr>
      <w:rFonts w:ascii="Verdana" w:hAnsi="Verdana" w:eastAsia="Times New Roman" w:cs="Times New Roman"/>
      <w:color w:val="FFFFFF"/>
      <w:sz w:val="18"/>
      <w:szCs w:val="18"/>
      <w:lang w:eastAsia="da-DK"/>
    </w:rPr>
    <w:tcPr>
      <w:shd w:val="clear" w:color="auto" w:fill="C40079"/>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1003B"/>
      </w:tcPr>
    </w:tblStylePr>
    <w:tblStylePr w:type="firstCol">
      <w:tcPr>
        <w:tcBorders>
          <w:top w:val="nil"/>
          <w:left w:val="nil"/>
          <w:bottom w:val="nil"/>
          <w:right w:val="single" w:color="FFFFFF" w:sz="18" w:space="0"/>
          <w:insideH w:val="nil"/>
          <w:insideV w:val="nil"/>
        </w:tcBorders>
        <w:shd w:val="clear" w:color="auto" w:fill="92005A"/>
      </w:tcPr>
    </w:tblStylePr>
    <w:tblStylePr w:type="lastCol">
      <w:tcPr>
        <w:tcBorders>
          <w:top w:val="nil"/>
          <w:left w:val="single" w:color="FFFFFF" w:sz="18" w:space="0"/>
          <w:bottom w:val="nil"/>
          <w:right w:val="nil"/>
          <w:insideH w:val="nil"/>
          <w:insideV w:val="nil"/>
        </w:tcBorders>
        <w:shd w:val="clear" w:color="auto" w:fill="92005A"/>
      </w:tcPr>
    </w:tblStylePr>
    <w:tblStylePr w:type="band1Vert">
      <w:tcPr>
        <w:tcBorders>
          <w:top w:val="nil"/>
          <w:left w:val="nil"/>
          <w:bottom w:val="nil"/>
          <w:right w:val="nil"/>
          <w:insideH w:val="nil"/>
          <w:insideV w:val="nil"/>
        </w:tcBorders>
        <w:shd w:val="clear" w:color="auto" w:fill="92005A"/>
      </w:tcPr>
    </w:tblStylePr>
    <w:tblStylePr w:type="band1Horz">
      <w:tcPr>
        <w:tcBorders>
          <w:top w:val="nil"/>
          <w:left w:val="nil"/>
          <w:bottom w:val="nil"/>
          <w:right w:val="nil"/>
          <w:insideH w:val="nil"/>
          <w:insideV w:val="nil"/>
        </w:tcBorders>
        <w:shd w:val="clear" w:color="auto" w:fill="92005A"/>
      </w:tcPr>
    </w:tblStylePr>
  </w:style>
  <w:style w:type="table" w:customStyle="1" w:styleId="1916">
    <w:name w:val="Dark List - Accent 51"/>
    <w:basedOn w:val="12"/>
    <w:semiHidden/>
    <w:unhideWhenUsed/>
    <w:uiPriority w:val="70"/>
    <w:rPr>
      <w:rFonts w:ascii="Verdana" w:hAnsi="Verdana" w:eastAsia="Times New Roman" w:cs="Times New Roman"/>
      <w:color w:val="FFFFFF"/>
      <w:sz w:val="18"/>
      <w:szCs w:val="18"/>
      <w:lang w:eastAsia="da-DK"/>
    </w:rPr>
    <w:tcPr>
      <w:shd w:val="clear" w:color="auto" w:fill="C63418"/>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2190C"/>
      </w:tcPr>
    </w:tblStylePr>
    <w:tblStylePr w:type="firstCol">
      <w:tcPr>
        <w:tcBorders>
          <w:top w:val="nil"/>
          <w:left w:val="nil"/>
          <w:bottom w:val="nil"/>
          <w:right w:val="single" w:color="FFFFFF" w:sz="18" w:space="0"/>
          <w:insideH w:val="nil"/>
          <w:insideV w:val="nil"/>
        </w:tcBorders>
        <w:shd w:val="clear" w:color="auto" w:fill="942612"/>
      </w:tcPr>
    </w:tblStylePr>
    <w:tblStylePr w:type="lastCol">
      <w:tcPr>
        <w:tcBorders>
          <w:top w:val="nil"/>
          <w:left w:val="single" w:color="FFFFFF" w:sz="18" w:space="0"/>
          <w:bottom w:val="nil"/>
          <w:right w:val="nil"/>
          <w:insideH w:val="nil"/>
          <w:insideV w:val="nil"/>
        </w:tcBorders>
        <w:shd w:val="clear" w:color="auto" w:fill="942612"/>
      </w:tcPr>
    </w:tblStylePr>
    <w:tblStylePr w:type="band1Vert">
      <w:tcPr>
        <w:tcBorders>
          <w:top w:val="nil"/>
          <w:left w:val="nil"/>
          <w:bottom w:val="nil"/>
          <w:right w:val="nil"/>
          <w:insideH w:val="nil"/>
          <w:insideV w:val="nil"/>
        </w:tcBorders>
        <w:shd w:val="clear" w:color="auto" w:fill="942612"/>
      </w:tcPr>
    </w:tblStylePr>
    <w:tblStylePr w:type="band1Horz">
      <w:tcPr>
        <w:tcBorders>
          <w:top w:val="nil"/>
          <w:left w:val="nil"/>
          <w:bottom w:val="nil"/>
          <w:right w:val="nil"/>
          <w:insideH w:val="nil"/>
          <w:insideV w:val="nil"/>
        </w:tcBorders>
        <w:shd w:val="clear" w:color="auto" w:fill="942612"/>
      </w:tcPr>
    </w:tblStylePr>
  </w:style>
  <w:style w:type="table" w:customStyle="1" w:styleId="1917">
    <w:name w:val="Dark List - Accent 61"/>
    <w:basedOn w:val="12"/>
    <w:semiHidden/>
    <w:unhideWhenUsed/>
    <w:uiPriority w:val="70"/>
    <w:rPr>
      <w:rFonts w:ascii="Verdana" w:hAnsi="Verdana" w:eastAsia="Times New Roman" w:cs="Times New Roman"/>
      <w:color w:val="FFFFFF"/>
      <w:sz w:val="18"/>
      <w:szCs w:val="18"/>
      <w:lang w:eastAsia="da-DK"/>
    </w:rPr>
    <w:tcPr>
      <w:shd w:val="clear" w:color="auto" w:fill="D0CFC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F6D5A"/>
      </w:tcPr>
    </w:tblStylePr>
    <w:tblStylePr w:type="firstCol">
      <w:tcPr>
        <w:tcBorders>
          <w:top w:val="nil"/>
          <w:left w:val="nil"/>
          <w:bottom w:val="nil"/>
          <w:right w:val="single" w:color="FFFFFF" w:sz="18" w:space="0"/>
          <w:insideH w:val="nil"/>
          <w:insideV w:val="nil"/>
        </w:tcBorders>
        <w:shd w:val="clear" w:color="auto" w:fill="A2A08C"/>
      </w:tcPr>
    </w:tblStylePr>
    <w:tblStylePr w:type="lastCol">
      <w:tcPr>
        <w:tcBorders>
          <w:top w:val="nil"/>
          <w:left w:val="single" w:color="FFFFFF" w:sz="18" w:space="0"/>
          <w:bottom w:val="nil"/>
          <w:right w:val="nil"/>
          <w:insideH w:val="nil"/>
          <w:insideV w:val="nil"/>
        </w:tcBorders>
        <w:shd w:val="clear" w:color="auto" w:fill="A2A08C"/>
      </w:tcPr>
    </w:tblStylePr>
    <w:tblStylePr w:type="band1Vert">
      <w:tcPr>
        <w:tcBorders>
          <w:top w:val="nil"/>
          <w:left w:val="nil"/>
          <w:bottom w:val="nil"/>
          <w:right w:val="nil"/>
          <w:insideH w:val="nil"/>
          <w:insideV w:val="nil"/>
        </w:tcBorders>
        <w:shd w:val="clear" w:color="auto" w:fill="A2A08C"/>
      </w:tcPr>
    </w:tblStylePr>
    <w:tblStylePr w:type="band1Horz">
      <w:tcPr>
        <w:tcBorders>
          <w:top w:val="nil"/>
          <w:left w:val="nil"/>
          <w:bottom w:val="nil"/>
          <w:right w:val="nil"/>
          <w:insideH w:val="nil"/>
          <w:insideV w:val="nil"/>
        </w:tcBorders>
        <w:shd w:val="clear" w:color="auto" w:fill="A2A08C"/>
      </w:tcPr>
    </w:tblStylePr>
  </w:style>
  <w:style w:type="paragraph" w:customStyle="1" w:styleId="1918">
    <w:name w:val="Index Heading1"/>
    <w:basedOn w:val="1"/>
    <w:next w:val="53"/>
    <w:semiHidden/>
    <w:unhideWhenUsed/>
    <w:uiPriority w:val="99"/>
    <w:rPr>
      <w:rFonts w:eastAsia="Times New Roman" w:cs="Times New Roman"/>
      <w:b/>
      <w:bCs/>
      <w:lang w:eastAsia="da-DK"/>
    </w:rPr>
  </w:style>
  <w:style w:type="table" w:customStyle="1" w:styleId="1919">
    <w:name w:val="Colorful Shading - Accent 11"/>
    <w:basedOn w:val="12"/>
    <w:semiHidden/>
    <w:unhideWhenUsed/>
    <w:uiPriority w:val="71"/>
    <w:rPr>
      <w:rFonts w:ascii="Verdana" w:hAnsi="Verdana" w:eastAsia="Times New Roman" w:cs="Times New Roman"/>
      <w:color w:val="000000"/>
      <w:sz w:val="18"/>
      <w:szCs w:val="18"/>
      <w:lang w:eastAsia="da-DK"/>
    </w:rPr>
    <w:tblPr>
      <w:tblBorders>
        <w:top w:val="single" w:color="5CA551" w:sz="24" w:space="0"/>
        <w:left w:val="single" w:color="A7D3F5" w:sz="4" w:space="0"/>
        <w:bottom w:val="single" w:color="A7D3F5" w:sz="4" w:space="0"/>
        <w:right w:val="single" w:color="A7D3F5" w:sz="4" w:space="0"/>
        <w:insideH w:val="single" w:color="FFFFFF" w:sz="4" w:space="0"/>
        <w:insideV w:val="single" w:color="FFFFFF" w:sz="4" w:space="0"/>
      </w:tblBorders>
    </w:tblPr>
    <w:tcPr>
      <w:shd w:val="clear" w:color="auto" w:fill="F6FAFE"/>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1987DD"/>
      </w:tcPr>
    </w:tblStylePr>
    <w:tblStylePr w:type="firstCol">
      <w:rPr>
        <w:color w:val="FFFFFF"/>
      </w:rPr>
      <w:tcPr>
        <w:tcBorders>
          <w:top w:val="nil"/>
          <w:left w:val="nil"/>
          <w:bottom w:val="nil"/>
          <w:right w:val="nil"/>
          <w:insideH w:val="single" w:sz="4" w:space="0"/>
          <w:insideV w:val="nil"/>
        </w:tcBorders>
        <w:shd w:val="clear" w:color="auto" w:fill="1987DD"/>
      </w:tcPr>
    </w:tblStylePr>
    <w:tblStylePr w:type="lastCol">
      <w:rPr>
        <w:color w:val="FFFFFF"/>
      </w:rPr>
      <w:tcPr>
        <w:tcBorders>
          <w:top w:val="nil"/>
          <w:left w:val="nil"/>
          <w:bottom w:val="nil"/>
          <w:right w:val="nil"/>
          <w:insideH w:val="nil"/>
          <w:insideV w:val="nil"/>
        </w:tcBorders>
        <w:shd w:val="clear" w:color="auto" w:fill="1987DD"/>
      </w:tcPr>
    </w:tblStylePr>
    <w:tblStylePr w:type="band1Vert">
      <w:tcPr>
        <w:shd w:val="clear" w:color="auto" w:fill="DBEDFB"/>
      </w:tcPr>
    </w:tblStylePr>
    <w:tblStylePr w:type="band1Horz">
      <w:tcPr>
        <w:shd w:val="clear" w:color="auto" w:fill="D3E8FA"/>
      </w:tcPr>
    </w:tblStylePr>
    <w:tblStylePr w:type="neCell">
      <w:rPr>
        <w:color w:val="000000"/>
      </w:rPr>
    </w:tblStylePr>
    <w:tblStylePr w:type="nwCell">
      <w:rPr>
        <w:color w:val="000000"/>
      </w:rPr>
    </w:tblStylePr>
  </w:style>
  <w:style w:type="table" w:customStyle="1" w:styleId="1920">
    <w:name w:val="Colorful Shading - Accent 21"/>
    <w:basedOn w:val="12"/>
    <w:semiHidden/>
    <w:unhideWhenUsed/>
    <w:uiPriority w:val="71"/>
    <w:rPr>
      <w:rFonts w:ascii="Verdana" w:hAnsi="Verdana" w:eastAsia="Times New Roman" w:cs="Times New Roman"/>
      <w:color w:val="000000"/>
      <w:sz w:val="18"/>
      <w:szCs w:val="18"/>
      <w:lang w:eastAsia="da-DK"/>
    </w:rPr>
    <w:tblPr>
      <w:tblBorders>
        <w:top w:val="single" w:color="5CA551" w:sz="24" w:space="0"/>
        <w:left w:val="single" w:color="5CA551" w:sz="4" w:space="0"/>
        <w:bottom w:val="single" w:color="5CA551" w:sz="4" w:space="0"/>
        <w:right w:val="single" w:color="5CA551" w:sz="4" w:space="0"/>
        <w:insideH w:val="single" w:color="FFFFFF" w:sz="4" w:space="0"/>
        <w:insideV w:val="single" w:color="FFFFFF" w:sz="4" w:space="0"/>
      </w:tblBorders>
    </w:tblPr>
    <w:tcPr>
      <w:shd w:val="clear" w:color="auto" w:fill="EEF6ED"/>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376230"/>
      </w:tcPr>
    </w:tblStylePr>
    <w:tblStylePr w:type="firstCol">
      <w:rPr>
        <w:color w:val="FFFFFF"/>
      </w:rPr>
      <w:tcPr>
        <w:tcBorders>
          <w:top w:val="nil"/>
          <w:left w:val="nil"/>
          <w:bottom w:val="nil"/>
          <w:right w:val="nil"/>
          <w:insideH w:val="single" w:sz="4" w:space="0"/>
          <w:insideV w:val="nil"/>
        </w:tcBorders>
        <w:shd w:val="clear" w:color="auto" w:fill="376230"/>
      </w:tcPr>
    </w:tblStylePr>
    <w:tblStylePr w:type="lastCol">
      <w:rPr>
        <w:color w:val="FFFFFF"/>
      </w:rPr>
      <w:tcPr>
        <w:tcBorders>
          <w:top w:val="nil"/>
          <w:left w:val="nil"/>
          <w:bottom w:val="nil"/>
          <w:right w:val="nil"/>
          <w:insideH w:val="nil"/>
          <w:insideV w:val="nil"/>
        </w:tcBorders>
        <w:shd w:val="clear" w:color="auto" w:fill="376230"/>
      </w:tcPr>
    </w:tblStylePr>
    <w:tblStylePr w:type="band1Vert">
      <w:tcPr>
        <w:shd w:val="clear" w:color="auto" w:fill="BCDCB8"/>
      </w:tcPr>
    </w:tblStylePr>
    <w:tblStylePr w:type="band1Horz">
      <w:tcPr>
        <w:shd w:val="clear" w:color="auto" w:fill="ACD3A6"/>
      </w:tcPr>
    </w:tblStylePr>
    <w:tblStylePr w:type="neCell">
      <w:rPr>
        <w:color w:val="000000"/>
      </w:rPr>
    </w:tblStylePr>
    <w:tblStylePr w:type="nwCell">
      <w:rPr>
        <w:color w:val="000000"/>
      </w:rPr>
    </w:tblStylePr>
  </w:style>
  <w:style w:type="table" w:customStyle="1" w:styleId="1921">
    <w:name w:val="Colorful Shading - Accent 31"/>
    <w:basedOn w:val="12"/>
    <w:semiHidden/>
    <w:unhideWhenUsed/>
    <w:uiPriority w:val="71"/>
    <w:rPr>
      <w:rFonts w:ascii="Verdana" w:hAnsi="Verdana" w:eastAsia="Times New Roman" w:cs="Times New Roman"/>
      <w:color w:val="000000"/>
      <w:sz w:val="18"/>
      <w:szCs w:val="18"/>
      <w:lang w:eastAsia="da-DK"/>
    </w:rPr>
    <w:tblPr>
      <w:tblBorders>
        <w:top w:val="single" w:color="C40079" w:sz="24" w:space="0"/>
        <w:left w:val="single" w:color="A1BF36" w:sz="4" w:space="0"/>
        <w:bottom w:val="single" w:color="A1BF36" w:sz="4" w:space="0"/>
        <w:right w:val="single" w:color="A1BF36" w:sz="4" w:space="0"/>
        <w:insideH w:val="single" w:color="FFFFFF" w:sz="4" w:space="0"/>
        <w:insideV w:val="single" w:color="FFFFFF" w:sz="4" w:space="0"/>
      </w:tblBorders>
    </w:tblPr>
    <w:tcPr>
      <w:shd w:val="clear" w:color="auto" w:fill="F6F9EA"/>
    </w:tcPr>
    <w:tblStylePr w:type="firstRow">
      <w:rPr>
        <w:b/>
        <w:bCs/>
      </w:rPr>
      <w:tcPr>
        <w:tcBorders>
          <w:top w:val="nil"/>
          <w:left w:val="nil"/>
          <w:bottom w:val="single" w:color="C40079"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607220"/>
      </w:tcPr>
    </w:tblStylePr>
    <w:tblStylePr w:type="firstCol">
      <w:rPr>
        <w:color w:val="FFFFFF"/>
      </w:rPr>
      <w:tcPr>
        <w:tcBorders>
          <w:top w:val="nil"/>
          <w:left w:val="nil"/>
          <w:bottom w:val="nil"/>
          <w:right w:val="nil"/>
          <w:insideH w:val="single" w:sz="4" w:space="0"/>
          <w:insideV w:val="nil"/>
        </w:tcBorders>
        <w:shd w:val="clear" w:color="auto" w:fill="607220"/>
      </w:tcPr>
    </w:tblStylePr>
    <w:tblStylePr w:type="lastCol">
      <w:rPr>
        <w:color w:val="FFFFFF"/>
      </w:rPr>
      <w:tcPr>
        <w:tcBorders>
          <w:top w:val="nil"/>
          <w:left w:val="nil"/>
          <w:bottom w:val="nil"/>
          <w:right w:val="nil"/>
          <w:insideH w:val="nil"/>
          <w:insideV w:val="nil"/>
        </w:tcBorders>
        <w:shd w:val="clear" w:color="auto" w:fill="607220"/>
      </w:tcPr>
    </w:tblStylePr>
    <w:tblStylePr w:type="band1Vert">
      <w:tcPr>
        <w:shd w:val="clear" w:color="auto" w:fill="DAE7AC"/>
      </w:tcPr>
    </w:tblStylePr>
    <w:tblStylePr w:type="band1Horz">
      <w:tcPr>
        <w:shd w:val="clear" w:color="auto" w:fill="D1E298"/>
      </w:tcPr>
    </w:tblStylePr>
  </w:style>
  <w:style w:type="table" w:customStyle="1" w:styleId="1922">
    <w:name w:val="Colorful Shading - Accent 41"/>
    <w:basedOn w:val="12"/>
    <w:semiHidden/>
    <w:unhideWhenUsed/>
    <w:uiPriority w:val="71"/>
    <w:rPr>
      <w:rFonts w:ascii="Verdana" w:hAnsi="Verdana" w:eastAsia="Times New Roman" w:cs="Times New Roman"/>
      <w:color w:val="000000"/>
      <w:sz w:val="18"/>
      <w:szCs w:val="18"/>
      <w:lang w:eastAsia="da-DK"/>
    </w:rPr>
    <w:tblPr>
      <w:tblBorders>
        <w:top w:val="single" w:color="A1BF36" w:sz="24" w:space="0"/>
        <w:left w:val="single" w:color="C40079" w:sz="4" w:space="0"/>
        <w:bottom w:val="single" w:color="C40079" w:sz="4" w:space="0"/>
        <w:right w:val="single" w:color="C40079" w:sz="4" w:space="0"/>
        <w:insideH w:val="single" w:color="FFFFFF" w:sz="4" w:space="0"/>
        <w:insideV w:val="single" w:color="FFFFFF" w:sz="4" w:space="0"/>
      </w:tblBorders>
    </w:tblPr>
    <w:tcPr>
      <w:shd w:val="clear" w:color="auto" w:fill="FFE0F3"/>
    </w:tcPr>
    <w:tblStylePr w:type="firstRow">
      <w:rPr>
        <w:b/>
        <w:bCs/>
      </w:rPr>
      <w:tcPr>
        <w:tcBorders>
          <w:top w:val="nil"/>
          <w:left w:val="nil"/>
          <w:bottom w:val="single" w:color="A1BF36"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50048"/>
      </w:tcPr>
    </w:tblStylePr>
    <w:tblStylePr w:type="firstCol">
      <w:rPr>
        <w:color w:val="FFFFFF"/>
      </w:rPr>
      <w:tcPr>
        <w:tcBorders>
          <w:top w:val="nil"/>
          <w:left w:val="nil"/>
          <w:bottom w:val="nil"/>
          <w:right w:val="nil"/>
          <w:insideH w:val="single" w:sz="4" w:space="0"/>
          <w:insideV w:val="nil"/>
        </w:tcBorders>
        <w:shd w:val="clear" w:color="auto" w:fill="750048"/>
      </w:tcPr>
    </w:tblStylePr>
    <w:tblStylePr w:type="lastCol">
      <w:rPr>
        <w:color w:val="FFFFFF"/>
      </w:rPr>
      <w:tcPr>
        <w:tcBorders>
          <w:top w:val="nil"/>
          <w:left w:val="nil"/>
          <w:bottom w:val="nil"/>
          <w:right w:val="nil"/>
          <w:insideH w:val="nil"/>
          <w:insideV w:val="nil"/>
        </w:tcBorders>
        <w:shd w:val="clear" w:color="auto" w:fill="750048"/>
      </w:tcPr>
    </w:tblStylePr>
    <w:tblStylePr w:type="band1Vert">
      <w:tcPr>
        <w:shd w:val="clear" w:color="auto" w:fill="FF81CE"/>
      </w:tcPr>
    </w:tblStylePr>
    <w:tblStylePr w:type="band1Horz">
      <w:tcPr>
        <w:shd w:val="clear" w:color="auto" w:fill="FF62C2"/>
      </w:tcPr>
    </w:tblStylePr>
    <w:tblStylePr w:type="neCell">
      <w:rPr>
        <w:color w:val="000000"/>
      </w:rPr>
    </w:tblStylePr>
    <w:tblStylePr w:type="nwCell">
      <w:rPr>
        <w:color w:val="000000"/>
      </w:rPr>
    </w:tblStylePr>
  </w:style>
  <w:style w:type="table" w:customStyle="1" w:styleId="1923">
    <w:name w:val="Colorful Shading - Accent 51"/>
    <w:basedOn w:val="12"/>
    <w:semiHidden/>
    <w:unhideWhenUsed/>
    <w:uiPriority w:val="71"/>
    <w:rPr>
      <w:rFonts w:ascii="Verdana" w:hAnsi="Verdana" w:eastAsia="Times New Roman" w:cs="Times New Roman"/>
      <w:color w:val="000000"/>
      <w:sz w:val="18"/>
      <w:szCs w:val="18"/>
      <w:lang w:eastAsia="da-DK"/>
    </w:rPr>
    <w:tblPr>
      <w:tblBorders>
        <w:top w:val="single" w:color="D0CFC5" w:sz="24" w:space="0"/>
        <w:left w:val="single" w:color="C63418" w:sz="4" w:space="0"/>
        <w:bottom w:val="single" w:color="C63418" w:sz="4" w:space="0"/>
        <w:right w:val="single" w:color="C63418" w:sz="4" w:space="0"/>
        <w:insideH w:val="single" w:color="FFFFFF" w:sz="4" w:space="0"/>
        <w:insideV w:val="single" w:color="FFFFFF" w:sz="4" w:space="0"/>
      </w:tblBorders>
    </w:tblPr>
    <w:tcPr>
      <w:shd w:val="clear" w:color="auto" w:fill="FCE9E5"/>
    </w:tcPr>
    <w:tblStylePr w:type="firstRow">
      <w:rPr>
        <w:b/>
        <w:bCs/>
      </w:rPr>
      <w:tcPr>
        <w:tcBorders>
          <w:top w:val="nil"/>
          <w:left w:val="nil"/>
          <w:bottom w:val="single" w:color="D0CFC5"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61F0E"/>
      </w:tcPr>
    </w:tblStylePr>
    <w:tblStylePr w:type="firstCol">
      <w:rPr>
        <w:color w:val="FFFFFF"/>
      </w:rPr>
      <w:tcPr>
        <w:tcBorders>
          <w:top w:val="nil"/>
          <w:left w:val="nil"/>
          <w:bottom w:val="nil"/>
          <w:right w:val="nil"/>
          <w:insideH w:val="single" w:sz="4" w:space="0"/>
          <w:insideV w:val="nil"/>
        </w:tcBorders>
        <w:shd w:val="clear" w:color="auto" w:fill="761F0E"/>
      </w:tcPr>
    </w:tblStylePr>
    <w:tblStylePr w:type="lastCol">
      <w:rPr>
        <w:color w:val="FFFFFF"/>
      </w:rPr>
      <w:tcPr>
        <w:tcBorders>
          <w:top w:val="nil"/>
          <w:left w:val="nil"/>
          <w:bottom w:val="nil"/>
          <w:right w:val="nil"/>
          <w:insideH w:val="nil"/>
          <w:insideV w:val="nil"/>
        </w:tcBorders>
        <w:shd w:val="clear" w:color="auto" w:fill="761F0E"/>
      </w:tcPr>
    </w:tblStylePr>
    <w:tblStylePr w:type="band1Vert">
      <w:tcPr>
        <w:shd w:val="clear" w:color="auto" w:fill="F2A698"/>
      </w:tcPr>
    </w:tblStylePr>
    <w:tblStylePr w:type="band1Horz">
      <w:tcPr>
        <w:shd w:val="clear" w:color="auto" w:fill="EF907E"/>
      </w:tcPr>
    </w:tblStylePr>
    <w:tblStylePr w:type="neCell">
      <w:rPr>
        <w:color w:val="000000"/>
      </w:rPr>
    </w:tblStylePr>
    <w:tblStylePr w:type="nwCell">
      <w:rPr>
        <w:color w:val="000000"/>
      </w:rPr>
    </w:tblStylePr>
  </w:style>
  <w:style w:type="table" w:customStyle="1" w:styleId="1924">
    <w:name w:val="Colorful Shading - Accent 61"/>
    <w:basedOn w:val="12"/>
    <w:semiHidden/>
    <w:unhideWhenUsed/>
    <w:uiPriority w:val="71"/>
    <w:rPr>
      <w:rFonts w:ascii="Verdana" w:hAnsi="Verdana" w:eastAsia="Times New Roman" w:cs="Times New Roman"/>
      <w:color w:val="000000"/>
      <w:sz w:val="18"/>
      <w:szCs w:val="18"/>
      <w:lang w:eastAsia="da-DK"/>
    </w:rPr>
    <w:tblPr>
      <w:tblBorders>
        <w:top w:val="single" w:color="C63418" w:sz="24" w:space="0"/>
        <w:left w:val="single" w:color="D0CFC5" w:sz="4" w:space="0"/>
        <w:bottom w:val="single" w:color="D0CFC5" w:sz="4" w:space="0"/>
        <w:right w:val="single" w:color="D0CFC5" w:sz="4" w:space="0"/>
        <w:insideH w:val="single" w:color="FFFFFF" w:sz="4" w:space="0"/>
        <w:insideV w:val="single" w:color="FFFFFF" w:sz="4" w:space="0"/>
      </w:tblBorders>
    </w:tblPr>
    <w:tcPr>
      <w:shd w:val="clear" w:color="auto" w:fill="FAFAF9"/>
    </w:tcPr>
    <w:tblStylePr w:type="firstRow">
      <w:rPr>
        <w:b/>
        <w:bCs/>
      </w:rPr>
      <w:tcPr>
        <w:tcBorders>
          <w:top w:val="nil"/>
          <w:left w:val="nil"/>
          <w:bottom w:val="single" w:color="C63418"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86836C"/>
      </w:tcPr>
    </w:tblStylePr>
    <w:tblStylePr w:type="firstCol">
      <w:rPr>
        <w:color w:val="FFFFFF"/>
      </w:rPr>
      <w:tcPr>
        <w:tcBorders>
          <w:top w:val="nil"/>
          <w:left w:val="nil"/>
          <w:bottom w:val="nil"/>
          <w:right w:val="nil"/>
          <w:insideH w:val="single" w:sz="4" w:space="0"/>
          <w:insideV w:val="nil"/>
        </w:tcBorders>
        <w:shd w:val="clear" w:color="auto" w:fill="86836C"/>
      </w:tcPr>
    </w:tblStylePr>
    <w:tblStylePr w:type="lastCol">
      <w:rPr>
        <w:color w:val="FFFFFF"/>
      </w:rPr>
      <w:tcPr>
        <w:tcBorders>
          <w:top w:val="nil"/>
          <w:left w:val="nil"/>
          <w:bottom w:val="nil"/>
          <w:right w:val="nil"/>
          <w:insideH w:val="nil"/>
          <w:insideV w:val="nil"/>
        </w:tcBorders>
        <w:shd w:val="clear" w:color="auto" w:fill="86836C"/>
      </w:tcPr>
    </w:tblStylePr>
    <w:tblStylePr w:type="band1Vert">
      <w:tcPr>
        <w:shd w:val="clear" w:color="auto" w:fill="ECEBE7"/>
      </w:tcPr>
    </w:tblStylePr>
    <w:tblStylePr w:type="band1Horz">
      <w:tcPr>
        <w:shd w:val="clear" w:color="auto" w:fill="E7E7E2"/>
      </w:tcPr>
    </w:tblStylePr>
    <w:tblStylePr w:type="neCell">
      <w:rPr>
        <w:color w:val="000000"/>
      </w:rPr>
    </w:tblStylePr>
    <w:tblStylePr w:type="nwCell">
      <w:rPr>
        <w:color w:val="000000"/>
      </w:rPr>
    </w:tblStylePr>
  </w:style>
  <w:style w:type="table" w:customStyle="1" w:styleId="1925">
    <w:name w:val="Colorful Grid - Accent 11"/>
    <w:basedOn w:val="12"/>
    <w:semiHidden/>
    <w:unhideWhenUsed/>
    <w:uiPriority w:val="73"/>
    <w:rPr>
      <w:rFonts w:ascii="Verdana" w:hAnsi="Verdana" w:eastAsia="Times New Roman" w:cs="Times New Roman"/>
      <w:color w:val="000000"/>
      <w:sz w:val="18"/>
      <w:szCs w:val="18"/>
      <w:lang w:eastAsia="da-DK"/>
    </w:rPr>
    <w:tblPr>
      <w:tblBorders>
        <w:insideH w:val="single" w:color="FFFFFF" w:sz="4" w:space="0"/>
      </w:tblBorders>
    </w:tblPr>
    <w:tcPr>
      <w:shd w:val="clear" w:color="auto" w:fill="EDF6FD"/>
    </w:tcPr>
    <w:tblStylePr w:type="firstRow">
      <w:rPr>
        <w:b/>
        <w:bCs/>
      </w:rPr>
      <w:tcPr>
        <w:shd w:val="clear" w:color="auto" w:fill="DBEDFB"/>
      </w:tcPr>
    </w:tblStylePr>
    <w:tblStylePr w:type="lastRow">
      <w:rPr>
        <w:b/>
        <w:bCs/>
        <w:color w:val="000000"/>
      </w:rPr>
      <w:tcPr>
        <w:shd w:val="clear" w:color="auto" w:fill="DBEDFB"/>
      </w:tcPr>
    </w:tblStylePr>
    <w:tblStylePr w:type="firstCol">
      <w:rPr>
        <w:color w:val="FFFFFF"/>
      </w:rPr>
      <w:tcPr>
        <w:shd w:val="clear" w:color="auto" w:fill="49A3EA"/>
      </w:tcPr>
    </w:tblStylePr>
    <w:tblStylePr w:type="lastCol">
      <w:rPr>
        <w:color w:val="FFFFFF"/>
      </w:rPr>
      <w:tcPr>
        <w:shd w:val="clear" w:color="auto" w:fill="49A3EA"/>
      </w:tcPr>
    </w:tblStylePr>
    <w:tblStylePr w:type="band1Vert">
      <w:tcPr>
        <w:shd w:val="clear" w:color="auto" w:fill="D3E8FA"/>
      </w:tcPr>
    </w:tblStylePr>
    <w:tblStylePr w:type="band1Horz">
      <w:tcPr>
        <w:shd w:val="clear" w:color="auto" w:fill="D3E8FA"/>
      </w:tcPr>
    </w:tblStylePr>
  </w:style>
  <w:style w:type="table" w:customStyle="1" w:styleId="1926">
    <w:name w:val="Colorful Grid - Accent 21"/>
    <w:basedOn w:val="12"/>
    <w:semiHidden/>
    <w:unhideWhenUsed/>
    <w:uiPriority w:val="73"/>
    <w:rPr>
      <w:rFonts w:ascii="Verdana" w:hAnsi="Verdana" w:eastAsia="Times New Roman" w:cs="Times New Roman"/>
      <w:color w:val="000000"/>
      <w:sz w:val="18"/>
      <w:szCs w:val="18"/>
      <w:lang w:eastAsia="da-DK"/>
    </w:rPr>
    <w:tblPr>
      <w:tblBorders>
        <w:insideH w:val="single" w:color="FFFFFF" w:sz="4" w:space="0"/>
      </w:tblBorders>
    </w:tblPr>
    <w:tcPr>
      <w:shd w:val="clear" w:color="auto" w:fill="DDEDDB"/>
    </w:tcPr>
    <w:tblStylePr w:type="firstRow">
      <w:rPr>
        <w:b/>
        <w:bCs/>
      </w:rPr>
      <w:tcPr>
        <w:shd w:val="clear" w:color="auto" w:fill="BCDCB8"/>
      </w:tcPr>
    </w:tblStylePr>
    <w:tblStylePr w:type="lastRow">
      <w:rPr>
        <w:b/>
        <w:bCs/>
        <w:color w:val="000000"/>
      </w:rPr>
      <w:tcPr>
        <w:shd w:val="clear" w:color="auto" w:fill="BCDCB8"/>
      </w:tcPr>
    </w:tblStylePr>
    <w:tblStylePr w:type="firstCol">
      <w:rPr>
        <w:color w:val="FFFFFF"/>
      </w:rPr>
      <w:tcPr>
        <w:shd w:val="clear" w:color="auto" w:fill="447B3C"/>
      </w:tcPr>
    </w:tblStylePr>
    <w:tblStylePr w:type="lastCol">
      <w:rPr>
        <w:color w:val="FFFFFF"/>
      </w:rPr>
      <w:tcPr>
        <w:shd w:val="clear" w:color="auto" w:fill="447B3C"/>
      </w:tcPr>
    </w:tblStylePr>
    <w:tblStylePr w:type="band1Vert">
      <w:tcPr>
        <w:shd w:val="clear" w:color="auto" w:fill="ACD3A6"/>
      </w:tcPr>
    </w:tblStylePr>
    <w:tblStylePr w:type="band1Horz">
      <w:tcPr>
        <w:shd w:val="clear" w:color="auto" w:fill="ACD3A6"/>
      </w:tcPr>
    </w:tblStylePr>
  </w:style>
  <w:style w:type="table" w:customStyle="1" w:styleId="1927">
    <w:name w:val="Colorful Grid - Accent 31"/>
    <w:basedOn w:val="12"/>
    <w:semiHidden/>
    <w:unhideWhenUsed/>
    <w:uiPriority w:val="73"/>
    <w:rPr>
      <w:rFonts w:ascii="Verdana" w:hAnsi="Verdana" w:eastAsia="Times New Roman" w:cs="Times New Roman"/>
      <w:color w:val="000000"/>
      <w:sz w:val="18"/>
      <w:szCs w:val="18"/>
      <w:lang w:eastAsia="da-DK"/>
    </w:rPr>
    <w:tblPr>
      <w:tblBorders>
        <w:insideH w:val="single" w:color="FFFFFF" w:sz="4" w:space="0"/>
      </w:tblBorders>
    </w:tblPr>
    <w:tcPr>
      <w:shd w:val="clear" w:color="auto" w:fill="ECF3D5"/>
    </w:tcPr>
    <w:tblStylePr w:type="firstRow">
      <w:rPr>
        <w:b/>
        <w:bCs/>
      </w:rPr>
      <w:tcPr>
        <w:shd w:val="clear" w:color="auto" w:fill="DAE7AC"/>
      </w:tcPr>
    </w:tblStylePr>
    <w:tblStylePr w:type="lastRow">
      <w:rPr>
        <w:b/>
        <w:bCs/>
        <w:color w:val="000000"/>
      </w:rPr>
      <w:tcPr>
        <w:shd w:val="clear" w:color="auto" w:fill="DAE7AC"/>
      </w:tcPr>
    </w:tblStylePr>
    <w:tblStylePr w:type="firstCol">
      <w:rPr>
        <w:color w:val="FFFFFF"/>
      </w:rPr>
      <w:tcPr>
        <w:shd w:val="clear" w:color="auto" w:fill="788E28"/>
      </w:tcPr>
    </w:tblStylePr>
    <w:tblStylePr w:type="lastCol">
      <w:rPr>
        <w:color w:val="FFFFFF"/>
      </w:rPr>
      <w:tcPr>
        <w:shd w:val="clear" w:color="auto" w:fill="788E28"/>
      </w:tcPr>
    </w:tblStylePr>
    <w:tblStylePr w:type="band1Vert">
      <w:tcPr>
        <w:shd w:val="clear" w:color="auto" w:fill="D1E298"/>
      </w:tcPr>
    </w:tblStylePr>
    <w:tblStylePr w:type="band1Horz">
      <w:tcPr>
        <w:shd w:val="clear" w:color="auto" w:fill="D1E298"/>
      </w:tcPr>
    </w:tblStylePr>
  </w:style>
  <w:style w:type="table" w:customStyle="1" w:styleId="1928">
    <w:name w:val="Colorful Grid - Accent 41"/>
    <w:basedOn w:val="12"/>
    <w:semiHidden/>
    <w:unhideWhenUsed/>
    <w:uiPriority w:val="73"/>
    <w:rPr>
      <w:rFonts w:ascii="Verdana" w:hAnsi="Verdana" w:eastAsia="Times New Roman" w:cs="Times New Roman"/>
      <w:color w:val="000000"/>
      <w:sz w:val="18"/>
      <w:szCs w:val="18"/>
      <w:lang w:eastAsia="da-DK"/>
    </w:rPr>
    <w:tblPr>
      <w:tblBorders>
        <w:insideH w:val="single" w:color="FFFFFF" w:sz="4" w:space="0"/>
      </w:tblBorders>
    </w:tblPr>
    <w:tcPr>
      <w:shd w:val="clear" w:color="auto" w:fill="FFC0E6"/>
    </w:tcPr>
    <w:tblStylePr w:type="firstRow">
      <w:rPr>
        <w:b/>
        <w:bCs/>
      </w:rPr>
      <w:tcPr>
        <w:shd w:val="clear" w:color="auto" w:fill="FF81CE"/>
      </w:tcPr>
    </w:tblStylePr>
    <w:tblStylePr w:type="lastRow">
      <w:rPr>
        <w:b/>
        <w:bCs/>
        <w:color w:val="000000"/>
      </w:rPr>
      <w:tcPr>
        <w:shd w:val="clear" w:color="auto" w:fill="FF81CE"/>
      </w:tcPr>
    </w:tblStylePr>
    <w:tblStylePr w:type="firstCol">
      <w:rPr>
        <w:color w:val="FFFFFF"/>
      </w:rPr>
      <w:tcPr>
        <w:shd w:val="clear" w:color="auto" w:fill="92005A"/>
      </w:tcPr>
    </w:tblStylePr>
    <w:tblStylePr w:type="lastCol">
      <w:rPr>
        <w:color w:val="FFFFFF"/>
      </w:rPr>
      <w:tcPr>
        <w:shd w:val="clear" w:color="auto" w:fill="92005A"/>
      </w:tcPr>
    </w:tblStylePr>
    <w:tblStylePr w:type="band1Vert">
      <w:tcPr>
        <w:shd w:val="clear" w:color="auto" w:fill="FF62C2"/>
      </w:tcPr>
    </w:tblStylePr>
    <w:tblStylePr w:type="band1Horz">
      <w:tcPr>
        <w:shd w:val="clear" w:color="auto" w:fill="FF62C2"/>
      </w:tcPr>
    </w:tblStylePr>
  </w:style>
  <w:style w:type="table" w:customStyle="1" w:styleId="1929">
    <w:name w:val="Colorful Grid - Accent 51"/>
    <w:basedOn w:val="12"/>
    <w:semiHidden/>
    <w:unhideWhenUsed/>
    <w:uiPriority w:val="73"/>
    <w:rPr>
      <w:rFonts w:ascii="Verdana" w:hAnsi="Verdana" w:eastAsia="Times New Roman" w:cs="Times New Roman"/>
      <w:color w:val="000000"/>
      <w:sz w:val="18"/>
      <w:szCs w:val="18"/>
      <w:lang w:eastAsia="da-DK"/>
    </w:rPr>
    <w:tblPr>
      <w:tblBorders>
        <w:insideH w:val="single" w:color="FFFFFF" w:sz="4" w:space="0"/>
      </w:tblBorders>
    </w:tblPr>
    <w:tcPr>
      <w:shd w:val="clear" w:color="auto" w:fill="F8D2CB"/>
    </w:tcPr>
    <w:tblStylePr w:type="firstRow">
      <w:rPr>
        <w:b/>
        <w:bCs/>
      </w:rPr>
      <w:tcPr>
        <w:shd w:val="clear" w:color="auto" w:fill="F2A698"/>
      </w:tcPr>
    </w:tblStylePr>
    <w:tblStylePr w:type="lastRow">
      <w:rPr>
        <w:b/>
        <w:bCs/>
        <w:color w:val="000000"/>
      </w:rPr>
      <w:tcPr>
        <w:shd w:val="clear" w:color="auto" w:fill="F2A698"/>
      </w:tcPr>
    </w:tblStylePr>
    <w:tblStylePr w:type="firstCol">
      <w:rPr>
        <w:color w:val="FFFFFF"/>
      </w:rPr>
      <w:tcPr>
        <w:shd w:val="clear" w:color="auto" w:fill="942612"/>
      </w:tcPr>
    </w:tblStylePr>
    <w:tblStylePr w:type="lastCol">
      <w:rPr>
        <w:color w:val="FFFFFF"/>
      </w:rPr>
      <w:tcPr>
        <w:shd w:val="clear" w:color="auto" w:fill="942612"/>
      </w:tcPr>
    </w:tblStylePr>
    <w:tblStylePr w:type="band1Vert">
      <w:tcPr>
        <w:shd w:val="clear" w:color="auto" w:fill="EF907E"/>
      </w:tcPr>
    </w:tblStylePr>
    <w:tblStylePr w:type="band1Horz">
      <w:tcPr>
        <w:shd w:val="clear" w:color="auto" w:fill="EF907E"/>
      </w:tcPr>
    </w:tblStylePr>
  </w:style>
  <w:style w:type="table" w:customStyle="1" w:styleId="1930">
    <w:name w:val="Colorful Grid - Accent 61"/>
    <w:basedOn w:val="12"/>
    <w:semiHidden/>
    <w:unhideWhenUsed/>
    <w:uiPriority w:val="73"/>
    <w:rPr>
      <w:rFonts w:ascii="Verdana" w:hAnsi="Verdana" w:eastAsia="Times New Roman" w:cs="Times New Roman"/>
      <w:color w:val="000000"/>
      <w:sz w:val="18"/>
      <w:szCs w:val="18"/>
      <w:lang w:eastAsia="da-DK"/>
    </w:rPr>
    <w:tblPr>
      <w:tblBorders>
        <w:insideH w:val="single" w:color="FFFFFF" w:sz="4" w:space="0"/>
      </w:tblBorders>
    </w:tblPr>
    <w:tcPr>
      <w:shd w:val="clear" w:color="auto" w:fill="F5F5F3"/>
    </w:tcPr>
    <w:tblStylePr w:type="firstRow">
      <w:rPr>
        <w:b/>
        <w:bCs/>
      </w:rPr>
      <w:tcPr>
        <w:shd w:val="clear" w:color="auto" w:fill="ECEBE7"/>
      </w:tcPr>
    </w:tblStylePr>
    <w:tblStylePr w:type="lastRow">
      <w:rPr>
        <w:b/>
        <w:bCs/>
        <w:color w:val="000000"/>
      </w:rPr>
      <w:tcPr>
        <w:shd w:val="clear" w:color="auto" w:fill="ECEBE7"/>
      </w:tcPr>
    </w:tblStylePr>
    <w:tblStylePr w:type="firstCol">
      <w:rPr>
        <w:color w:val="FFFFFF"/>
      </w:rPr>
      <w:tcPr>
        <w:shd w:val="clear" w:color="auto" w:fill="A2A08C"/>
      </w:tcPr>
    </w:tblStylePr>
    <w:tblStylePr w:type="lastCol">
      <w:rPr>
        <w:color w:val="FFFFFF"/>
      </w:rPr>
      <w:tcPr>
        <w:shd w:val="clear" w:color="auto" w:fill="A2A08C"/>
      </w:tcPr>
    </w:tblStylePr>
    <w:tblStylePr w:type="band1Vert">
      <w:tcPr>
        <w:shd w:val="clear" w:color="auto" w:fill="E7E7E2"/>
      </w:tcPr>
    </w:tblStylePr>
    <w:tblStylePr w:type="band1Horz">
      <w:tcPr>
        <w:shd w:val="clear" w:color="auto" w:fill="E7E7E2"/>
      </w:tcPr>
    </w:tblStylePr>
  </w:style>
  <w:style w:type="table" w:customStyle="1" w:styleId="1931">
    <w:name w:val="Colorful List - Accent 11"/>
    <w:basedOn w:val="12"/>
    <w:semiHidden/>
    <w:unhideWhenUsed/>
    <w:uiPriority w:val="72"/>
    <w:rPr>
      <w:rFonts w:ascii="Verdana" w:hAnsi="Verdana" w:eastAsia="Times New Roman" w:cs="Times New Roman"/>
      <w:color w:val="000000"/>
      <w:sz w:val="18"/>
      <w:szCs w:val="18"/>
      <w:lang w:eastAsia="da-DK"/>
    </w:rPr>
    <w:tcPr>
      <w:shd w:val="clear" w:color="auto" w:fill="F6FAFE"/>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9F4FC"/>
      </w:tcPr>
    </w:tblStylePr>
    <w:tblStylePr w:type="band1Horz">
      <w:tcPr>
        <w:shd w:val="clear" w:color="auto" w:fill="EDF6FD"/>
      </w:tcPr>
    </w:tblStylePr>
  </w:style>
  <w:style w:type="table" w:customStyle="1" w:styleId="1932">
    <w:name w:val="Colorful List - Accent 21"/>
    <w:basedOn w:val="12"/>
    <w:semiHidden/>
    <w:unhideWhenUsed/>
    <w:uiPriority w:val="72"/>
    <w:rPr>
      <w:rFonts w:ascii="Verdana" w:hAnsi="Verdana" w:eastAsia="Times New Roman" w:cs="Times New Roman"/>
      <w:color w:val="000000"/>
      <w:sz w:val="18"/>
      <w:szCs w:val="18"/>
      <w:lang w:eastAsia="da-DK"/>
    </w:rPr>
    <w:tcPr>
      <w:shd w:val="clear" w:color="auto" w:fill="EEF6ED"/>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9D3"/>
      </w:tcPr>
    </w:tblStylePr>
    <w:tblStylePr w:type="band1Horz">
      <w:tcPr>
        <w:shd w:val="clear" w:color="auto" w:fill="DDEDDB"/>
      </w:tcPr>
    </w:tblStylePr>
  </w:style>
  <w:style w:type="table" w:customStyle="1" w:styleId="1933">
    <w:name w:val="Colorful List - Accent 31"/>
    <w:basedOn w:val="12"/>
    <w:semiHidden/>
    <w:unhideWhenUsed/>
    <w:uiPriority w:val="72"/>
    <w:rPr>
      <w:rFonts w:ascii="Verdana" w:hAnsi="Verdana" w:eastAsia="Times New Roman" w:cs="Times New Roman"/>
      <w:color w:val="000000"/>
      <w:sz w:val="18"/>
      <w:szCs w:val="18"/>
      <w:lang w:eastAsia="da-DK"/>
    </w:rPr>
    <w:tcPr>
      <w:shd w:val="clear" w:color="auto" w:fill="F6F9EA"/>
    </w:tcPr>
    <w:tblStylePr w:type="firstRow">
      <w:rPr>
        <w:b/>
        <w:bCs/>
        <w:color w:val="FFFFFF"/>
      </w:rPr>
      <w:tcPr>
        <w:tcBorders>
          <w:bottom w:val="single" w:color="FFFFFF" w:sz="12" w:space="0"/>
        </w:tcBorders>
        <w:shd w:val="clear" w:color="auto" w:fill="9C0060"/>
      </w:tcPr>
    </w:tblStylePr>
    <w:tblStylePr w:type="lastRow">
      <w:rPr>
        <w:b/>
        <w:bCs/>
        <w:color w:val="9C006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8F0CB"/>
      </w:tcPr>
    </w:tblStylePr>
    <w:tblStylePr w:type="band1Horz">
      <w:tcPr>
        <w:shd w:val="clear" w:color="auto" w:fill="ECF3D5"/>
      </w:tcPr>
    </w:tblStylePr>
  </w:style>
  <w:style w:type="table" w:customStyle="1" w:styleId="1934">
    <w:name w:val="Colorful List - Accent 41"/>
    <w:basedOn w:val="12"/>
    <w:semiHidden/>
    <w:unhideWhenUsed/>
    <w:uiPriority w:val="72"/>
    <w:rPr>
      <w:rFonts w:ascii="Verdana" w:hAnsi="Verdana" w:eastAsia="Times New Roman" w:cs="Times New Roman"/>
      <w:color w:val="000000"/>
      <w:sz w:val="18"/>
      <w:szCs w:val="18"/>
      <w:lang w:eastAsia="da-DK"/>
    </w:rPr>
    <w:tcPr>
      <w:shd w:val="clear" w:color="auto" w:fill="FFE0F3"/>
    </w:tcPr>
    <w:tblStylePr w:type="firstRow">
      <w:rPr>
        <w:b/>
        <w:bCs/>
        <w:color w:val="FFFFFF"/>
      </w:rPr>
      <w:tcPr>
        <w:tcBorders>
          <w:bottom w:val="single" w:color="FFFFFF" w:sz="12" w:space="0"/>
        </w:tcBorders>
        <w:shd w:val="clear" w:color="auto" w:fill="80982B"/>
      </w:tcPr>
    </w:tblStylePr>
    <w:tblStylePr w:type="lastRow">
      <w:rPr>
        <w:b/>
        <w:bCs/>
        <w:color w:val="80982B"/>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FB1E1"/>
      </w:tcPr>
    </w:tblStylePr>
    <w:tblStylePr w:type="band1Horz">
      <w:tcPr>
        <w:shd w:val="clear" w:color="auto" w:fill="FFC0E6"/>
      </w:tcPr>
    </w:tblStylePr>
  </w:style>
  <w:style w:type="table" w:customStyle="1" w:styleId="1935">
    <w:name w:val="Colorful List - Accent 51"/>
    <w:basedOn w:val="12"/>
    <w:semiHidden/>
    <w:unhideWhenUsed/>
    <w:uiPriority w:val="72"/>
    <w:rPr>
      <w:rFonts w:ascii="Verdana" w:hAnsi="Verdana" w:eastAsia="Times New Roman" w:cs="Times New Roman"/>
      <w:color w:val="000000"/>
      <w:sz w:val="18"/>
      <w:szCs w:val="18"/>
      <w:lang w:eastAsia="da-DK"/>
    </w:rPr>
    <w:tcPr>
      <w:shd w:val="clear" w:color="auto" w:fill="FCE9E5"/>
    </w:tcPr>
    <w:tblStylePr w:type="firstRow">
      <w:rPr>
        <w:b/>
        <w:bCs/>
        <w:color w:val="FFFFFF"/>
      </w:rPr>
      <w:tcPr>
        <w:tcBorders>
          <w:bottom w:val="single" w:color="FFFFFF" w:sz="12" w:space="0"/>
        </w:tcBorders>
        <w:shd w:val="clear" w:color="auto" w:fill="ABA998"/>
      </w:tcPr>
    </w:tblStylePr>
    <w:tblStylePr w:type="lastRow">
      <w:rPr>
        <w:b/>
        <w:bCs/>
        <w:color w:val="ABA99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7C8BF"/>
      </w:tcPr>
    </w:tblStylePr>
    <w:tblStylePr w:type="band1Horz">
      <w:tcPr>
        <w:shd w:val="clear" w:color="auto" w:fill="F8D2CB"/>
      </w:tcPr>
    </w:tblStylePr>
  </w:style>
  <w:style w:type="table" w:customStyle="1" w:styleId="1936">
    <w:name w:val="Colorful List - Accent 61"/>
    <w:basedOn w:val="12"/>
    <w:semiHidden/>
    <w:unhideWhenUsed/>
    <w:uiPriority w:val="72"/>
    <w:rPr>
      <w:rFonts w:ascii="Verdana" w:hAnsi="Verdana" w:eastAsia="Times New Roman" w:cs="Times New Roman"/>
      <w:color w:val="000000"/>
      <w:sz w:val="18"/>
      <w:szCs w:val="18"/>
      <w:lang w:eastAsia="da-DK"/>
    </w:rPr>
    <w:tcPr>
      <w:shd w:val="clear" w:color="auto" w:fill="FAFAF9"/>
    </w:tcPr>
    <w:tblStylePr w:type="firstRow">
      <w:rPr>
        <w:b/>
        <w:bCs/>
        <w:color w:val="FFFFFF"/>
      </w:rPr>
      <w:tcPr>
        <w:tcBorders>
          <w:bottom w:val="single" w:color="FFFFFF" w:sz="12" w:space="0"/>
        </w:tcBorders>
        <w:shd w:val="clear" w:color="auto" w:fill="9E2913"/>
      </w:tcPr>
    </w:tblStylePr>
    <w:tblStylePr w:type="lastRow">
      <w:rPr>
        <w:b/>
        <w:bCs/>
        <w:color w:val="9E2913"/>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3F3F0"/>
      </w:tcPr>
    </w:tblStylePr>
    <w:tblStylePr w:type="band1Horz">
      <w:tcPr>
        <w:shd w:val="clear" w:color="auto" w:fill="F5F5F3"/>
      </w:tcPr>
    </w:tblStylePr>
  </w:style>
  <w:style w:type="paragraph" w:customStyle="1" w:styleId="1937">
    <w:name w:val="~BodyHeading"/>
    <w:basedOn w:val="1"/>
    <w:next w:val="1"/>
    <w:link w:val="1938"/>
    <w:qFormat/>
    <w:uiPriority w:val="0"/>
    <w:pPr>
      <w:keepNext/>
      <w:spacing w:before="260" w:after="0" w:line="276" w:lineRule="auto"/>
    </w:pPr>
    <w:rPr>
      <w:rFonts w:ascii="Arial" w:hAnsi="Arial" w:eastAsia="Arial" w:cs="Times New Roman"/>
      <w:color w:val="0079C1"/>
      <w:sz w:val="20"/>
      <w:szCs w:val="20"/>
    </w:rPr>
  </w:style>
  <w:style w:type="character" w:customStyle="1" w:styleId="1938">
    <w:name w:val="~BodyHeading Char"/>
    <w:link w:val="1937"/>
    <w:locked/>
    <w:uiPriority w:val="0"/>
    <w:rPr>
      <w:rFonts w:ascii="Arial" w:hAnsi="Arial" w:eastAsia="Arial" w:cs="Times New Roman"/>
      <w:color w:val="0079C1"/>
      <w:sz w:val="20"/>
      <w:szCs w:val="20"/>
    </w:rPr>
  </w:style>
  <w:style w:type="paragraph" w:customStyle="1" w:styleId="1939">
    <w:name w:val=".FORMATTEXT"/>
    <w:uiPriority w:val="99"/>
    <w:pPr>
      <w:widowControl w:val="0"/>
      <w:autoSpaceDE w:val="0"/>
      <w:autoSpaceDN w:val="0"/>
      <w:adjustRightInd w:val="0"/>
    </w:pPr>
    <w:rPr>
      <w:rFonts w:ascii="Times New Roman" w:hAnsi="Times New Roman" w:eastAsia="Times New Roman" w:cs="Times New Roman"/>
      <w:sz w:val="24"/>
      <w:szCs w:val="24"/>
      <w:lang w:val="en-GB" w:eastAsia="ru-RU" w:bidi="ar-SA"/>
    </w:rPr>
  </w:style>
  <w:style w:type="character" w:customStyle="1" w:styleId="1940">
    <w:name w:val="A9"/>
    <w:uiPriority w:val="99"/>
    <w:rPr>
      <w:rFonts w:cs="Myriad Pro"/>
      <w:color w:val="211D1E"/>
      <w:sz w:val="20"/>
      <w:szCs w:val="20"/>
    </w:rPr>
  </w:style>
  <w:style w:type="paragraph" w:customStyle="1" w:styleId="1941">
    <w:name w:val="~SumBullet"/>
    <w:basedOn w:val="1"/>
    <w:qFormat/>
    <w:uiPriority w:val="0"/>
    <w:pPr>
      <w:numPr>
        <w:ilvl w:val="0"/>
        <w:numId w:val="46"/>
      </w:numPr>
      <w:shd w:val="clear" w:color="auto" w:fill="FFFFFF"/>
      <w:spacing w:after="0" w:line="276" w:lineRule="auto"/>
    </w:pPr>
    <w:rPr>
      <w:rFonts w:ascii="Arial" w:hAnsi="Arial" w:eastAsia="Arial" w:cs="Times New Roman"/>
      <w:sz w:val="26"/>
      <w:szCs w:val="20"/>
    </w:rPr>
  </w:style>
  <w:style w:type="paragraph" w:customStyle="1" w:styleId="1942">
    <w:name w:val="4.Заголовок таблицы"/>
    <w:basedOn w:val="1"/>
    <w:next w:val="1"/>
    <w:uiPriority w:val="0"/>
    <w:pPr>
      <w:keepLines/>
      <w:suppressAutoHyphens/>
      <w:spacing w:before="60" w:after="0" w:line="240" w:lineRule="auto"/>
      <w:jc w:val="left"/>
    </w:pPr>
    <w:rPr>
      <w:rFonts w:ascii="Times New Roman" w:hAnsi="Times New Roman" w:eastAsia="Times New Roman" w:cs="Times New Roman"/>
      <w:b/>
      <w:bCs/>
      <w:sz w:val="24"/>
      <w:szCs w:val="24"/>
      <w:lang w:eastAsia="ru-RU"/>
    </w:rPr>
  </w:style>
  <w:style w:type="character" w:customStyle="1" w:styleId="1943">
    <w:name w:val="Body text (2) + 14 pt.Bold"/>
    <w:basedOn w:val="658"/>
    <w:uiPriority w:val="0"/>
    <w:rPr>
      <w:rFonts w:ascii="Times New Roman" w:hAnsi="Times New Roman"/>
      <w:b/>
      <w:bCs/>
      <w:color w:val="000000"/>
      <w:spacing w:val="0"/>
      <w:w w:val="100"/>
      <w:position w:val="0"/>
      <w:sz w:val="28"/>
      <w:szCs w:val="28"/>
      <w:shd w:val="clear" w:color="auto" w:fill="FFFFFF"/>
      <w:lang w:val="en-GB" w:eastAsia="ru-RU" w:bidi="ru-RU"/>
    </w:rPr>
  </w:style>
  <w:style w:type="character" w:customStyle="1" w:styleId="1944">
    <w:name w:val="msoins0"/>
    <w:basedOn w:val="11"/>
    <w:uiPriority w:val="0"/>
  </w:style>
  <w:style w:type="character" w:customStyle="1" w:styleId="1945">
    <w:name w:val="Основной текст (4)_"/>
    <w:basedOn w:val="11"/>
    <w:link w:val="1946"/>
    <w:uiPriority w:val="0"/>
    <w:rPr>
      <w:rFonts w:ascii="Arial" w:hAnsi="Arial" w:eastAsia="Arial" w:cs="Arial"/>
      <w:sz w:val="19"/>
      <w:szCs w:val="19"/>
      <w:shd w:val="clear" w:color="auto" w:fill="FFFFFF"/>
    </w:rPr>
  </w:style>
  <w:style w:type="paragraph" w:customStyle="1" w:styleId="1946">
    <w:name w:val="Основной текст (4)"/>
    <w:basedOn w:val="1"/>
    <w:link w:val="1945"/>
    <w:uiPriority w:val="0"/>
    <w:pPr>
      <w:shd w:val="clear" w:color="auto" w:fill="FFFFFF"/>
      <w:spacing w:after="0" w:line="0" w:lineRule="atLeast"/>
      <w:jc w:val="left"/>
    </w:pPr>
    <w:rPr>
      <w:rFonts w:ascii="Arial" w:hAnsi="Arial" w:eastAsia="Arial" w:cs="Arial"/>
      <w:sz w:val="19"/>
      <w:szCs w:val="19"/>
    </w:rPr>
  </w:style>
  <w:style w:type="character" w:customStyle="1" w:styleId="1947">
    <w:name w:val="Основной текст (4) + 6 pt"/>
    <w:basedOn w:val="1945"/>
    <w:uiPriority w:val="0"/>
    <w:rPr>
      <w:rFonts w:ascii="Arial" w:hAnsi="Arial" w:eastAsia="Arial" w:cs="Arial"/>
      <w:sz w:val="12"/>
      <w:szCs w:val="12"/>
      <w:shd w:val="clear" w:color="auto" w:fill="FFFFFF"/>
    </w:rPr>
  </w:style>
  <w:style w:type="character" w:customStyle="1" w:styleId="1948">
    <w:name w:val="Основной текст (6)_"/>
    <w:basedOn w:val="11"/>
    <w:link w:val="1949"/>
    <w:uiPriority w:val="0"/>
    <w:rPr>
      <w:rFonts w:ascii="Arial" w:hAnsi="Arial" w:eastAsia="Arial" w:cs="Arial"/>
      <w:sz w:val="12"/>
      <w:szCs w:val="12"/>
      <w:shd w:val="clear" w:color="auto" w:fill="FFFFFF"/>
    </w:rPr>
  </w:style>
  <w:style w:type="paragraph" w:customStyle="1" w:styleId="1949">
    <w:name w:val="Основной текст (6)"/>
    <w:basedOn w:val="1"/>
    <w:link w:val="1948"/>
    <w:uiPriority w:val="0"/>
    <w:pPr>
      <w:shd w:val="clear" w:color="auto" w:fill="FFFFFF"/>
      <w:spacing w:before="60" w:after="0" w:line="0" w:lineRule="atLeast"/>
      <w:jc w:val="left"/>
    </w:pPr>
    <w:rPr>
      <w:rFonts w:ascii="Arial" w:hAnsi="Arial" w:eastAsia="Arial" w:cs="Arial"/>
      <w:sz w:val="12"/>
      <w:szCs w:val="12"/>
    </w:rPr>
  </w:style>
  <w:style w:type="character" w:customStyle="1" w:styleId="1950">
    <w:name w:val="Основной текст (6) + 9.5 pt1"/>
    <w:basedOn w:val="1948"/>
    <w:uiPriority w:val="0"/>
    <w:rPr>
      <w:rFonts w:ascii="Arial" w:hAnsi="Arial" w:eastAsia="Arial" w:cs="Arial"/>
      <w:sz w:val="19"/>
      <w:szCs w:val="19"/>
      <w:shd w:val="clear" w:color="auto" w:fill="FFFFFF"/>
      <w:lang w:val="en-GB"/>
    </w:rPr>
  </w:style>
  <w:style w:type="character" w:customStyle="1" w:styleId="1951">
    <w:name w:val="Основной текст (8)_"/>
    <w:basedOn w:val="11"/>
    <w:link w:val="1952"/>
    <w:uiPriority w:val="0"/>
    <w:rPr>
      <w:rFonts w:ascii="Arial" w:hAnsi="Arial" w:eastAsia="Arial" w:cs="Arial"/>
      <w:sz w:val="19"/>
      <w:szCs w:val="19"/>
      <w:shd w:val="clear" w:color="auto" w:fill="FFFFFF"/>
    </w:rPr>
  </w:style>
  <w:style w:type="paragraph" w:customStyle="1" w:styleId="1952">
    <w:name w:val="Основной текст (8)"/>
    <w:basedOn w:val="1"/>
    <w:link w:val="1951"/>
    <w:uiPriority w:val="0"/>
    <w:pPr>
      <w:shd w:val="clear" w:color="auto" w:fill="FFFFFF"/>
      <w:spacing w:after="0" w:line="0" w:lineRule="atLeast"/>
      <w:jc w:val="left"/>
    </w:pPr>
    <w:rPr>
      <w:rFonts w:ascii="Arial" w:hAnsi="Arial" w:eastAsia="Arial" w:cs="Arial"/>
      <w:sz w:val="19"/>
      <w:szCs w:val="19"/>
    </w:rPr>
  </w:style>
  <w:style w:type="character" w:customStyle="1" w:styleId="1953">
    <w:name w:val="Unresolved Mention5"/>
    <w:basedOn w:val="11"/>
    <w:semiHidden/>
    <w:unhideWhenUsed/>
    <w:uiPriority w:val="99"/>
    <w:rPr>
      <w:color w:val="605E5C"/>
      <w:shd w:val="clear" w:color="auto" w:fill="E1DFDD"/>
    </w:rPr>
  </w:style>
  <w:style w:type="paragraph" w:customStyle="1" w:styleId="1954">
    <w:name w:val="Маркированный список11"/>
    <w:basedOn w:val="1"/>
    <w:uiPriority w:val="0"/>
    <w:pPr>
      <w:ind w:left="780" w:hanging="360"/>
      <w:jc w:val="left"/>
    </w:pPr>
    <w:rPr>
      <w:rFonts w:eastAsia="Times New Roman" w:cs="Times New Roman"/>
      <w:lang w:eastAsia="da-DK"/>
    </w:rPr>
  </w:style>
  <w:style w:type="character" w:customStyle="1" w:styleId="1955">
    <w:name w:val="Основной текст + Bookman Old Style.10.5 pt"/>
    <w:uiPriority w:val="0"/>
    <w:rPr>
      <w:rFonts w:ascii="Bookman Old Style" w:hAnsi="Bookman Old Style" w:eastAsia="Bookman Old Style" w:cs="Bookman Old Style"/>
      <w:color w:val="000000"/>
      <w:spacing w:val="10"/>
      <w:w w:val="100"/>
      <w:position w:val="0"/>
      <w:sz w:val="21"/>
      <w:szCs w:val="21"/>
      <w:u w:val="none"/>
      <w:lang w:val="en-GB"/>
    </w:rPr>
  </w:style>
  <w:style w:type="character" w:customStyle="1" w:styleId="1956">
    <w:name w:val="Body text (2) + 14 pt.Bold1"/>
    <w:basedOn w:val="658"/>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1957">
    <w:name w:val="Основной текст (2) + Курсив.Интервал 0 p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958">
    <w:name w:val="Основной текст (2) + Tahoma.18 pt.Курсив"/>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959">
    <w:name w:val="Основной текст (2) + Курсив.Интервал 1 p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character" w:customStyle="1" w:styleId="1960">
    <w:name w:val="Основной текст (6) + 9.5 pt"/>
    <w:basedOn w:val="1948"/>
    <w:uiPriority w:val="0"/>
    <w:rPr>
      <w:rFonts w:ascii="Arial" w:hAnsi="Arial" w:eastAsia="Arial" w:cs="Arial"/>
      <w:sz w:val="19"/>
      <w:szCs w:val="19"/>
      <w:shd w:val="clear" w:color="auto" w:fill="FFFFFF"/>
      <w:lang w:val="en-GB"/>
    </w:rPr>
  </w:style>
  <w:style w:type="character" w:customStyle="1" w:styleId="1961">
    <w:name w:val="citation"/>
    <w:basedOn w:val="11"/>
    <w:uiPriority w:val="0"/>
  </w:style>
  <w:style w:type="paragraph" w:customStyle="1" w:styleId="1962">
    <w:name w:val="rteindent1"/>
    <w:basedOn w:val="1"/>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customStyle="1" w:styleId="1963">
    <w:name w:val="Стиль4"/>
    <w:basedOn w:val="143"/>
    <w:qFormat/>
    <w:uiPriority w:val="0"/>
    <w:pPr>
      <w:tabs>
        <w:tab w:val="right" w:leader="dot" w:pos="9344"/>
        <w:tab w:val="right" w:leader="dot" w:pos="9627"/>
        <w:tab w:val="clear" w:pos="1077"/>
        <w:tab w:val="clear" w:pos="9639"/>
      </w:tabs>
      <w:suppressAutoHyphens/>
      <w:overflowPunct w:val="0"/>
      <w:autoSpaceDE w:val="0"/>
      <w:autoSpaceDN w:val="0"/>
      <w:adjustRightInd w:val="0"/>
      <w:spacing w:after="0" w:line="240" w:lineRule="auto"/>
      <w:ind w:left="0" w:firstLine="7541"/>
      <w:jc w:val="center"/>
      <w:textAlignment w:val="baseline"/>
    </w:pPr>
    <w:rPr>
      <w:rFonts w:ascii="Times New Roman" w:hAnsi="Times New Roman"/>
      <w:b w:val="0"/>
      <w:bCs/>
      <w:iCs/>
      <w:caps w:val="0"/>
      <w:color w:val="000000"/>
      <w:sz w:val="24"/>
      <w:szCs w:val="20"/>
      <w:lang w:eastAsia="ru-RU"/>
    </w:rPr>
  </w:style>
  <w:style w:type="paragraph" w:customStyle="1" w:styleId="1964">
    <w:name w:val="Основной текст9"/>
    <w:basedOn w:val="1"/>
    <w:uiPriority w:val="0"/>
    <w:pPr>
      <w:widowControl w:val="0"/>
      <w:shd w:val="clear" w:color="auto" w:fill="FFFFFF"/>
      <w:spacing w:before="360" w:after="0" w:line="264" w:lineRule="exact"/>
    </w:pPr>
    <w:rPr>
      <w:rFonts w:eastAsia="Times New Roman" w:cs="Times New Roman"/>
      <w:lang w:eastAsia="da-DK"/>
    </w:rPr>
  </w:style>
  <w:style w:type="character" w:customStyle="1" w:styleId="1965">
    <w:name w:val="A11"/>
    <w:uiPriority w:val="99"/>
    <w:rPr>
      <w:color w:val="221E1F"/>
      <w:sz w:val="22"/>
      <w:szCs w:val="22"/>
    </w:rPr>
  </w:style>
  <w:style w:type="character" w:customStyle="1" w:styleId="1966">
    <w:name w:val="абзац 12 Знак"/>
    <w:qFormat/>
    <w:uiPriority w:val="0"/>
    <w:rPr>
      <w:rFonts w:ascii="Times New Roman" w:hAnsi="Times New Roman" w:eastAsia="Times New Roman"/>
      <w:color w:val="00000A"/>
      <w:sz w:val="24"/>
      <w:szCs w:val="24"/>
    </w:rPr>
  </w:style>
  <w:style w:type="paragraph" w:customStyle="1" w:styleId="1967">
    <w:name w:val="Pa12"/>
    <w:basedOn w:val="1"/>
    <w:next w:val="1"/>
    <w:uiPriority w:val="99"/>
    <w:pPr>
      <w:autoSpaceDE w:val="0"/>
      <w:autoSpaceDN w:val="0"/>
      <w:adjustRightInd w:val="0"/>
      <w:spacing w:after="0" w:line="221" w:lineRule="atLeast"/>
      <w:jc w:val="left"/>
    </w:pPr>
    <w:rPr>
      <w:rFonts w:ascii="Times New Roman" w:hAnsi="Times New Roman" w:cs="Times New Roman"/>
      <w:sz w:val="24"/>
      <w:szCs w:val="24"/>
    </w:rPr>
  </w:style>
  <w:style w:type="character" w:customStyle="1" w:styleId="1968">
    <w:name w:val="Привязка сноски"/>
    <w:uiPriority w:val="0"/>
    <w:rPr>
      <w:rFonts w:ascii="Verdana" w:hAnsi="Verdana"/>
      <w:sz w:val="13"/>
      <w:vertAlign w:val="superscript"/>
    </w:rPr>
  </w:style>
  <w:style w:type="character" w:customStyle="1" w:styleId="1969">
    <w:name w:val="Текст сноски Знак3"/>
    <w:basedOn w:val="274"/>
    <w:qFormat/>
    <w:uiPriority w:val="9"/>
    <w:rPr>
      <w:rFonts w:ascii="Verdana" w:hAnsi="Verdana" w:eastAsia="Times New Roman" w:cs="Times New Roman"/>
      <w:sz w:val="18"/>
      <w:szCs w:val="18"/>
      <w:lang w:val="en-GB" w:eastAsia="da-DK"/>
    </w:rPr>
  </w:style>
  <w:style w:type="character" w:customStyle="1" w:styleId="1970">
    <w:name w:val="Символ сноски"/>
    <w:qFormat/>
    <w:uiPriority w:val="0"/>
  </w:style>
  <w:style w:type="paragraph" w:customStyle="1" w:styleId="1971">
    <w:name w:val="Таблица_ИЭПИ"/>
    <w:basedOn w:val="1"/>
    <w:qFormat/>
    <w:uiPriority w:val="0"/>
    <w:pPr>
      <w:spacing w:after="140"/>
      <w:jc w:val="left"/>
    </w:pPr>
    <w:rPr>
      <w:rFonts w:eastAsia="Times New Roman" w:cs="Times New Roman"/>
      <w:sz w:val="22"/>
      <w:szCs w:val="22"/>
      <w:lang w:eastAsia="da-DK"/>
    </w:rPr>
  </w:style>
  <w:style w:type="paragraph" w:customStyle="1" w:styleId="1972">
    <w:name w:val="!Текст"/>
    <w:basedOn w:val="16"/>
    <w:qFormat/>
    <w:uiPriority w:val="0"/>
    <w:pPr>
      <w:widowControl w:val="0"/>
      <w:spacing w:line="260" w:lineRule="atLeast"/>
      <w:ind w:firstLine="567"/>
    </w:pPr>
    <w:rPr>
      <w:rFonts w:eastAsia="Times New Roman;Times New Roman" w:cs="Times New Roman"/>
      <w:bCs/>
      <w:iCs/>
      <w:szCs w:val="24"/>
      <w:lang w:eastAsia="da-DK"/>
    </w:rPr>
  </w:style>
  <w:style w:type="character" w:customStyle="1" w:styleId="1973">
    <w:name w:val="Интернет-ссылка"/>
    <w:basedOn w:val="11"/>
    <w:uiPriority w:val="99"/>
    <w:rPr>
      <w:rFonts w:ascii="Verdana" w:hAnsi="Verdana"/>
      <w:color w:val="009DE0"/>
      <w:sz w:val="18"/>
      <w:u w:val="none"/>
    </w:rPr>
  </w:style>
  <w:style w:type="character" w:customStyle="1" w:styleId="1974">
    <w:name w:val="ListLabel 257"/>
    <w:qFormat/>
    <w:uiPriority w:val="0"/>
    <w:rPr>
      <w:rFonts w:cs="Courier New"/>
    </w:rPr>
  </w:style>
  <w:style w:type="character" w:customStyle="1" w:styleId="1975">
    <w:name w:val="ListLabel 258"/>
    <w:qFormat/>
    <w:uiPriority w:val="0"/>
    <w:rPr>
      <w:rFonts w:cs="Courier New"/>
    </w:rPr>
  </w:style>
  <w:style w:type="character" w:customStyle="1" w:styleId="1976">
    <w:name w:val="ListLabel 259"/>
    <w:qFormat/>
    <w:uiPriority w:val="0"/>
    <w:rPr>
      <w:rFonts w:cs="Courier New"/>
    </w:rPr>
  </w:style>
  <w:style w:type="paragraph" w:customStyle="1" w:styleId="1977">
    <w:name w:val="Виницкий отчет"/>
    <w:basedOn w:val="1"/>
    <w:qFormat/>
    <w:uiPriority w:val="0"/>
    <w:pPr>
      <w:spacing w:after="0" w:line="312" w:lineRule="auto"/>
      <w:ind w:firstLine="567"/>
    </w:pPr>
    <w:rPr>
      <w:rFonts w:ascii="Liberation Serif" w:hAnsi="Liberation Serif" w:eastAsia="Noto Sans CJK SC" w:cs="Lohit Devanagari"/>
      <w:kern w:val="2"/>
      <w:sz w:val="24"/>
      <w:szCs w:val="24"/>
      <w:lang w:eastAsia="zh-CN" w:bidi="hi-IN"/>
    </w:rPr>
  </w:style>
  <w:style w:type="character" w:customStyle="1" w:styleId="1978">
    <w:name w:val="Footnote Characters"/>
    <w:basedOn w:val="11"/>
    <w:unhideWhenUsed/>
    <w:qFormat/>
    <w:uiPriority w:val="9"/>
    <w:rPr>
      <w:rFonts w:ascii="Verdana" w:hAnsi="Verdana"/>
      <w:sz w:val="13"/>
      <w:vertAlign w:val="superscript"/>
    </w:rPr>
  </w:style>
  <w:style w:type="paragraph" w:customStyle="1" w:styleId="1979">
    <w:name w:val="Содержимое врезки"/>
    <w:basedOn w:val="1"/>
    <w:qFormat/>
    <w:uiPriority w:val="0"/>
    <w:pPr>
      <w:spacing w:after="0" w:line="240" w:lineRule="auto"/>
      <w:jc w:val="left"/>
    </w:pPr>
    <w:rPr>
      <w:rFonts w:ascii="Liberation Serif" w:hAnsi="Liberation Serif" w:eastAsia="Noto Sans CJK SC" w:cs="Lohit Devanagari"/>
      <w:kern w:val="2"/>
      <w:sz w:val="24"/>
      <w:szCs w:val="24"/>
      <w:lang w:eastAsia="zh-CN" w:bidi="hi-IN"/>
    </w:rPr>
  </w:style>
  <w:style w:type="character" w:customStyle="1" w:styleId="1980">
    <w:name w:val="Unresolved Mention6"/>
    <w:basedOn w:val="11"/>
    <w:semiHidden/>
    <w:unhideWhenUsed/>
    <w:uiPriority w:val="99"/>
    <w:rPr>
      <w:color w:val="605E5C"/>
      <w:shd w:val="clear" w:color="auto" w:fill="E1DFDD"/>
    </w:rPr>
  </w:style>
  <w:style w:type="character" w:customStyle="1" w:styleId="1981">
    <w:name w:val="Неразрешенное упоминание4"/>
    <w:basedOn w:val="11"/>
    <w:semiHidden/>
    <w:unhideWhenUsed/>
    <w:uiPriority w:val="99"/>
    <w:rPr>
      <w:color w:val="605E5C"/>
      <w:shd w:val="clear" w:color="auto" w:fill="E1DFDD"/>
    </w:rPr>
  </w:style>
  <w:style w:type="character" w:customStyle="1" w:styleId="1982">
    <w:name w:val="Footnote Anchor"/>
    <w:uiPriority w:val="0"/>
    <w:rPr>
      <w:rFonts w:hint="default" w:ascii="Verdana" w:hAnsi="Verdana"/>
      <w:sz w:val="13"/>
      <w:vertAlign w:val="superscript"/>
    </w:rPr>
  </w:style>
  <w:style w:type="character" w:customStyle="1" w:styleId="1983">
    <w:name w:val="Другое_"/>
    <w:basedOn w:val="11"/>
    <w:link w:val="1984"/>
    <w:uiPriority w:val="0"/>
    <w:rPr>
      <w:rFonts w:ascii="Arial" w:hAnsi="Arial" w:eastAsia="Arial" w:cs="Arial"/>
      <w:shd w:val="clear" w:color="auto" w:fill="FFFFFF"/>
    </w:rPr>
  </w:style>
  <w:style w:type="paragraph" w:customStyle="1" w:styleId="1984">
    <w:name w:val="Другое"/>
    <w:basedOn w:val="1"/>
    <w:link w:val="1983"/>
    <w:uiPriority w:val="0"/>
    <w:pPr>
      <w:widowControl w:val="0"/>
      <w:shd w:val="clear" w:color="auto" w:fill="FFFFFF"/>
      <w:spacing w:after="0" w:line="240" w:lineRule="auto"/>
      <w:jc w:val="left"/>
    </w:pPr>
    <w:rPr>
      <w:rFonts w:ascii="Arial" w:hAnsi="Arial" w:eastAsia="Arial" w:cs="Arial"/>
      <w:sz w:val="22"/>
      <w:szCs w:val="22"/>
    </w:rPr>
  </w:style>
  <w:style w:type="character" w:customStyle="1" w:styleId="1985">
    <w:name w:val="Unresolved Mention7"/>
    <w:basedOn w:val="11"/>
    <w:semiHidden/>
    <w:unhideWhenUsed/>
    <w:uiPriority w:val="99"/>
    <w:rPr>
      <w:color w:val="605E5C"/>
      <w:shd w:val="clear" w:color="auto" w:fill="E1DFDD"/>
    </w:rPr>
  </w:style>
  <w:style w:type="character" w:customStyle="1" w:styleId="1986">
    <w:name w:val="Unresolved Mention8"/>
    <w:basedOn w:val="11"/>
    <w:semiHidden/>
    <w:unhideWhenUsed/>
    <w:uiPriority w:val="99"/>
    <w:rPr>
      <w:color w:val="605E5C"/>
      <w:shd w:val="clear" w:color="auto" w:fill="E1DFDD"/>
    </w:rPr>
  </w:style>
  <w:style w:type="character" w:customStyle="1" w:styleId="1987">
    <w:name w:val="Неразрешенное упоминание5"/>
    <w:basedOn w:val="11"/>
    <w:semiHidden/>
    <w:unhideWhenUsed/>
    <w:uiPriority w:val="99"/>
    <w:rPr>
      <w:color w:val="605E5C"/>
      <w:shd w:val="clear" w:color="auto" w:fill="E1DFDD"/>
    </w:rPr>
  </w:style>
  <w:style w:type="paragraph" w:customStyle="1" w:styleId="1988">
    <w:name w:val="Source Code"/>
    <w:uiPriority w:val="0"/>
    <w:pPr>
      <w:shd w:val="clear" w:color="auto" w:fill="F8F8F8"/>
      <w:wordWrap w:val="0"/>
      <w:spacing w:after="160" w:line="259" w:lineRule="auto"/>
    </w:pPr>
    <w:rPr>
      <w:rFonts w:asciiTheme="minorHAnsi" w:hAnsiTheme="minorHAnsi" w:eastAsiaTheme="minorEastAsia" w:cstheme="minorBidi"/>
      <w:sz w:val="22"/>
      <w:szCs w:val="22"/>
      <w:lang w:val="en-GB" w:eastAsia="en-US" w:bidi="ar-SA"/>
    </w:rPr>
  </w:style>
  <w:style w:type="character" w:customStyle="1" w:styleId="1989">
    <w:name w:val="KeywordTok"/>
    <w:uiPriority w:val="0"/>
    <w:rPr>
      <w:b/>
      <w:color w:val="204A87"/>
      <w:shd w:val="clear" w:color="auto" w:fill="F8F8F8"/>
    </w:rPr>
  </w:style>
  <w:style w:type="character" w:customStyle="1" w:styleId="1990">
    <w:name w:val="DataTypeTok"/>
    <w:uiPriority w:val="0"/>
    <w:rPr>
      <w:color w:val="204A87"/>
      <w:shd w:val="clear" w:color="auto" w:fill="F8F8F8"/>
    </w:rPr>
  </w:style>
  <w:style w:type="character" w:customStyle="1" w:styleId="1991">
    <w:name w:val="DecValTok"/>
    <w:uiPriority w:val="0"/>
    <w:rPr>
      <w:color w:val="0000CF"/>
      <w:shd w:val="clear" w:color="auto" w:fill="F8F8F8"/>
    </w:rPr>
  </w:style>
  <w:style w:type="character" w:customStyle="1" w:styleId="1992">
    <w:name w:val="BaseNTok"/>
    <w:uiPriority w:val="0"/>
    <w:rPr>
      <w:color w:val="0000CF"/>
      <w:shd w:val="clear" w:color="auto" w:fill="F8F8F8"/>
    </w:rPr>
  </w:style>
  <w:style w:type="character" w:customStyle="1" w:styleId="1993">
    <w:name w:val="FloatTok"/>
    <w:uiPriority w:val="0"/>
    <w:rPr>
      <w:color w:val="0000CF"/>
      <w:shd w:val="clear" w:color="auto" w:fill="F8F8F8"/>
    </w:rPr>
  </w:style>
  <w:style w:type="character" w:customStyle="1" w:styleId="1994">
    <w:name w:val="ConstantTok"/>
    <w:uiPriority w:val="0"/>
    <w:rPr>
      <w:color w:val="000000"/>
      <w:shd w:val="clear" w:color="auto" w:fill="F8F8F8"/>
    </w:rPr>
  </w:style>
  <w:style w:type="character" w:customStyle="1" w:styleId="1995">
    <w:name w:val="CharTok"/>
    <w:uiPriority w:val="0"/>
    <w:rPr>
      <w:color w:val="4E9A06"/>
      <w:shd w:val="clear" w:color="auto" w:fill="F8F8F8"/>
    </w:rPr>
  </w:style>
  <w:style w:type="character" w:customStyle="1" w:styleId="1996">
    <w:name w:val="SpecialCharTok"/>
    <w:uiPriority w:val="0"/>
    <w:rPr>
      <w:color w:val="000000"/>
      <w:shd w:val="clear" w:color="auto" w:fill="F8F8F8"/>
    </w:rPr>
  </w:style>
  <w:style w:type="character" w:customStyle="1" w:styleId="1997">
    <w:name w:val="StringTok"/>
    <w:uiPriority w:val="0"/>
    <w:rPr>
      <w:color w:val="4E9A06"/>
      <w:shd w:val="clear" w:color="auto" w:fill="F8F8F8"/>
    </w:rPr>
  </w:style>
  <w:style w:type="character" w:customStyle="1" w:styleId="1998">
    <w:name w:val="VerbatimStringTok"/>
    <w:uiPriority w:val="0"/>
    <w:rPr>
      <w:color w:val="4E9A06"/>
      <w:shd w:val="clear" w:color="auto" w:fill="F8F8F8"/>
    </w:rPr>
  </w:style>
  <w:style w:type="character" w:customStyle="1" w:styleId="1999">
    <w:name w:val="SpecialStringTok"/>
    <w:uiPriority w:val="0"/>
    <w:rPr>
      <w:color w:val="4E9A06"/>
      <w:shd w:val="clear" w:color="auto" w:fill="F8F8F8"/>
    </w:rPr>
  </w:style>
  <w:style w:type="character" w:customStyle="1" w:styleId="2000">
    <w:name w:val="ImportTok"/>
    <w:uiPriority w:val="0"/>
    <w:rPr>
      <w:shd w:val="clear" w:color="auto" w:fill="F8F8F8"/>
    </w:rPr>
  </w:style>
  <w:style w:type="character" w:customStyle="1" w:styleId="2001">
    <w:name w:val="CommentTok"/>
    <w:uiPriority w:val="0"/>
    <w:rPr>
      <w:i/>
      <w:color w:val="8F5902"/>
      <w:shd w:val="clear" w:color="auto" w:fill="F8F8F8"/>
    </w:rPr>
  </w:style>
  <w:style w:type="character" w:customStyle="1" w:styleId="2002">
    <w:name w:val="DocumentationTok"/>
    <w:uiPriority w:val="0"/>
    <w:rPr>
      <w:b/>
      <w:i/>
      <w:color w:val="8F5902"/>
      <w:shd w:val="clear" w:color="auto" w:fill="F8F8F8"/>
    </w:rPr>
  </w:style>
  <w:style w:type="character" w:customStyle="1" w:styleId="2003">
    <w:name w:val="AnnotationTok"/>
    <w:uiPriority w:val="0"/>
    <w:rPr>
      <w:b/>
      <w:i/>
      <w:color w:val="8F5902"/>
      <w:shd w:val="clear" w:color="auto" w:fill="F8F8F8"/>
    </w:rPr>
  </w:style>
  <w:style w:type="character" w:customStyle="1" w:styleId="2004">
    <w:name w:val="CommentVarTok"/>
    <w:uiPriority w:val="0"/>
    <w:rPr>
      <w:b/>
      <w:i/>
      <w:color w:val="8F5902"/>
      <w:shd w:val="clear" w:color="auto" w:fill="F8F8F8"/>
    </w:rPr>
  </w:style>
  <w:style w:type="character" w:customStyle="1" w:styleId="2005">
    <w:name w:val="OtherTok"/>
    <w:uiPriority w:val="0"/>
    <w:rPr>
      <w:color w:val="8F5902"/>
      <w:shd w:val="clear" w:color="auto" w:fill="F8F8F8"/>
    </w:rPr>
  </w:style>
  <w:style w:type="character" w:customStyle="1" w:styleId="2006">
    <w:name w:val="FunctionTok"/>
    <w:uiPriority w:val="0"/>
    <w:rPr>
      <w:color w:val="000000"/>
      <w:shd w:val="clear" w:color="auto" w:fill="F8F8F8"/>
    </w:rPr>
  </w:style>
  <w:style w:type="character" w:customStyle="1" w:styleId="2007">
    <w:name w:val="VariableTok"/>
    <w:uiPriority w:val="0"/>
    <w:rPr>
      <w:color w:val="000000"/>
      <w:shd w:val="clear" w:color="auto" w:fill="F8F8F8"/>
    </w:rPr>
  </w:style>
  <w:style w:type="character" w:customStyle="1" w:styleId="2008">
    <w:name w:val="ControlFlowTok"/>
    <w:uiPriority w:val="0"/>
    <w:rPr>
      <w:b/>
      <w:color w:val="204A87"/>
      <w:shd w:val="clear" w:color="auto" w:fill="F8F8F8"/>
    </w:rPr>
  </w:style>
  <w:style w:type="character" w:customStyle="1" w:styleId="2009">
    <w:name w:val="OperatorTok"/>
    <w:uiPriority w:val="0"/>
    <w:rPr>
      <w:b/>
      <w:color w:val="CE5C00"/>
      <w:shd w:val="clear" w:color="auto" w:fill="F8F8F8"/>
    </w:rPr>
  </w:style>
  <w:style w:type="character" w:customStyle="1" w:styleId="2010">
    <w:name w:val="BuiltInTok"/>
    <w:uiPriority w:val="0"/>
    <w:rPr>
      <w:shd w:val="clear" w:color="auto" w:fill="F8F8F8"/>
    </w:rPr>
  </w:style>
  <w:style w:type="character" w:customStyle="1" w:styleId="2011">
    <w:name w:val="ExtensionTok"/>
    <w:uiPriority w:val="0"/>
    <w:rPr>
      <w:shd w:val="clear" w:color="auto" w:fill="F8F8F8"/>
    </w:rPr>
  </w:style>
  <w:style w:type="character" w:customStyle="1" w:styleId="2012">
    <w:name w:val="PreprocessorTok"/>
    <w:uiPriority w:val="0"/>
    <w:rPr>
      <w:i/>
      <w:color w:val="8F5902"/>
      <w:shd w:val="clear" w:color="auto" w:fill="F8F8F8"/>
    </w:rPr>
  </w:style>
  <w:style w:type="character" w:customStyle="1" w:styleId="2013">
    <w:name w:val="AttributeTok"/>
    <w:uiPriority w:val="0"/>
    <w:rPr>
      <w:color w:val="C4A000"/>
      <w:shd w:val="clear" w:color="auto" w:fill="F8F8F8"/>
    </w:rPr>
  </w:style>
  <w:style w:type="character" w:customStyle="1" w:styleId="2014">
    <w:name w:val="RegionMarkerTok"/>
    <w:uiPriority w:val="0"/>
    <w:rPr>
      <w:shd w:val="clear" w:color="auto" w:fill="F8F8F8"/>
    </w:rPr>
  </w:style>
  <w:style w:type="character" w:customStyle="1" w:styleId="2015">
    <w:name w:val="InformationTok"/>
    <w:uiPriority w:val="0"/>
    <w:rPr>
      <w:b/>
      <w:i/>
      <w:color w:val="8F5902"/>
      <w:shd w:val="clear" w:color="auto" w:fill="F8F8F8"/>
    </w:rPr>
  </w:style>
  <w:style w:type="character" w:customStyle="1" w:styleId="2016">
    <w:name w:val="WarningTok"/>
    <w:uiPriority w:val="0"/>
    <w:rPr>
      <w:b/>
      <w:i/>
      <w:color w:val="8F5902"/>
      <w:shd w:val="clear" w:color="auto" w:fill="F8F8F8"/>
    </w:rPr>
  </w:style>
  <w:style w:type="character" w:customStyle="1" w:styleId="2017">
    <w:name w:val="AlertTok"/>
    <w:uiPriority w:val="0"/>
    <w:rPr>
      <w:color w:val="EF2929"/>
      <w:shd w:val="clear" w:color="auto" w:fill="F8F8F8"/>
    </w:rPr>
  </w:style>
  <w:style w:type="character" w:customStyle="1" w:styleId="2018">
    <w:name w:val="ErrorTok"/>
    <w:uiPriority w:val="0"/>
    <w:rPr>
      <w:b/>
      <w:color w:val="A40000"/>
      <w:shd w:val="clear" w:color="auto" w:fill="F8F8F8"/>
    </w:rPr>
  </w:style>
  <w:style w:type="character" w:customStyle="1" w:styleId="2019">
    <w:name w:val="NormalTok"/>
    <w:uiPriority w:val="0"/>
    <w:rPr>
      <w:shd w:val="clear" w:color="auto" w:fill="F8F8F8"/>
    </w:rPr>
  </w:style>
  <w:style w:type="paragraph" w:customStyle="1" w:styleId="2020">
    <w:name w:val="Revision"/>
    <w:hidden/>
    <w:semiHidden/>
    <w:uiPriority w:val="99"/>
    <w:rPr>
      <w:rFonts w:ascii="Verdana" w:hAnsi="Verdana" w:eastAsiaTheme="minorEastAsia" w:cstheme="minorBidi"/>
      <w:sz w:val="18"/>
      <w:szCs w:val="18"/>
      <w:lang w:val="en-GB" w:eastAsia="en-US"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1.xml"/><Relationship Id="rId7" Type="http://schemas.openxmlformats.org/officeDocument/2006/relationships/header" Target="header1.xml"/><Relationship Id="rId6" Type="http://schemas.openxmlformats.org/officeDocument/2006/relationships/endnotes" Target="endnotes.xml"/><Relationship Id="rId5" Type="http://schemas.openxmlformats.org/officeDocument/2006/relationships/footnotes" Target="footnotes.xml"/><Relationship Id="rId40" Type="http://schemas.microsoft.com/office/2011/relationships/people" Target="people.xml"/><Relationship Id="rId4" Type="http://schemas.microsoft.com/office/2011/relationships/commentsExtended" Target="commentsExtended.xml"/><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GIF"/><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png"/><Relationship Id="rId3" Type="http://schemas.openxmlformats.org/officeDocument/2006/relationships/comments" Target="comments.xml"/><Relationship Id="rId29" Type="http://schemas.openxmlformats.org/officeDocument/2006/relationships/image" Target="media/image22.GIF"/><Relationship Id="rId28" Type="http://schemas.openxmlformats.org/officeDocument/2006/relationships/image" Target="media/image21.png"/><Relationship Id="rId27" Type="http://schemas.openxmlformats.org/officeDocument/2006/relationships/image" Target="media/image20.GIF"/><Relationship Id="rId26" Type="http://schemas.openxmlformats.org/officeDocument/2006/relationships/image" Target="media/image19.png"/><Relationship Id="rId25" Type="http://schemas.openxmlformats.org/officeDocument/2006/relationships/image" Target="media/image18.GIF"/><Relationship Id="rId24" Type="http://schemas.openxmlformats.org/officeDocument/2006/relationships/image" Target="media/image17.png"/><Relationship Id="rId23" Type="http://schemas.openxmlformats.org/officeDocument/2006/relationships/image" Target="media/image16.GIF"/><Relationship Id="rId22" Type="http://schemas.openxmlformats.org/officeDocument/2006/relationships/image" Target="media/image15.png"/><Relationship Id="rId21" Type="http://schemas.openxmlformats.org/officeDocument/2006/relationships/image" Target="media/image14.GIF"/><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8"/>
    <customShpInfo spid="_x0000_s1027"/>
    <customShpInfo spid="_x0000_s1026"/>
    <customShpInfo spid="_x0000_s102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32</Pages>
  <Words>4969</Words>
  <Characters>28328</Characters>
  <Lines>236</Lines>
  <Paragraphs>66</Paragraphs>
  <TotalTime>4</TotalTime>
  <ScaleCrop>false</ScaleCrop>
  <LinksUpToDate>false</LinksUpToDate>
  <CharactersWithSpaces>33231</CharactersWithSpaces>
  <Application>WPS Office_11.2.0.10443_F1E327BC-269C-435d-A152-05C5408002CA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2022-01-21T13:25:00Z</dcterms:created>
  <dc:creator>polyd</dc:creator>
  <cp:lastModifiedBy>polyd</cp:lastModifiedBy>
  <dcterms:modified xsi:type="dcterms:W3CDTF">2022-01-22T05:48:32Z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y fmtid="{D5CDD505-2E9C-101B-9397-08002B2CF9AE}" pid="3" name="KSOProductBuildVer">
    <vt:lpwstr>1033-11.2.0.10443</vt:lpwstr>
  </property>
  <property fmtid="{D5CDD505-2E9C-101B-9397-08002B2CF9AE}" pid="4" name="ICV">
    <vt:lpwstr>D44331994C1647929BE94E32802B3680</vt:lpwstr>
  </property>
</Properties>
</file>