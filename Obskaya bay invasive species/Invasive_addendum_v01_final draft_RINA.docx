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148D3" w14:textId="77777777" w:rsidR="000B4652" w:rsidRDefault="000B4652">
      <w:pPr>
        <w:rPr>
          <w:rFonts w:asciiTheme="minorHAnsi" w:hAnsiTheme="minorHAnsi"/>
          <w:b/>
          <w:color w:val="FFFFFF" w:themeColor="background1"/>
          <w:sz w:val="17"/>
          <w:szCs w:val="26"/>
          <w:lang w:val="en-US"/>
        </w:rPr>
      </w:pPr>
      <w:bookmarkStart w:id="0" w:name="_Hlk520062016"/>
      <w:bookmarkStart w:id="1" w:name="key-terms"/>
      <w:bookmarkEnd w:id="0"/>
    </w:p>
    <w:tbl>
      <w:tblPr>
        <w:tblW w:w="0" w:type="auto"/>
        <w:tblLook w:val="04A0" w:firstRow="1" w:lastRow="0" w:firstColumn="1" w:lastColumn="0" w:noHBand="0" w:noVBand="1"/>
      </w:tblPr>
      <w:tblGrid>
        <w:gridCol w:w="9637"/>
      </w:tblGrid>
      <w:tr w:rsidR="000B4652" w14:paraId="104148D5" w14:textId="77777777">
        <w:trPr>
          <w:trHeight w:val="4312"/>
        </w:trPr>
        <w:tc>
          <w:tcPr>
            <w:tcW w:w="9637" w:type="dxa"/>
            <w:tcMar>
              <w:left w:w="0" w:type="dxa"/>
              <w:right w:w="0" w:type="dxa"/>
            </w:tcMar>
          </w:tcPr>
          <w:p w14:paraId="104148D4" w14:textId="77777777" w:rsidR="000B4652" w:rsidRDefault="00F26AED">
            <w:r>
              <w:rPr>
                <w:noProof/>
                <w:lang w:val="ru-RU" w:eastAsia="ru-RU"/>
              </w:rPr>
              <w:drawing>
                <wp:anchor distT="0" distB="0" distL="114300" distR="114300" simplePos="0" relativeHeight="251686912" behindDoc="0" locked="0" layoutInCell="1" allowOverlap="1" wp14:anchorId="10415339" wp14:editId="1041533A">
                  <wp:simplePos x="0" y="0"/>
                  <wp:positionH relativeFrom="column">
                    <wp:posOffset>126365</wp:posOffset>
                  </wp:positionH>
                  <wp:positionV relativeFrom="paragraph">
                    <wp:posOffset>112395</wp:posOffset>
                  </wp:positionV>
                  <wp:extent cx="5326380" cy="3767455"/>
                  <wp:effectExtent l="12700" t="12700" r="13970" b="29845"/>
                  <wp:wrapTopAndBottom/>
                  <wp:docPr id="1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9"/>
                          <pic:cNvPicPr>
                            <a:picLocks noChangeAspect="1"/>
                          </pic:cNvPicPr>
                        </pic:nvPicPr>
                        <pic:blipFill>
                          <a:blip r:embed="rId11" cstate="print"/>
                          <a:stretch>
                            <a:fillRect/>
                          </a:stretch>
                        </pic:blipFill>
                        <pic:spPr>
                          <a:xfrm>
                            <a:off x="0" y="0"/>
                            <a:ext cx="5326380" cy="3767455"/>
                          </a:xfrm>
                          <a:prstGeom prst="rect">
                            <a:avLst/>
                          </a:prstGeom>
                          <a:ln w="12700">
                            <a:solidFill>
                              <a:srgbClr val="0070C0"/>
                            </a:solidFill>
                          </a:ln>
                        </pic:spPr>
                      </pic:pic>
                    </a:graphicData>
                  </a:graphic>
                </wp:anchor>
              </w:drawing>
            </w:r>
          </w:p>
        </w:tc>
      </w:tr>
      <w:tr w:rsidR="000B4652" w14:paraId="104148D9" w14:textId="77777777">
        <w:trPr>
          <w:trHeight w:val="2394"/>
        </w:trPr>
        <w:tc>
          <w:tcPr>
            <w:tcW w:w="9637" w:type="dxa"/>
            <w:vAlign w:val="center"/>
          </w:tcPr>
          <w:p w14:paraId="104148D6" w14:textId="77777777" w:rsidR="000B4652" w:rsidRDefault="00F26AED">
            <w:pPr>
              <w:pStyle w:val="Normal-FrontpageHeading2"/>
              <w:spacing w:line="240" w:lineRule="auto"/>
              <w:ind w:right="612"/>
              <w:jc w:val="center"/>
              <w:rPr>
                <w:rFonts w:cs="Arial"/>
                <w:bCs/>
                <w:color w:val="000000" w:themeColor="text1"/>
                <w:kern w:val="28"/>
                <w:sz w:val="48"/>
                <w:szCs w:val="48"/>
              </w:rPr>
            </w:pPr>
            <w:commentRangeStart w:id="2"/>
            <w:r>
              <w:rPr>
                <w:bCs/>
                <w:color w:val="000000" w:themeColor="text1"/>
                <w:sz w:val="48"/>
                <w:szCs w:val="48"/>
              </w:rPr>
              <w:t>Arctic LNG 2 Project</w:t>
            </w:r>
          </w:p>
          <w:p w14:paraId="104148D7" w14:textId="77777777" w:rsidR="000B4652" w:rsidRDefault="00F26AED">
            <w:pPr>
              <w:spacing w:line="240" w:lineRule="auto"/>
              <w:ind w:right="456"/>
              <w:jc w:val="center"/>
              <w:rPr>
                <w:b/>
                <w:bCs/>
                <w:color w:val="00B0F0"/>
                <w:sz w:val="72"/>
                <w:szCs w:val="72"/>
              </w:rPr>
            </w:pPr>
            <w:r>
              <w:rPr>
                <w:b/>
                <w:bCs/>
                <w:color w:val="00B0F0"/>
                <w:sz w:val="72"/>
                <w:szCs w:val="72"/>
              </w:rPr>
              <w:t>Invasive Species Addendum</w:t>
            </w:r>
            <w:commentRangeEnd w:id="2"/>
            <w:r w:rsidR="00F2325E">
              <w:rPr>
                <w:rStyle w:val="CommentReference"/>
              </w:rPr>
              <w:commentReference w:id="2"/>
            </w:r>
          </w:p>
          <w:p w14:paraId="104148D8" w14:textId="77777777" w:rsidR="000B4652" w:rsidRDefault="000B4652">
            <w:pPr>
              <w:spacing w:line="240" w:lineRule="auto"/>
              <w:ind w:right="456"/>
              <w:jc w:val="center"/>
              <w:rPr>
                <w:b/>
                <w:caps/>
                <w:color w:val="009DE0"/>
                <w:sz w:val="28"/>
                <w:szCs w:val="28"/>
              </w:rPr>
            </w:pPr>
          </w:p>
        </w:tc>
      </w:tr>
      <w:tr w:rsidR="000B4652" w14:paraId="104148DF" w14:textId="77777777">
        <w:trPr>
          <w:trHeight w:val="2058"/>
        </w:trPr>
        <w:tc>
          <w:tcPr>
            <w:tcW w:w="9637" w:type="dxa"/>
            <w:vAlign w:val="bottom"/>
          </w:tcPr>
          <w:p w14:paraId="104148DA" w14:textId="77777777" w:rsidR="000B4652" w:rsidRDefault="00F26AED">
            <w:pPr>
              <w:widowControl w:val="0"/>
              <w:rPr>
                <w:b/>
              </w:rPr>
            </w:pPr>
            <w:r>
              <w:rPr>
                <w:b/>
              </w:rPr>
              <w:t xml:space="preserve">Prepared by: </w:t>
            </w:r>
          </w:p>
          <w:p w14:paraId="104148DB" w14:textId="77777777" w:rsidR="000B4652" w:rsidRDefault="00F26AED">
            <w:pPr>
              <w:rPr>
                <w:b/>
                <w:color w:val="00B0F0"/>
              </w:rPr>
            </w:pPr>
            <w:r>
              <w:rPr>
                <w:b/>
                <w:color w:val="00B0F0"/>
              </w:rPr>
              <w:t>Ramboll CIS</w:t>
            </w:r>
          </w:p>
          <w:p w14:paraId="104148DC" w14:textId="77777777" w:rsidR="000B4652" w:rsidRDefault="000B4652"/>
          <w:p w14:paraId="104148DD" w14:textId="77777777" w:rsidR="000B4652" w:rsidRDefault="00F26AED">
            <w:pPr>
              <w:rPr>
                <w:b/>
              </w:rPr>
            </w:pPr>
            <w:r>
              <w:rPr>
                <w:b/>
              </w:rPr>
              <w:t>Date:</w:t>
            </w:r>
            <w:r>
              <w:rPr>
                <w:b/>
                <w:color w:val="1F497D"/>
              </w:rPr>
              <w:t xml:space="preserve"> </w:t>
            </w:r>
          </w:p>
          <w:p w14:paraId="104148DE" w14:textId="77777777" w:rsidR="000B4652" w:rsidRDefault="00F26AED">
            <w:pPr>
              <w:jc w:val="left"/>
            </w:pPr>
            <w:r>
              <w:t>January, 2022</w:t>
            </w:r>
          </w:p>
        </w:tc>
      </w:tr>
    </w:tbl>
    <w:p w14:paraId="104148E0" w14:textId="77777777" w:rsidR="000B4652" w:rsidRDefault="000B4652">
      <w:pPr>
        <w:sectPr w:rsidR="000B4652">
          <w:headerReference w:type="even" r:id="rId16"/>
          <w:headerReference w:type="default" r:id="rId17"/>
          <w:footerReference w:type="even" r:id="rId18"/>
          <w:footerReference w:type="default" r:id="rId19"/>
          <w:headerReference w:type="first" r:id="rId20"/>
          <w:footerReference w:type="first" r:id="rId21"/>
          <w:pgSz w:w="11906" w:h="16838"/>
          <w:pgMar w:top="1134" w:right="851" w:bottom="1134" w:left="1418" w:header="357" w:footer="454" w:gutter="0"/>
          <w:pgNumType w:chapStyle="1"/>
          <w:cols w:space="708"/>
          <w:docGrid w:linePitch="360"/>
        </w:sectPr>
      </w:pP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378"/>
      </w:tblGrid>
      <w:tr w:rsidR="000B4652" w14:paraId="104148E3" w14:textId="77777777">
        <w:tc>
          <w:tcPr>
            <w:tcW w:w="3256" w:type="dxa"/>
          </w:tcPr>
          <w:p w14:paraId="104148E1" w14:textId="77777777" w:rsidR="000B4652" w:rsidRDefault="00F26AED">
            <w:pPr>
              <w:rPr>
                <w:b/>
              </w:rPr>
            </w:pPr>
            <w:r>
              <w:rPr>
                <w:b/>
              </w:rPr>
              <w:lastRenderedPageBreak/>
              <w:t>Agreement:</w:t>
            </w:r>
          </w:p>
        </w:tc>
        <w:tc>
          <w:tcPr>
            <w:tcW w:w="6378" w:type="dxa"/>
          </w:tcPr>
          <w:p w14:paraId="104148E2" w14:textId="77777777" w:rsidR="000B4652" w:rsidRDefault="00F26AED">
            <w:r>
              <w:rPr>
                <w:color w:val="000000" w:themeColor="text1"/>
              </w:rPr>
              <w:t>228-ALNG2-2020 of 31.03.2020</w:t>
            </w:r>
          </w:p>
        </w:tc>
      </w:tr>
      <w:tr w:rsidR="000B4652" w14:paraId="104148E6" w14:textId="77777777">
        <w:tc>
          <w:tcPr>
            <w:tcW w:w="3256" w:type="dxa"/>
          </w:tcPr>
          <w:p w14:paraId="104148E4" w14:textId="77777777" w:rsidR="000B4652" w:rsidRDefault="00F26AED">
            <w:pPr>
              <w:rPr>
                <w:b/>
              </w:rPr>
            </w:pPr>
            <w:r>
              <w:rPr>
                <w:b/>
              </w:rPr>
              <w:t>Assignment:</w:t>
            </w:r>
          </w:p>
        </w:tc>
        <w:tc>
          <w:tcPr>
            <w:tcW w:w="6378" w:type="dxa"/>
          </w:tcPr>
          <w:p w14:paraId="104148E5" w14:textId="77777777" w:rsidR="000B4652" w:rsidRDefault="00F26AED">
            <w:r>
              <w:t xml:space="preserve">Environmental, </w:t>
            </w:r>
            <w:proofErr w:type="gramStart"/>
            <w:r>
              <w:t>socio-economic</w:t>
            </w:r>
            <w:proofErr w:type="gramEnd"/>
            <w:r>
              <w:t xml:space="preserve"> and human health impact assessment (ESHIA) for the Arctic LNG 2 Project</w:t>
            </w:r>
          </w:p>
        </w:tc>
      </w:tr>
      <w:tr w:rsidR="000B4652" w14:paraId="104148E9" w14:textId="77777777">
        <w:trPr>
          <w:trHeight w:val="506"/>
        </w:trPr>
        <w:tc>
          <w:tcPr>
            <w:tcW w:w="3256" w:type="dxa"/>
          </w:tcPr>
          <w:p w14:paraId="104148E7" w14:textId="77777777" w:rsidR="000B4652" w:rsidRDefault="00F26AED">
            <w:pPr>
              <w:rPr>
                <w:b/>
              </w:rPr>
            </w:pPr>
            <w:r>
              <w:rPr>
                <w:b/>
              </w:rPr>
              <w:t>Issue:</w:t>
            </w:r>
          </w:p>
        </w:tc>
        <w:tc>
          <w:tcPr>
            <w:tcW w:w="6378" w:type="dxa"/>
          </w:tcPr>
          <w:p w14:paraId="104148E8" w14:textId="77777777" w:rsidR="000B4652" w:rsidRDefault="00F26AED">
            <w:r>
              <w:t>0</w:t>
            </w:r>
          </w:p>
        </w:tc>
      </w:tr>
      <w:tr w:rsidR="000B4652" w14:paraId="104148EC" w14:textId="77777777">
        <w:tc>
          <w:tcPr>
            <w:tcW w:w="3256" w:type="dxa"/>
          </w:tcPr>
          <w:p w14:paraId="104148EA" w14:textId="77777777" w:rsidR="000B4652" w:rsidRDefault="00F26AED">
            <w:pPr>
              <w:tabs>
                <w:tab w:val="center" w:pos="1520"/>
              </w:tabs>
              <w:rPr>
                <w:b/>
              </w:rPr>
            </w:pPr>
            <w:r>
              <w:rPr>
                <w:b/>
              </w:rPr>
              <w:t>Authors:</w:t>
            </w:r>
            <w:r>
              <w:rPr>
                <w:b/>
              </w:rPr>
              <w:tab/>
            </w:r>
          </w:p>
        </w:tc>
        <w:tc>
          <w:tcPr>
            <w:tcW w:w="6378" w:type="dxa"/>
          </w:tcPr>
          <w:p w14:paraId="104148EB" w14:textId="77777777" w:rsidR="000B4652" w:rsidRDefault="00F26AED">
            <w:pPr>
              <w:pStyle w:val="AuthorisationBox"/>
              <w:tabs>
                <w:tab w:val="left" w:pos="2817"/>
              </w:tabs>
              <w:spacing w:before="0" w:after="0" w:line="260" w:lineRule="atLeast"/>
              <w:rPr>
                <w:rFonts w:ascii="Verdana" w:hAnsi="Verdana"/>
              </w:rPr>
            </w:pPr>
            <w:proofErr w:type="spellStart"/>
            <w:r>
              <w:rPr>
                <w:rFonts w:ascii="Verdana" w:hAnsi="Verdana"/>
              </w:rPr>
              <w:t>Dr.</w:t>
            </w:r>
            <w:proofErr w:type="spellEnd"/>
            <w:r>
              <w:rPr>
                <w:rFonts w:ascii="Verdana" w:hAnsi="Verdana"/>
              </w:rPr>
              <w:t xml:space="preserve"> Sergey </w:t>
            </w:r>
            <w:proofErr w:type="spellStart"/>
            <w:r>
              <w:rPr>
                <w:rFonts w:ascii="Verdana" w:hAnsi="Verdana"/>
              </w:rPr>
              <w:t>Dudov</w:t>
            </w:r>
            <w:proofErr w:type="spellEnd"/>
            <w:r>
              <w:rPr>
                <w:rFonts w:ascii="Verdana" w:hAnsi="Verdana"/>
              </w:rPr>
              <w:t xml:space="preserve">, </w:t>
            </w:r>
            <w:proofErr w:type="spellStart"/>
            <w:r>
              <w:rPr>
                <w:rFonts w:ascii="Verdana" w:hAnsi="Verdana"/>
              </w:rPr>
              <w:t>Dr.</w:t>
            </w:r>
            <w:proofErr w:type="spellEnd"/>
            <w:r>
              <w:rPr>
                <w:rFonts w:ascii="Verdana" w:hAnsi="Verdana"/>
              </w:rPr>
              <w:t xml:space="preserve"> Vadim </w:t>
            </w:r>
            <w:proofErr w:type="spellStart"/>
            <w:r>
              <w:rPr>
                <w:rFonts w:ascii="Verdana" w:hAnsi="Verdana"/>
              </w:rPr>
              <w:t>Khaitov</w:t>
            </w:r>
            <w:proofErr w:type="spellEnd"/>
            <w:r>
              <w:rPr>
                <w:rFonts w:ascii="Verdana" w:hAnsi="Verdana"/>
              </w:rPr>
              <w:t xml:space="preserve">, </w:t>
            </w:r>
            <w:proofErr w:type="spellStart"/>
            <w:r>
              <w:rPr>
                <w:rFonts w:ascii="Verdana" w:hAnsi="Verdana"/>
              </w:rPr>
              <w:t>Dr.</w:t>
            </w:r>
            <w:proofErr w:type="spellEnd"/>
            <w:r>
              <w:rPr>
                <w:rFonts w:ascii="Verdana" w:hAnsi="Verdana"/>
              </w:rPr>
              <w:t xml:space="preserve"> Nikolay </w:t>
            </w:r>
            <w:proofErr w:type="spellStart"/>
            <w:r>
              <w:rPr>
                <w:rFonts w:ascii="Verdana" w:hAnsi="Verdana"/>
              </w:rPr>
              <w:t>Usov</w:t>
            </w:r>
            <w:proofErr w:type="spellEnd"/>
            <w:r>
              <w:rPr>
                <w:rFonts w:ascii="Verdana" w:hAnsi="Verdana"/>
              </w:rPr>
              <w:t xml:space="preserve">, </w:t>
            </w:r>
            <w:proofErr w:type="spellStart"/>
            <w:r>
              <w:rPr>
                <w:rFonts w:ascii="Verdana" w:hAnsi="Verdana"/>
              </w:rPr>
              <w:t>Dr.</w:t>
            </w:r>
            <w:proofErr w:type="spellEnd"/>
            <w:r>
              <w:rPr>
                <w:rFonts w:ascii="Verdana" w:hAnsi="Verdana"/>
              </w:rPr>
              <w:t> Mikhail </w:t>
            </w:r>
            <w:proofErr w:type="spellStart"/>
            <w:r>
              <w:rPr>
                <w:rFonts w:ascii="Verdana" w:hAnsi="Verdana"/>
              </w:rPr>
              <w:t>Kozhin</w:t>
            </w:r>
            <w:proofErr w:type="spellEnd"/>
          </w:p>
        </w:tc>
      </w:tr>
      <w:tr w:rsidR="000B4652" w14:paraId="104148F3" w14:textId="77777777">
        <w:tc>
          <w:tcPr>
            <w:tcW w:w="3256" w:type="dxa"/>
          </w:tcPr>
          <w:p w14:paraId="104148ED" w14:textId="77777777" w:rsidR="000B4652" w:rsidRDefault="000B4652">
            <w:pPr>
              <w:rPr>
                <w:b/>
                <w:lang w:val="en-US" w:eastAsia="ru-RU"/>
              </w:rPr>
            </w:pPr>
          </w:p>
          <w:p w14:paraId="104148EE" w14:textId="77777777" w:rsidR="000B4652" w:rsidRDefault="000B4652">
            <w:pPr>
              <w:rPr>
                <w:b/>
                <w:lang w:val="en-US" w:eastAsia="ru-RU"/>
              </w:rPr>
            </w:pPr>
          </w:p>
          <w:p w14:paraId="104148EF" w14:textId="77777777" w:rsidR="000B4652" w:rsidRDefault="000B4652">
            <w:pPr>
              <w:rPr>
                <w:b/>
                <w:lang w:val="en-US" w:eastAsia="ru-RU"/>
              </w:rPr>
            </w:pPr>
          </w:p>
          <w:p w14:paraId="104148F0" w14:textId="77777777" w:rsidR="000B4652" w:rsidRDefault="000B4652">
            <w:pPr>
              <w:rPr>
                <w:b/>
                <w:lang w:val="en-US" w:eastAsia="ru-RU"/>
              </w:rPr>
            </w:pPr>
          </w:p>
          <w:p w14:paraId="104148F1" w14:textId="77777777" w:rsidR="000B4652" w:rsidRDefault="00F26AED">
            <w:pPr>
              <w:rPr>
                <w:b/>
              </w:rPr>
            </w:pPr>
            <w:r>
              <w:rPr>
                <w:b/>
              </w:rPr>
              <w:t>Project Manager/Director:</w:t>
            </w:r>
          </w:p>
        </w:tc>
        <w:tc>
          <w:tcPr>
            <w:tcW w:w="6378" w:type="dxa"/>
          </w:tcPr>
          <w:p w14:paraId="104148F2" w14:textId="77777777" w:rsidR="000B4652" w:rsidRDefault="00F26AED">
            <w:r>
              <w:rPr>
                <w:noProof/>
                <w:lang w:val="ru-RU" w:eastAsia="ru-RU"/>
              </w:rPr>
              <w:drawing>
                <wp:anchor distT="0" distB="0" distL="114300" distR="114300" simplePos="0" relativeHeight="251687936" behindDoc="0" locked="0" layoutInCell="1" allowOverlap="1" wp14:anchorId="1041533B" wp14:editId="1041533C">
                  <wp:simplePos x="0" y="0"/>
                  <wp:positionH relativeFrom="column">
                    <wp:posOffset>-37465</wp:posOffset>
                  </wp:positionH>
                  <wp:positionV relativeFrom="paragraph">
                    <wp:posOffset>24765</wp:posOffset>
                  </wp:positionV>
                  <wp:extent cx="2499360" cy="826135"/>
                  <wp:effectExtent l="0" t="0" r="15240" b="1206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22"/>
                          <a:srcRect/>
                          <a:stretch>
                            <a:fillRect/>
                          </a:stretch>
                        </pic:blipFill>
                        <pic:spPr>
                          <a:xfrm>
                            <a:off x="0" y="0"/>
                            <a:ext cx="2499360" cy="826135"/>
                          </a:xfrm>
                          <a:prstGeom prst="rect">
                            <a:avLst/>
                          </a:prstGeom>
                          <a:noFill/>
                        </pic:spPr>
                      </pic:pic>
                    </a:graphicData>
                  </a:graphic>
                </wp:anchor>
              </w:drawing>
            </w:r>
            <w:r>
              <w:t>Ivan Senchenya</w:t>
            </w:r>
          </w:p>
        </w:tc>
      </w:tr>
      <w:tr w:rsidR="000B4652" w14:paraId="104148F6" w14:textId="77777777">
        <w:tc>
          <w:tcPr>
            <w:tcW w:w="3256" w:type="dxa"/>
          </w:tcPr>
          <w:p w14:paraId="104148F4" w14:textId="77777777" w:rsidR="000B4652" w:rsidRDefault="000B4652">
            <w:pPr>
              <w:rPr>
                <w:b/>
                <w:lang w:val="ru-RU" w:eastAsia="ru-RU"/>
              </w:rPr>
            </w:pPr>
          </w:p>
        </w:tc>
        <w:tc>
          <w:tcPr>
            <w:tcW w:w="6378" w:type="dxa"/>
          </w:tcPr>
          <w:p w14:paraId="104148F5" w14:textId="77777777" w:rsidR="000B4652" w:rsidRDefault="000B4652">
            <w:pPr>
              <w:rPr>
                <w:lang w:val="ru-RU" w:eastAsia="ru-RU"/>
              </w:rPr>
            </w:pPr>
          </w:p>
        </w:tc>
      </w:tr>
      <w:tr w:rsidR="000B4652" w14:paraId="104148F9" w14:textId="77777777">
        <w:tc>
          <w:tcPr>
            <w:tcW w:w="3256" w:type="dxa"/>
          </w:tcPr>
          <w:p w14:paraId="104148F7" w14:textId="77777777" w:rsidR="000B4652" w:rsidRDefault="00F26AED">
            <w:pPr>
              <w:rPr>
                <w:b/>
              </w:rPr>
            </w:pPr>
            <w:r>
              <w:rPr>
                <w:b/>
              </w:rPr>
              <w:t>Date:</w:t>
            </w:r>
          </w:p>
        </w:tc>
        <w:tc>
          <w:tcPr>
            <w:tcW w:w="6378" w:type="dxa"/>
          </w:tcPr>
          <w:p w14:paraId="104148F8" w14:textId="77777777" w:rsidR="000B4652" w:rsidRDefault="00F26AED">
            <w:r>
              <w:t>31.01.2022</w:t>
            </w:r>
          </w:p>
        </w:tc>
      </w:tr>
      <w:tr w:rsidR="000B4652" w14:paraId="104148FC" w14:textId="77777777">
        <w:tc>
          <w:tcPr>
            <w:tcW w:w="3256" w:type="dxa"/>
          </w:tcPr>
          <w:p w14:paraId="104148FA" w14:textId="77777777" w:rsidR="000B4652" w:rsidRDefault="000B4652">
            <w:pPr>
              <w:rPr>
                <w:b/>
                <w:lang w:val="ru-RU" w:eastAsia="ru-RU"/>
              </w:rPr>
            </w:pPr>
          </w:p>
        </w:tc>
        <w:tc>
          <w:tcPr>
            <w:tcW w:w="6378" w:type="dxa"/>
          </w:tcPr>
          <w:p w14:paraId="104148FB" w14:textId="77777777" w:rsidR="000B4652" w:rsidRDefault="000B4652">
            <w:pPr>
              <w:rPr>
                <w:lang w:val="ru-RU" w:eastAsia="ru-RU"/>
              </w:rPr>
            </w:pPr>
          </w:p>
        </w:tc>
      </w:tr>
    </w:tbl>
    <w:p w14:paraId="104148FD" w14:textId="77777777" w:rsidR="000B4652" w:rsidRDefault="00F26AED">
      <w:pPr>
        <w:pStyle w:val="ReportBodyText"/>
        <w:rPr>
          <w:rFonts w:ascii="Verdana" w:eastAsia="Times New Roman" w:hAnsi="Verdana"/>
          <w:i/>
        </w:rPr>
      </w:pPr>
      <w:r>
        <w:rPr>
          <w:rFonts w:ascii="Verdana" w:hAnsi="Verdana"/>
          <w:i/>
        </w:rPr>
        <w:t xml:space="preserve">This Report is prepared by Ramboll CIS in accordance with the professional standards and quality requirements of the assignment, </w:t>
      </w:r>
      <w:proofErr w:type="gramStart"/>
      <w:r>
        <w:rPr>
          <w:rFonts w:ascii="Verdana" w:hAnsi="Verdana"/>
          <w:i/>
        </w:rPr>
        <w:t>taking into account</w:t>
      </w:r>
      <w:proofErr w:type="gramEnd"/>
      <w:r>
        <w:rPr>
          <w:rFonts w:ascii="Verdana" w:hAnsi="Verdana"/>
          <w:i/>
        </w:rPr>
        <w:t xml:space="preserve"> scope of the services and the terms agreed with the Client. This Report can be used solely by the Client or his advisers, thus the company does not assume any liability to third parties who may rely on the Report or any part thereof, except upon prior agreement with Ramboll CIS. Any use of the Report materials by such third party shall be at its own risk.</w:t>
      </w:r>
    </w:p>
    <w:p w14:paraId="104148FE" w14:textId="77777777" w:rsidR="000B4652" w:rsidRDefault="00F26AED">
      <w:pPr>
        <w:pStyle w:val="ReportBodyText"/>
        <w:rPr>
          <w:rFonts w:ascii="Verdana" w:hAnsi="Verdana" w:cs="Arial"/>
          <w:i/>
        </w:rPr>
      </w:pPr>
      <w:r>
        <w:rPr>
          <w:rFonts w:ascii="Verdana" w:hAnsi="Verdana"/>
          <w:i/>
        </w:rPr>
        <w:t>Ramboll CIS does not assume any liability to the Client or other parties in relation to any matters beyond the scope of its services.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3"/>
        <w:gridCol w:w="4049"/>
        <w:gridCol w:w="1605"/>
        <w:gridCol w:w="1327"/>
        <w:gridCol w:w="1666"/>
      </w:tblGrid>
      <w:tr w:rsidR="000B4652" w14:paraId="10414900" w14:textId="77777777">
        <w:tc>
          <w:tcPr>
            <w:tcW w:w="5000" w:type="pct"/>
            <w:gridSpan w:val="5"/>
            <w:tcBorders>
              <w:top w:val="single" w:sz="4" w:space="0" w:color="auto"/>
              <w:left w:val="single" w:sz="4" w:space="0" w:color="auto"/>
              <w:bottom w:val="single" w:sz="4" w:space="0" w:color="auto"/>
              <w:right w:val="single" w:sz="4" w:space="0" w:color="auto"/>
            </w:tcBorders>
          </w:tcPr>
          <w:p w14:paraId="104148FF" w14:textId="77777777" w:rsidR="000B4652" w:rsidRDefault="00F26AED">
            <w:pPr>
              <w:pStyle w:val="VCRTableTitle"/>
              <w:rPr>
                <w:rFonts w:ascii="Verdana" w:hAnsi="Verdana"/>
              </w:rPr>
            </w:pPr>
            <w:bookmarkStart w:id="3" w:name="_Hlk509335853"/>
            <w:r>
              <w:rPr>
                <w:rFonts w:ascii="Verdana" w:hAnsi="Verdana"/>
              </w:rPr>
              <w:t>Version Control Record</w:t>
            </w:r>
          </w:p>
        </w:tc>
      </w:tr>
      <w:tr w:rsidR="000B4652" w14:paraId="10414906" w14:textId="77777777">
        <w:tc>
          <w:tcPr>
            <w:tcW w:w="509" w:type="pct"/>
            <w:tcBorders>
              <w:top w:val="single" w:sz="4" w:space="0" w:color="auto"/>
              <w:left w:val="single" w:sz="4" w:space="0" w:color="auto"/>
              <w:bottom w:val="single" w:sz="4" w:space="0" w:color="auto"/>
              <w:right w:val="single" w:sz="4" w:space="0" w:color="auto"/>
            </w:tcBorders>
            <w:vAlign w:val="center"/>
          </w:tcPr>
          <w:p w14:paraId="10414901" w14:textId="77777777" w:rsidR="000B4652" w:rsidRDefault="00F26AED">
            <w:pPr>
              <w:pStyle w:val="ReportTableBodyText"/>
              <w:rPr>
                <w:rFonts w:ascii="Verdana" w:hAnsi="Verdana"/>
                <w:b/>
                <w:sz w:val="18"/>
              </w:rPr>
            </w:pPr>
            <w:r>
              <w:rPr>
                <w:rFonts w:ascii="Verdana" w:hAnsi="Verdana"/>
                <w:b/>
                <w:sz w:val="18"/>
              </w:rPr>
              <w:t>Version</w:t>
            </w:r>
          </w:p>
        </w:tc>
        <w:tc>
          <w:tcPr>
            <w:tcW w:w="2103" w:type="pct"/>
            <w:tcBorders>
              <w:top w:val="single" w:sz="4" w:space="0" w:color="auto"/>
              <w:left w:val="single" w:sz="4" w:space="0" w:color="auto"/>
              <w:bottom w:val="single" w:sz="4" w:space="0" w:color="auto"/>
              <w:right w:val="single" w:sz="4" w:space="0" w:color="auto"/>
            </w:tcBorders>
            <w:vAlign w:val="center"/>
          </w:tcPr>
          <w:p w14:paraId="10414902" w14:textId="77777777" w:rsidR="000B4652" w:rsidRDefault="00F26AED">
            <w:pPr>
              <w:pStyle w:val="ReportTableBodyText"/>
              <w:rPr>
                <w:rFonts w:ascii="Verdana" w:hAnsi="Verdana"/>
                <w:b/>
                <w:sz w:val="18"/>
              </w:rPr>
            </w:pPr>
            <w:r>
              <w:rPr>
                <w:rFonts w:ascii="Verdana" w:hAnsi="Verdana"/>
                <w:b/>
                <w:sz w:val="18"/>
              </w:rPr>
              <w:t>Content and status</w:t>
            </w:r>
          </w:p>
        </w:tc>
        <w:tc>
          <w:tcPr>
            <w:tcW w:w="834" w:type="pct"/>
            <w:tcBorders>
              <w:top w:val="single" w:sz="4" w:space="0" w:color="auto"/>
              <w:left w:val="single" w:sz="4" w:space="0" w:color="auto"/>
              <w:bottom w:val="single" w:sz="4" w:space="0" w:color="auto"/>
              <w:right w:val="single" w:sz="4" w:space="0" w:color="auto"/>
            </w:tcBorders>
            <w:vAlign w:val="center"/>
          </w:tcPr>
          <w:p w14:paraId="10414903" w14:textId="77777777" w:rsidR="000B4652" w:rsidRDefault="00F26AED">
            <w:pPr>
              <w:pStyle w:val="ReportTableBodyText"/>
              <w:rPr>
                <w:rFonts w:ascii="Verdana" w:hAnsi="Verdana"/>
                <w:b/>
                <w:sz w:val="18"/>
              </w:rPr>
            </w:pPr>
            <w:r>
              <w:rPr>
                <w:rFonts w:ascii="Verdana" w:hAnsi="Verdana"/>
                <w:b/>
                <w:sz w:val="18"/>
              </w:rPr>
              <w:t>Date</w:t>
            </w:r>
          </w:p>
        </w:tc>
        <w:tc>
          <w:tcPr>
            <w:tcW w:w="689" w:type="pct"/>
            <w:tcBorders>
              <w:top w:val="single" w:sz="4" w:space="0" w:color="auto"/>
              <w:left w:val="single" w:sz="4" w:space="0" w:color="auto"/>
              <w:bottom w:val="single" w:sz="4" w:space="0" w:color="auto"/>
              <w:right w:val="single" w:sz="4" w:space="0" w:color="auto"/>
            </w:tcBorders>
          </w:tcPr>
          <w:p w14:paraId="10414904" w14:textId="77777777" w:rsidR="000B4652" w:rsidRDefault="00F26AED">
            <w:pPr>
              <w:pStyle w:val="ReportTableBodyText"/>
              <w:rPr>
                <w:rFonts w:ascii="Verdana" w:hAnsi="Verdana"/>
                <w:b/>
                <w:sz w:val="18"/>
              </w:rPr>
            </w:pPr>
            <w:r>
              <w:rPr>
                <w:rFonts w:ascii="Verdana" w:hAnsi="Verdana"/>
                <w:b/>
                <w:sz w:val="18"/>
              </w:rPr>
              <w:t>Reviewer initials</w:t>
            </w:r>
          </w:p>
        </w:tc>
        <w:tc>
          <w:tcPr>
            <w:tcW w:w="862" w:type="pct"/>
            <w:tcBorders>
              <w:top w:val="single" w:sz="4" w:space="0" w:color="auto"/>
              <w:left w:val="single" w:sz="4" w:space="0" w:color="auto"/>
              <w:bottom w:val="single" w:sz="4" w:space="0" w:color="auto"/>
              <w:right w:val="single" w:sz="4" w:space="0" w:color="auto"/>
            </w:tcBorders>
          </w:tcPr>
          <w:p w14:paraId="10414905" w14:textId="77777777" w:rsidR="000B4652" w:rsidRDefault="00F26AED">
            <w:pPr>
              <w:pStyle w:val="ReportTableBodyText"/>
              <w:rPr>
                <w:rFonts w:ascii="Verdana" w:hAnsi="Verdana"/>
                <w:b/>
                <w:sz w:val="18"/>
              </w:rPr>
            </w:pPr>
            <w:r>
              <w:rPr>
                <w:rFonts w:ascii="Verdana" w:hAnsi="Verdana"/>
                <w:b/>
                <w:sz w:val="18"/>
              </w:rPr>
              <w:t>Author(s) initials</w:t>
            </w:r>
          </w:p>
        </w:tc>
      </w:tr>
      <w:tr w:rsidR="000B4652" w14:paraId="1041490C" w14:textId="77777777">
        <w:tc>
          <w:tcPr>
            <w:tcW w:w="509" w:type="pct"/>
            <w:tcBorders>
              <w:top w:val="single" w:sz="4" w:space="0" w:color="auto"/>
              <w:left w:val="single" w:sz="4" w:space="0" w:color="auto"/>
              <w:bottom w:val="single" w:sz="4" w:space="0" w:color="auto"/>
              <w:right w:val="single" w:sz="4" w:space="0" w:color="auto"/>
            </w:tcBorders>
          </w:tcPr>
          <w:p w14:paraId="10414907" w14:textId="77777777" w:rsidR="000B4652" w:rsidRDefault="00F26AED">
            <w:pPr>
              <w:pStyle w:val="ReportTableBodyText"/>
              <w:rPr>
                <w:rFonts w:ascii="Verdana" w:hAnsi="Verdana"/>
                <w:sz w:val="18"/>
              </w:rPr>
            </w:pPr>
            <w:r>
              <w:rPr>
                <w:rFonts w:ascii="Verdana" w:hAnsi="Verdana"/>
                <w:sz w:val="18"/>
              </w:rPr>
              <w:t>A</w:t>
            </w:r>
          </w:p>
        </w:tc>
        <w:tc>
          <w:tcPr>
            <w:tcW w:w="2103" w:type="pct"/>
            <w:tcBorders>
              <w:top w:val="single" w:sz="4" w:space="0" w:color="auto"/>
              <w:left w:val="single" w:sz="4" w:space="0" w:color="auto"/>
              <w:bottom w:val="single" w:sz="4" w:space="0" w:color="auto"/>
              <w:right w:val="single" w:sz="4" w:space="0" w:color="auto"/>
            </w:tcBorders>
          </w:tcPr>
          <w:p w14:paraId="10414908" w14:textId="77777777" w:rsidR="000B4652" w:rsidRDefault="00F26AED">
            <w:pPr>
              <w:pStyle w:val="ReportTableBodyText"/>
              <w:rPr>
                <w:rFonts w:ascii="Verdana" w:hAnsi="Verdana"/>
                <w:sz w:val="18"/>
              </w:rPr>
            </w:pPr>
            <w:r>
              <w:rPr>
                <w:rFonts w:ascii="Verdana" w:hAnsi="Verdana"/>
                <w:sz w:val="18"/>
              </w:rPr>
              <w:t>Draft for internal review</w:t>
            </w:r>
          </w:p>
        </w:tc>
        <w:tc>
          <w:tcPr>
            <w:tcW w:w="834" w:type="pct"/>
            <w:tcBorders>
              <w:top w:val="single" w:sz="4" w:space="0" w:color="auto"/>
              <w:left w:val="single" w:sz="4" w:space="0" w:color="auto"/>
              <w:bottom w:val="single" w:sz="4" w:space="0" w:color="auto"/>
              <w:right w:val="single" w:sz="4" w:space="0" w:color="auto"/>
            </w:tcBorders>
          </w:tcPr>
          <w:p w14:paraId="10414909" w14:textId="77777777" w:rsidR="000B4652" w:rsidRDefault="00F26AED">
            <w:pPr>
              <w:pStyle w:val="ReportTableBodyText"/>
              <w:rPr>
                <w:rFonts w:ascii="Verdana" w:hAnsi="Verdana"/>
                <w:sz w:val="18"/>
              </w:rPr>
            </w:pPr>
            <w:r>
              <w:rPr>
                <w:rFonts w:ascii="Verdana" w:hAnsi="Verdana"/>
                <w:sz w:val="18"/>
              </w:rPr>
              <w:t>IS</w:t>
            </w:r>
          </w:p>
        </w:tc>
        <w:tc>
          <w:tcPr>
            <w:tcW w:w="689" w:type="pct"/>
            <w:tcBorders>
              <w:top w:val="single" w:sz="4" w:space="0" w:color="auto"/>
              <w:left w:val="single" w:sz="4" w:space="0" w:color="auto"/>
              <w:bottom w:val="single" w:sz="4" w:space="0" w:color="auto"/>
              <w:right w:val="single" w:sz="4" w:space="0" w:color="auto"/>
            </w:tcBorders>
          </w:tcPr>
          <w:p w14:paraId="1041490A" w14:textId="77777777" w:rsidR="000B4652" w:rsidRDefault="00F26AED">
            <w:pPr>
              <w:pStyle w:val="ReportTableBodyText"/>
              <w:rPr>
                <w:rFonts w:ascii="Verdana" w:hAnsi="Verdana"/>
                <w:sz w:val="18"/>
              </w:rPr>
            </w:pPr>
            <w:r>
              <w:rPr>
                <w:rFonts w:ascii="Verdana" w:hAnsi="Verdana"/>
                <w:sz w:val="18"/>
              </w:rPr>
              <w:t xml:space="preserve">IS, </w:t>
            </w:r>
            <w:proofErr w:type="spellStart"/>
            <w:r>
              <w:rPr>
                <w:rFonts w:ascii="Verdana" w:hAnsi="Verdana"/>
                <w:sz w:val="18"/>
              </w:rPr>
              <w:t>SCh</w:t>
            </w:r>
            <w:proofErr w:type="spellEnd"/>
          </w:p>
        </w:tc>
        <w:tc>
          <w:tcPr>
            <w:tcW w:w="862" w:type="pct"/>
            <w:tcBorders>
              <w:top w:val="single" w:sz="4" w:space="0" w:color="auto"/>
              <w:left w:val="single" w:sz="4" w:space="0" w:color="auto"/>
              <w:bottom w:val="single" w:sz="4" w:space="0" w:color="auto"/>
              <w:right w:val="single" w:sz="4" w:space="0" w:color="auto"/>
            </w:tcBorders>
          </w:tcPr>
          <w:p w14:paraId="1041490B" w14:textId="77777777" w:rsidR="000B4652" w:rsidRDefault="00F26AED">
            <w:pPr>
              <w:pStyle w:val="ReportTableBodyText"/>
              <w:rPr>
                <w:rFonts w:ascii="Verdana" w:hAnsi="Verdana"/>
                <w:sz w:val="18"/>
              </w:rPr>
            </w:pPr>
            <w:r>
              <w:rPr>
                <w:rFonts w:ascii="Verdana" w:hAnsi="Verdana"/>
                <w:sz w:val="18"/>
              </w:rPr>
              <w:t xml:space="preserve">SD, </w:t>
            </w:r>
            <w:proofErr w:type="spellStart"/>
            <w:r>
              <w:rPr>
                <w:rFonts w:ascii="Verdana" w:hAnsi="Verdana"/>
                <w:sz w:val="18"/>
              </w:rPr>
              <w:t>VKh</w:t>
            </w:r>
            <w:proofErr w:type="spellEnd"/>
            <w:r>
              <w:rPr>
                <w:rFonts w:ascii="Verdana" w:hAnsi="Verdana"/>
                <w:sz w:val="18"/>
              </w:rPr>
              <w:t>, NU, MK</w:t>
            </w:r>
          </w:p>
        </w:tc>
      </w:tr>
      <w:tr w:rsidR="000B4652" w14:paraId="10414912" w14:textId="77777777">
        <w:tc>
          <w:tcPr>
            <w:tcW w:w="509" w:type="pct"/>
            <w:tcBorders>
              <w:top w:val="single" w:sz="4" w:space="0" w:color="auto"/>
              <w:left w:val="single" w:sz="4" w:space="0" w:color="auto"/>
              <w:bottom w:val="single" w:sz="4" w:space="0" w:color="auto"/>
              <w:right w:val="single" w:sz="4" w:space="0" w:color="auto"/>
            </w:tcBorders>
          </w:tcPr>
          <w:p w14:paraId="1041490D" w14:textId="77777777" w:rsidR="000B4652" w:rsidRDefault="00F26AED">
            <w:pPr>
              <w:pStyle w:val="ReportTableBodyText"/>
              <w:rPr>
                <w:rFonts w:ascii="Verdana" w:hAnsi="Verdana"/>
                <w:sz w:val="18"/>
              </w:rPr>
            </w:pPr>
            <w:r>
              <w:rPr>
                <w:rFonts w:ascii="Verdana" w:hAnsi="Verdana"/>
                <w:sz w:val="18"/>
              </w:rPr>
              <w:t>1</w:t>
            </w:r>
          </w:p>
        </w:tc>
        <w:tc>
          <w:tcPr>
            <w:tcW w:w="2103" w:type="pct"/>
            <w:tcBorders>
              <w:top w:val="single" w:sz="4" w:space="0" w:color="auto"/>
              <w:left w:val="single" w:sz="4" w:space="0" w:color="auto"/>
              <w:bottom w:val="single" w:sz="4" w:space="0" w:color="auto"/>
              <w:right w:val="single" w:sz="4" w:space="0" w:color="auto"/>
            </w:tcBorders>
          </w:tcPr>
          <w:p w14:paraId="1041490E" w14:textId="77777777" w:rsidR="000B4652" w:rsidRDefault="00F26AED">
            <w:pPr>
              <w:pStyle w:val="ReportTableBodyText"/>
              <w:rPr>
                <w:rFonts w:ascii="Verdana" w:hAnsi="Verdana"/>
                <w:sz w:val="18"/>
              </w:rPr>
            </w:pPr>
            <w:r>
              <w:rPr>
                <w:rFonts w:ascii="Verdana" w:hAnsi="Verdana"/>
                <w:sz w:val="18"/>
              </w:rPr>
              <w:t>First draft issued to the Client</w:t>
            </w:r>
          </w:p>
        </w:tc>
        <w:tc>
          <w:tcPr>
            <w:tcW w:w="834" w:type="pct"/>
            <w:tcBorders>
              <w:top w:val="single" w:sz="4" w:space="0" w:color="auto"/>
              <w:left w:val="single" w:sz="4" w:space="0" w:color="auto"/>
              <w:bottom w:val="single" w:sz="4" w:space="0" w:color="auto"/>
              <w:right w:val="single" w:sz="4" w:space="0" w:color="auto"/>
            </w:tcBorders>
          </w:tcPr>
          <w:p w14:paraId="1041490F" w14:textId="77777777" w:rsidR="000B4652" w:rsidRDefault="00F26AED">
            <w:pPr>
              <w:pStyle w:val="ReportTableBodyText"/>
              <w:rPr>
                <w:rFonts w:ascii="Verdana" w:hAnsi="Verdana"/>
                <w:sz w:val="18"/>
              </w:rPr>
            </w:pPr>
            <w:r>
              <w:rPr>
                <w:rFonts w:ascii="Verdana" w:hAnsi="Verdana"/>
                <w:sz w:val="18"/>
              </w:rPr>
              <w:t>31.01.2021</w:t>
            </w:r>
          </w:p>
        </w:tc>
        <w:tc>
          <w:tcPr>
            <w:tcW w:w="689" w:type="pct"/>
            <w:tcBorders>
              <w:top w:val="single" w:sz="4" w:space="0" w:color="auto"/>
              <w:left w:val="single" w:sz="4" w:space="0" w:color="auto"/>
              <w:bottom w:val="single" w:sz="4" w:space="0" w:color="auto"/>
              <w:right w:val="single" w:sz="4" w:space="0" w:color="auto"/>
            </w:tcBorders>
          </w:tcPr>
          <w:p w14:paraId="10414910" w14:textId="77777777" w:rsidR="000B4652" w:rsidRDefault="00F26AED">
            <w:pPr>
              <w:pStyle w:val="ReportTableBodyText"/>
              <w:rPr>
                <w:rFonts w:ascii="Verdana" w:hAnsi="Verdana"/>
                <w:sz w:val="18"/>
              </w:rPr>
            </w:pPr>
            <w:r>
              <w:rPr>
                <w:rFonts w:ascii="Verdana" w:hAnsi="Verdana"/>
                <w:sz w:val="18"/>
              </w:rPr>
              <w:t>IS</w:t>
            </w:r>
          </w:p>
        </w:tc>
        <w:tc>
          <w:tcPr>
            <w:tcW w:w="862" w:type="pct"/>
            <w:tcBorders>
              <w:top w:val="single" w:sz="4" w:space="0" w:color="auto"/>
              <w:left w:val="single" w:sz="4" w:space="0" w:color="auto"/>
              <w:bottom w:val="single" w:sz="4" w:space="0" w:color="auto"/>
              <w:right w:val="single" w:sz="4" w:space="0" w:color="auto"/>
            </w:tcBorders>
          </w:tcPr>
          <w:p w14:paraId="10414911" w14:textId="77777777" w:rsidR="000B4652" w:rsidRDefault="00F26AED">
            <w:pPr>
              <w:pStyle w:val="ReportTableBodyText"/>
              <w:rPr>
                <w:rFonts w:ascii="Verdana" w:hAnsi="Verdana"/>
                <w:sz w:val="18"/>
              </w:rPr>
            </w:pPr>
            <w:r>
              <w:rPr>
                <w:rFonts w:ascii="Verdana" w:hAnsi="Verdana"/>
                <w:sz w:val="18"/>
              </w:rPr>
              <w:t xml:space="preserve">SD, </w:t>
            </w:r>
            <w:proofErr w:type="spellStart"/>
            <w:r>
              <w:rPr>
                <w:rFonts w:ascii="Verdana" w:hAnsi="Verdana"/>
                <w:sz w:val="18"/>
              </w:rPr>
              <w:t>VKh</w:t>
            </w:r>
            <w:proofErr w:type="spellEnd"/>
            <w:r>
              <w:rPr>
                <w:rFonts w:ascii="Verdana" w:hAnsi="Verdana"/>
                <w:sz w:val="18"/>
              </w:rPr>
              <w:t>, NU, MK</w:t>
            </w:r>
          </w:p>
        </w:tc>
      </w:tr>
      <w:tr w:rsidR="000B4652" w14:paraId="10414918" w14:textId="77777777">
        <w:tc>
          <w:tcPr>
            <w:tcW w:w="509" w:type="pct"/>
            <w:tcBorders>
              <w:top w:val="single" w:sz="4" w:space="0" w:color="auto"/>
              <w:left w:val="single" w:sz="4" w:space="0" w:color="auto"/>
              <w:bottom w:val="single" w:sz="4" w:space="0" w:color="auto"/>
              <w:right w:val="single" w:sz="4" w:space="0" w:color="auto"/>
            </w:tcBorders>
          </w:tcPr>
          <w:p w14:paraId="10414913" w14:textId="77777777" w:rsidR="000B4652" w:rsidRDefault="00F26AED">
            <w:pPr>
              <w:pStyle w:val="ReportTableBodyText"/>
              <w:rPr>
                <w:rFonts w:ascii="Verdana" w:hAnsi="Verdana"/>
                <w:sz w:val="18"/>
              </w:rPr>
            </w:pPr>
            <w:r>
              <w:rPr>
                <w:rFonts w:ascii="Verdana" w:hAnsi="Verdana"/>
                <w:sz w:val="18"/>
              </w:rPr>
              <w:t>2</w:t>
            </w:r>
          </w:p>
        </w:tc>
        <w:tc>
          <w:tcPr>
            <w:tcW w:w="2103" w:type="pct"/>
            <w:tcBorders>
              <w:top w:val="single" w:sz="4" w:space="0" w:color="auto"/>
              <w:left w:val="single" w:sz="4" w:space="0" w:color="auto"/>
              <w:bottom w:val="single" w:sz="4" w:space="0" w:color="auto"/>
              <w:right w:val="single" w:sz="4" w:space="0" w:color="auto"/>
            </w:tcBorders>
          </w:tcPr>
          <w:p w14:paraId="10414914" w14:textId="77777777" w:rsidR="000B4652" w:rsidRDefault="00F26AED">
            <w:pPr>
              <w:pStyle w:val="ReportTableBodyText"/>
              <w:rPr>
                <w:rFonts w:ascii="Verdana" w:hAnsi="Verdana"/>
                <w:sz w:val="18"/>
              </w:rPr>
            </w:pPr>
            <w:r>
              <w:rPr>
                <w:rFonts w:ascii="Verdana" w:hAnsi="Verdana"/>
                <w:sz w:val="18"/>
              </w:rPr>
              <w:t>Revision with Client’s comments incorporated</w:t>
            </w:r>
          </w:p>
        </w:tc>
        <w:tc>
          <w:tcPr>
            <w:tcW w:w="834" w:type="pct"/>
            <w:tcBorders>
              <w:top w:val="single" w:sz="4" w:space="0" w:color="auto"/>
              <w:left w:val="single" w:sz="4" w:space="0" w:color="auto"/>
              <w:bottom w:val="single" w:sz="4" w:space="0" w:color="auto"/>
              <w:right w:val="single" w:sz="4" w:space="0" w:color="auto"/>
            </w:tcBorders>
          </w:tcPr>
          <w:p w14:paraId="10414915" w14:textId="77777777" w:rsidR="000B4652" w:rsidRDefault="000B4652">
            <w:pPr>
              <w:pStyle w:val="ReportTableBodyText"/>
              <w:rPr>
                <w:rFonts w:ascii="Verdana" w:hAnsi="Verdana"/>
                <w:sz w:val="18"/>
              </w:rPr>
            </w:pPr>
          </w:p>
        </w:tc>
        <w:tc>
          <w:tcPr>
            <w:tcW w:w="689" w:type="pct"/>
            <w:tcBorders>
              <w:top w:val="single" w:sz="4" w:space="0" w:color="auto"/>
              <w:left w:val="single" w:sz="4" w:space="0" w:color="auto"/>
              <w:bottom w:val="single" w:sz="4" w:space="0" w:color="auto"/>
              <w:right w:val="single" w:sz="4" w:space="0" w:color="auto"/>
            </w:tcBorders>
          </w:tcPr>
          <w:p w14:paraId="10414916" w14:textId="77777777" w:rsidR="000B4652" w:rsidRDefault="000B4652">
            <w:pPr>
              <w:pStyle w:val="ReportTableBodyText"/>
              <w:rPr>
                <w:rFonts w:ascii="Verdana" w:hAnsi="Verdana"/>
                <w:sz w:val="18"/>
              </w:rPr>
            </w:pPr>
          </w:p>
        </w:tc>
        <w:tc>
          <w:tcPr>
            <w:tcW w:w="862" w:type="pct"/>
            <w:tcBorders>
              <w:top w:val="single" w:sz="4" w:space="0" w:color="auto"/>
              <w:left w:val="single" w:sz="4" w:space="0" w:color="auto"/>
              <w:bottom w:val="single" w:sz="4" w:space="0" w:color="auto"/>
              <w:right w:val="single" w:sz="4" w:space="0" w:color="auto"/>
            </w:tcBorders>
          </w:tcPr>
          <w:p w14:paraId="10414917" w14:textId="77777777" w:rsidR="000B4652" w:rsidRDefault="000B4652">
            <w:pPr>
              <w:pStyle w:val="ReportTableBodyText"/>
              <w:rPr>
                <w:rFonts w:ascii="Verdana" w:hAnsi="Verdana"/>
                <w:sz w:val="18"/>
              </w:rPr>
            </w:pPr>
          </w:p>
        </w:tc>
      </w:tr>
      <w:bookmarkEnd w:id="3"/>
      <w:tr w:rsidR="000B4652" w14:paraId="1041491E" w14:textId="77777777">
        <w:tc>
          <w:tcPr>
            <w:tcW w:w="509" w:type="pct"/>
            <w:tcBorders>
              <w:top w:val="single" w:sz="4" w:space="0" w:color="auto"/>
              <w:left w:val="single" w:sz="4" w:space="0" w:color="auto"/>
              <w:bottom w:val="single" w:sz="4" w:space="0" w:color="auto"/>
              <w:right w:val="single" w:sz="4" w:space="0" w:color="auto"/>
            </w:tcBorders>
          </w:tcPr>
          <w:p w14:paraId="10414919" w14:textId="77777777" w:rsidR="000B4652" w:rsidRDefault="00F26AED">
            <w:pPr>
              <w:pStyle w:val="ReportTableBodyText"/>
              <w:rPr>
                <w:rFonts w:ascii="Verdana" w:hAnsi="Verdana"/>
                <w:sz w:val="18"/>
              </w:rPr>
            </w:pPr>
            <w:r>
              <w:rPr>
                <w:rFonts w:ascii="Verdana" w:hAnsi="Verdana"/>
                <w:sz w:val="18"/>
              </w:rPr>
              <w:t>4</w:t>
            </w:r>
          </w:p>
        </w:tc>
        <w:tc>
          <w:tcPr>
            <w:tcW w:w="2103" w:type="pct"/>
            <w:tcBorders>
              <w:top w:val="single" w:sz="4" w:space="0" w:color="auto"/>
              <w:left w:val="single" w:sz="4" w:space="0" w:color="auto"/>
              <w:bottom w:val="single" w:sz="4" w:space="0" w:color="auto"/>
              <w:right w:val="single" w:sz="4" w:space="0" w:color="auto"/>
            </w:tcBorders>
          </w:tcPr>
          <w:p w14:paraId="1041491A" w14:textId="77777777" w:rsidR="000B4652" w:rsidRDefault="00F26AED">
            <w:pPr>
              <w:pStyle w:val="ReportTableBodyText"/>
              <w:rPr>
                <w:rFonts w:ascii="Verdana" w:hAnsi="Verdana"/>
                <w:sz w:val="18"/>
              </w:rPr>
            </w:pPr>
            <w:r>
              <w:rPr>
                <w:rFonts w:ascii="Verdana" w:hAnsi="Verdana"/>
                <w:sz w:val="18"/>
              </w:rPr>
              <w:t>Second draft issued with comments addressed</w:t>
            </w:r>
          </w:p>
        </w:tc>
        <w:tc>
          <w:tcPr>
            <w:tcW w:w="834" w:type="pct"/>
            <w:tcBorders>
              <w:top w:val="single" w:sz="4" w:space="0" w:color="auto"/>
              <w:left w:val="single" w:sz="4" w:space="0" w:color="auto"/>
              <w:bottom w:val="single" w:sz="4" w:space="0" w:color="auto"/>
              <w:right w:val="single" w:sz="4" w:space="0" w:color="auto"/>
            </w:tcBorders>
          </w:tcPr>
          <w:p w14:paraId="1041491B" w14:textId="77777777" w:rsidR="000B4652" w:rsidRDefault="000B4652">
            <w:pPr>
              <w:pStyle w:val="ReportTableBodyText"/>
              <w:rPr>
                <w:rFonts w:ascii="Verdana" w:hAnsi="Verdana"/>
                <w:sz w:val="18"/>
              </w:rPr>
            </w:pPr>
          </w:p>
        </w:tc>
        <w:tc>
          <w:tcPr>
            <w:tcW w:w="689" w:type="pct"/>
            <w:tcBorders>
              <w:top w:val="single" w:sz="4" w:space="0" w:color="auto"/>
              <w:left w:val="single" w:sz="4" w:space="0" w:color="auto"/>
              <w:bottom w:val="single" w:sz="4" w:space="0" w:color="auto"/>
              <w:right w:val="single" w:sz="4" w:space="0" w:color="auto"/>
            </w:tcBorders>
          </w:tcPr>
          <w:p w14:paraId="1041491C" w14:textId="77777777" w:rsidR="000B4652" w:rsidRDefault="000B4652">
            <w:pPr>
              <w:pStyle w:val="ReportTableBodyText"/>
              <w:rPr>
                <w:rFonts w:ascii="Verdana" w:hAnsi="Verdana"/>
                <w:sz w:val="18"/>
              </w:rPr>
            </w:pPr>
          </w:p>
        </w:tc>
        <w:tc>
          <w:tcPr>
            <w:tcW w:w="862" w:type="pct"/>
            <w:tcBorders>
              <w:top w:val="single" w:sz="4" w:space="0" w:color="auto"/>
              <w:left w:val="single" w:sz="4" w:space="0" w:color="auto"/>
              <w:bottom w:val="single" w:sz="4" w:space="0" w:color="auto"/>
              <w:right w:val="single" w:sz="4" w:space="0" w:color="auto"/>
            </w:tcBorders>
          </w:tcPr>
          <w:p w14:paraId="1041491D" w14:textId="77777777" w:rsidR="000B4652" w:rsidRDefault="000B4652">
            <w:pPr>
              <w:pStyle w:val="ReportTableBodyText"/>
              <w:rPr>
                <w:rFonts w:ascii="Verdana" w:hAnsi="Verdana"/>
                <w:sz w:val="18"/>
              </w:rPr>
            </w:pPr>
          </w:p>
        </w:tc>
      </w:tr>
    </w:tbl>
    <w:p w14:paraId="1041491F" w14:textId="77777777" w:rsidR="000B4652" w:rsidRDefault="000B4652">
      <w:pPr>
        <w:ind w:right="2266"/>
      </w:pPr>
    </w:p>
    <w:p w14:paraId="10414920" w14:textId="77777777" w:rsidR="000B4652" w:rsidRDefault="000B4652">
      <w:pPr>
        <w:sectPr w:rsidR="000B4652">
          <w:headerReference w:type="default" r:id="rId23"/>
          <w:footerReference w:type="default" r:id="rId24"/>
          <w:pgSz w:w="11909" w:h="16838"/>
          <w:pgMar w:top="1134" w:right="851" w:bottom="1134" w:left="1418" w:header="709" w:footer="454" w:gutter="0"/>
          <w:pgNumType w:start="2"/>
          <w:cols w:space="60"/>
          <w:docGrid w:linePitch="381"/>
        </w:sectPr>
      </w:pPr>
    </w:p>
    <w:p w14:paraId="10414921" w14:textId="77777777" w:rsidR="000B4652" w:rsidRDefault="00F26AED">
      <w:pPr>
        <w:rPr>
          <w:b/>
          <w:bCs/>
          <w:color w:val="00B0F0"/>
          <w:sz w:val="28"/>
          <w:szCs w:val="28"/>
        </w:rPr>
      </w:pPr>
      <w:r>
        <w:rPr>
          <w:b/>
          <w:bCs/>
          <w:color w:val="00B0F0"/>
          <w:sz w:val="28"/>
          <w:szCs w:val="28"/>
        </w:rPr>
        <w:lastRenderedPageBreak/>
        <w:t>CONTENTS</w:t>
      </w:r>
    </w:p>
    <w:sdt>
      <w:sdtPr>
        <w:rPr>
          <w:rFonts w:eastAsia="Times New Roman" w:cs="Times New Roman"/>
          <w:b w:val="0"/>
          <w:caps w:val="0"/>
          <w:color w:val="auto"/>
          <w:sz w:val="18"/>
        </w:rPr>
        <w:id w:val="-1577199500"/>
        <w:docPartObj>
          <w:docPartGallery w:val="Table of Contents"/>
          <w:docPartUnique/>
        </w:docPartObj>
      </w:sdtPr>
      <w:sdtEndPr>
        <w:rPr>
          <w:b/>
          <w:bCs/>
          <w:caps/>
        </w:rPr>
      </w:sdtEndPr>
      <w:sdtContent>
        <w:p w14:paraId="10414922" w14:textId="77777777" w:rsidR="000B4652" w:rsidRDefault="000B4652">
          <w:pPr>
            <w:pStyle w:val="11"/>
            <w:spacing w:after="0" w:line="240" w:lineRule="auto"/>
            <w:rPr>
              <w:sz w:val="4"/>
              <w:szCs w:val="4"/>
            </w:rPr>
          </w:pPr>
        </w:p>
        <w:p w14:paraId="10414923" w14:textId="77777777" w:rsidR="000B4652" w:rsidRDefault="00F26AED">
          <w:pPr>
            <w:pStyle w:val="TOC1"/>
            <w:tabs>
              <w:tab w:val="clear" w:pos="1077"/>
              <w:tab w:val="clear" w:pos="9639"/>
              <w:tab w:val="right" w:leader="dot" w:pos="9637"/>
            </w:tabs>
          </w:pPr>
          <w:r>
            <w:fldChar w:fldCharType="begin"/>
          </w:r>
          <w:r>
            <w:instrText xml:space="preserve"> TOC \o "1-3" \h \z \u </w:instrText>
          </w:r>
          <w:r>
            <w:fldChar w:fldCharType="separate"/>
          </w:r>
          <w:hyperlink w:anchor="_Toc1897932859" w:history="1">
            <w:r>
              <w:t>Acronyms</w:t>
            </w:r>
            <w:r>
              <w:tab/>
            </w:r>
            <w:r>
              <w:fldChar w:fldCharType="begin"/>
            </w:r>
            <w:r>
              <w:instrText xml:space="preserve"> PAGEREF _Toc1897932859 \h </w:instrText>
            </w:r>
            <w:r>
              <w:fldChar w:fldCharType="separate"/>
            </w:r>
            <w:r>
              <w:t>4</w:t>
            </w:r>
            <w:r>
              <w:fldChar w:fldCharType="end"/>
            </w:r>
          </w:hyperlink>
        </w:p>
        <w:p w14:paraId="10414924" w14:textId="77777777" w:rsidR="000B4652" w:rsidRDefault="00D67A5B">
          <w:pPr>
            <w:pStyle w:val="TOC1"/>
            <w:tabs>
              <w:tab w:val="clear" w:pos="1077"/>
              <w:tab w:val="clear" w:pos="9639"/>
              <w:tab w:val="right" w:leader="dot" w:pos="9637"/>
            </w:tabs>
          </w:pPr>
          <w:hyperlink w:anchor="_Toc58347796" w:history="1">
            <w:r w:rsidR="00F26AED">
              <w:t>List of figures</w:t>
            </w:r>
            <w:r w:rsidR="00F26AED">
              <w:tab/>
            </w:r>
            <w:r w:rsidR="00F26AED">
              <w:fldChar w:fldCharType="begin"/>
            </w:r>
            <w:r w:rsidR="00F26AED">
              <w:instrText xml:space="preserve"> PAGEREF _Toc58347796 \h </w:instrText>
            </w:r>
            <w:r w:rsidR="00F26AED">
              <w:fldChar w:fldCharType="separate"/>
            </w:r>
            <w:r w:rsidR="00F26AED">
              <w:t>5</w:t>
            </w:r>
            <w:r w:rsidR="00F26AED">
              <w:fldChar w:fldCharType="end"/>
            </w:r>
          </w:hyperlink>
        </w:p>
        <w:p w14:paraId="10414925" w14:textId="77777777" w:rsidR="000B4652" w:rsidRDefault="00D67A5B">
          <w:pPr>
            <w:pStyle w:val="TOC1"/>
            <w:tabs>
              <w:tab w:val="clear" w:pos="1077"/>
              <w:tab w:val="clear" w:pos="9639"/>
              <w:tab w:val="right" w:leader="dot" w:pos="9637"/>
            </w:tabs>
          </w:pPr>
          <w:hyperlink w:anchor="_Toc1218201040" w:history="1">
            <w:r w:rsidR="00F26AED">
              <w:t>List of tables</w:t>
            </w:r>
            <w:r w:rsidR="00F26AED">
              <w:tab/>
            </w:r>
            <w:r w:rsidR="00F26AED">
              <w:fldChar w:fldCharType="begin"/>
            </w:r>
            <w:r w:rsidR="00F26AED">
              <w:instrText xml:space="preserve"> PAGEREF _Toc1218201040 \h </w:instrText>
            </w:r>
            <w:r w:rsidR="00F26AED">
              <w:fldChar w:fldCharType="separate"/>
            </w:r>
            <w:r w:rsidR="00F26AED">
              <w:t>6</w:t>
            </w:r>
            <w:r w:rsidR="00F26AED">
              <w:fldChar w:fldCharType="end"/>
            </w:r>
          </w:hyperlink>
        </w:p>
        <w:p w14:paraId="10414926" w14:textId="77777777" w:rsidR="000B4652" w:rsidRDefault="00D67A5B">
          <w:pPr>
            <w:pStyle w:val="TOC1"/>
            <w:tabs>
              <w:tab w:val="clear" w:pos="1077"/>
              <w:tab w:val="clear" w:pos="9639"/>
              <w:tab w:val="right" w:leader="dot" w:pos="9637"/>
            </w:tabs>
          </w:pPr>
          <w:hyperlink w:anchor="_Toc593978568" w:history="1">
            <w:r w:rsidR="00F26AED">
              <w:t>1. Introduction</w:t>
            </w:r>
            <w:r w:rsidR="00F26AED">
              <w:tab/>
            </w:r>
            <w:r w:rsidR="00F26AED">
              <w:fldChar w:fldCharType="begin"/>
            </w:r>
            <w:r w:rsidR="00F26AED">
              <w:instrText xml:space="preserve"> PAGEREF _Toc593978568 \h </w:instrText>
            </w:r>
            <w:r w:rsidR="00F26AED">
              <w:fldChar w:fldCharType="separate"/>
            </w:r>
            <w:r w:rsidR="00F26AED">
              <w:t>7</w:t>
            </w:r>
            <w:r w:rsidR="00F26AED">
              <w:fldChar w:fldCharType="end"/>
            </w:r>
          </w:hyperlink>
        </w:p>
        <w:p w14:paraId="10414927" w14:textId="77777777" w:rsidR="000B4652" w:rsidRDefault="00D67A5B">
          <w:pPr>
            <w:pStyle w:val="TOC2"/>
            <w:tabs>
              <w:tab w:val="clear" w:pos="1077"/>
              <w:tab w:val="clear" w:pos="9639"/>
              <w:tab w:val="right" w:leader="dot" w:pos="9637"/>
            </w:tabs>
          </w:pPr>
          <w:hyperlink w:anchor="_Toc2090203944" w:history="1">
            <w:r w:rsidR="00F26AED">
              <w:rPr>
                <w:shd w:val="clear" w:color="auto" w:fill="FFFFFF"/>
              </w:rPr>
              <w:t>1.1 Report Objectives</w:t>
            </w:r>
            <w:r w:rsidR="00F26AED">
              <w:tab/>
            </w:r>
            <w:r w:rsidR="00F26AED">
              <w:fldChar w:fldCharType="begin"/>
            </w:r>
            <w:r w:rsidR="00F26AED">
              <w:instrText xml:space="preserve"> PAGEREF _Toc2090203944 \h </w:instrText>
            </w:r>
            <w:r w:rsidR="00F26AED">
              <w:fldChar w:fldCharType="separate"/>
            </w:r>
            <w:r w:rsidR="00F26AED">
              <w:t>7</w:t>
            </w:r>
            <w:r w:rsidR="00F26AED">
              <w:fldChar w:fldCharType="end"/>
            </w:r>
          </w:hyperlink>
        </w:p>
        <w:p w14:paraId="10414928" w14:textId="77777777" w:rsidR="000B4652" w:rsidRDefault="00D67A5B">
          <w:pPr>
            <w:pStyle w:val="TOC2"/>
            <w:tabs>
              <w:tab w:val="clear" w:pos="1077"/>
              <w:tab w:val="clear" w:pos="9639"/>
              <w:tab w:val="right" w:leader="dot" w:pos="9637"/>
            </w:tabs>
          </w:pPr>
          <w:hyperlink w:anchor="_Toc204585471" w:history="1">
            <w:r w:rsidR="00F26AED">
              <w:t>1.2 Key terms</w:t>
            </w:r>
            <w:r w:rsidR="00F26AED">
              <w:tab/>
            </w:r>
            <w:r w:rsidR="00F26AED">
              <w:fldChar w:fldCharType="begin"/>
            </w:r>
            <w:r w:rsidR="00F26AED">
              <w:instrText xml:space="preserve"> PAGEREF _Toc204585471 \h </w:instrText>
            </w:r>
            <w:r w:rsidR="00F26AED">
              <w:fldChar w:fldCharType="separate"/>
            </w:r>
            <w:r w:rsidR="00F26AED">
              <w:t>7</w:t>
            </w:r>
            <w:r w:rsidR="00F26AED">
              <w:fldChar w:fldCharType="end"/>
            </w:r>
          </w:hyperlink>
        </w:p>
        <w:p w14:paraId="10414929" w14:textId="77777777" w:rsidR="000B4652" w:rsidRDefault="00D67A5B">
          <w:pPr>
            <w:pStyle w:val="TOC2"/>
            <w:tabs>
              <w:tab w:val="clear" w:pos="1077"/>
              <w:tab w:val="clear" w:pos="9639"/>
              <w:tab w:val="right" w:leader="dot" w:pos="9637"/>
            </w:tabs>
          </w:pPr>
          <w:hyperlink w:anchor="_Toc247150008" w:history="1">
            <w:r w:rsidR="00F26AED">
              <w:rPr>
                <w:shd w:val="clear" w:color="auto" w:fill="FFFFFF"/>
              </w:rPr>
              <w:t>1.3 Arctic LNG 2 project and its predicted environmental impacts</w:t>
            </w:r>
            <w:r w:rsidR="00F26AED">
              <w:tab/>
            </w:r>
            <w:r w:rsidR="00F26AED">
              <w:fldChar w:fldCharType="begin"/>
            </w:r>
            <w:r w:rsidR="00F26AED">
              <w:instrText xml:space="preserve"> PAGEREF _Toc247150008 \h </w:instrText>
            </w:r>
            <w:r w:rsidR="00F26AED">
              <w:fldChar w:fldCharType="separate"/>
            </w:r>
            <w:r w:rsidR="00F26AED">
              <w:t>8</w:t>
            </w:r>
            <w:r w:rsidR="00F26AED">
              <w:fldChar w:fldCharType="end"/>
            </w:r>
          </w:hyperlink>
        </w:p>
        <w:p w14:paraId="1041492A" w14:textId="77777777" w:rsidR="000B4652" w:rsidRDefault="00D67A5B">
          <w:pPr>
            <w:pStyle w:val="TOC2"/>
            <w:tabs>
              <w:tab w:val="clear" w:pos="1077"/>
              <w:tab w:val="clear" w:pos="9639"/>
              <w:tab w:val="right" w:leader="dot" w:pos="9637"/>
            </w:tabs>
          </w:pPr>
          <w:hyperlink w:anchor="_Toc613764993" w:history="1">
            <w:r w:rsidR="00F26AED">
              <w:t xml:space="preserve">1.4 Potential ways of introduction of </w:t>
            </w:r>
            <w:r w:rsidR="00F26AED">
              <w:rPr>
                <w:bCs/>
              </w:rPr>
              <w:t>non-indigenous species</w:t>
            </w:r>
            <w:r w:rsidR="00F26AED">
              <w:tab/>
            </w:r>
            <w:r w:rsidR="00F26AED">
              <w:fldChar w:fldCharType="begin"/>
            </w:r>
            <w:r w:rsidR="00F26AED">
              <w:instrText xml:space="preserve"> PAGEREF _Toc613764993 \h </w:instrText>
            </w:r>
            <w:r w:rsidR="00F26AED">
              <w:fldChar w:fldCharType="separate"/>
            </w:r>
            <w:r w:rsidR="00F26AED">
              <w:t>9</w:t>
            </w:r>
            <w:r w:rsidR="00F26AED">
              <w:fldChar w:fldCharType="end"/>
            </w:r>
          </w:hyperlink>
        </w:p>
        <w:p w14:paraId="1041492B" w14:textId="77777777" w:rsidR="000B4652" w:rsidRDefault="00D67A5B">
          <w:pPr>
            <w:pStyle w:val="TOC3"/>
            <w:tabs>
              <w:tab w:val="clear" w:pos="1077"/>
              <w:tab w:val="clear" w:pos="9639"/>
              <w:tab w:val="right" w:leader="dot" w:pos="9637"/>
            </w:tabs>
          </w:pPr>
          <w:hyperlink w:anchor="_Toc1374828404" w:history="1">
            <w:r w:rsidR="00F26AED">
              <w:t>1.4.1 General scheme</w:t>
            </w:r>
            <w:r w:rsidR="00F26AED">
              <w:tab/>
            </w:r>
            <w:r w:rsidR="00F26AED">
              <w:fldChar w:fldCharType="begin"/>
            </w:r>
            <w:r w:rsidR="00F26AED">
              <w:instrText xml:space="preserve"> PAGEREF _Toc1374828404 \h </w:instrText>
            </w:r>
            <w:r w:rsidR="00F26AED">
              <w:fldChar w:fldCharType="separate"/>
            </w:r>
            <w:r w:rsidR="00F26AED">
              <w:t>9</w:t>
            </w:r>
            <w:r w:rsidR="00F26AED">
              <w:fldChar w:fldCharType="end"/>
            </w:r>
          </w:hyperlink>
        </w:p>
        <w:p w14:paraId="1041492C" w14:textId="77777777" w:rsidR="000B4652" w:rsidRDefault="00D67A5B">
          <w:pPr>
            <w:pStyle w:val="TOC3"/>
            <w:tabs>
              <w:tab w:val="clear" w:pos="1077"/>
              <w:tab w:val="clear" w:pos="9639"/>
              <w:tab w:val="right" w:leader="dot" w:pos="9637"/>
            </w:tabs>
          </w:pPr>
          <w:hyperlink w:anchor="_Toc785852995" w:history="1">
            <w:r w:rsidR="00F26AED">
              <w:t>1.4.2 Marine environment</w:t>
            </w:r>
            <w:r w:rsidR="00F26AED">
              <w:tab/>
            </w:r>
            <w:r w:rsidR="00F26AED">
              <w:fldChar w:fldCharType="begin"/>
            </w:r>
            <w:r w:rsidR="00F26AED">
              <w:instrText xml:space="preserve"> PAGEREF _Toc785852995 \h </w:instrText>
            </w:r>
            <w:r w:rsidR="00F26AED">
              <w:fldChar w:fldCharType="separate"/>
            </w:r>
            <w:r w:rsidR="00F26AED">
              <w:t>10</w:t>
            </w:r>
            <w:r w:rsidR="00F26AED">
              <w:fldChar w:fldCharType="end"/>
            </w:r>
          </w:hyperlink>
        </w:p>
        <w:p w14:paraId="1041492D" w14:textId="77777777" w:rsidR="000B4652" w:rsidRDefault="00D67A5B">
          <w:pPr>
            <w:pStyle w:val="TOC3"/>
            <w:tabs>
              <w:tab w:val="clear" w:pos="1077"/>
              <w:tab w:val="clear" w:pos="9639"/>
              <w:tab w:val="right" w:leader="dot" w:pos="9637"/>
            </w:tabs>
          </w:pPr>
          <w:hyperlink w:anchor="_Toc1534427676" w:history="1">
            <w:r w:rsidR="00F26AED">
              <w:t>1.4.3 Terrestrial ecosystems</w:t>
            </w:r>
            <w:r w:rsidR="00F26AED">
              <w:tab/>
            </w:r>
            <w:r w:rsidR="00F26AED">
              <w:fldChar w:fldCharType="begin"/>
            </w:r>
            <w:r w:rsidR="00F26AED">
              <w:instrText xml:space="preserve"> PAGEREF _Toc1534427676 \h </w:instrText>
            </w:r>
            <w:r w:rsidR="00F26AED">
              <w:fldChar w:fldCharType="separate"/>
            </w:r>
            <w:r w:rsidR="00F26AED">
              <w:t>13</w:t>
            </w:r>
            <w:r w:rsidR="00F26AED">
              <w:fldChar w:fldCharType="end"/>
            </w:r>
          </w:hyperlink>
        </w:p>
        <w:p w14:paraId="1041492E" w14:textId="77777777" w:rsidR="000B4652" w:rsidRDefault="00D67A5B">
          <w:pPr>
            <w:pStyle w:val="TOC2"/>
            <w:tabs>
              <w:tab w:val="clear" w:pos="1077"/>
              <w:tab w:val="clear" w:pos="9639"/>
              <w:tab w:val="right" w:leader="dot" w:pos="9637"/>
            </w:tabs>
          </w:pPr>
          <w:hyperlink w:anchor="_Toc571212233" w:history="1">
            <w:r w:rsidR="00F26AED">
              <w:rPr>
                <w:shd w:val="clear" w:color="auto" w:fill="FFFFFF"/>
              </w:rPr>
              <w:t>1.5 Limitations</w:t>
            </w:r>
            <w:r w:rsidR="00F26AED">
              <w:tab/>
            </w:r>
            <w:r w:rsidR="00F26AED">
              <w:fldChar w:fldCharType="begin"/>
            </w:r>
            <w:r w:rsidR="00F26AED">
              <w:instrText xml:space="preserve"> PAGEREF _Toc571212233 \h </w:instrText>
            </w:r>
            <w:r w:rsidR="00F26AED">
              <w:fldChar w:fldCharType="separate"/>
            </w:r>
            <w:r w:rsidR="00F26AED">
              <w:t>14</w:t>
            </w:r>
            <w:r w:rsidR="00F26AED">
              <w:fldChar w:fldCharType="end"/>
            </w:r>
          </w:hyperlink>
        </w:p>
        <w:p w14:paraId="1041492F" w14:textId="77777777" w:rsidR="000B4652" w:rsidRDefault="00D67A5B">
          <w:pPr>
            <w:pStyle w:val="TOC1"/>
            <w:tabs>
              <w:tab w:val="clear" w:pos="1077"/>
              <w:tab w:val="clear" w:pos="9639"/>
              <w:tab w:val="right" w:leader="dot" w:pos="9637"/>
            </w:tabs>
          </w:pPr>
          <w:hyperlink w:anchor="_Toc129697243" w:history="1">
            <w:r w:rsidR="00F26AED">
              <w:t>2. Assessment Methodology</w:t>
            </w:r>
            <w:r w:rsidR="00F26AED">
              <w:tab/>
            </w:r>
            <w:r w:rsidR="00F26AED">
              <w:fldChar w:fldCharType="begin"/>
            </w:r>
            <w:r w:rsidR="00F26AED">
              <w:instrText xml:space="preserve"> PAGEREF _Toc129697243 \h </w:instrText>
            </w:r>
            <w:r w:rsidR="00F26AED">
              <w:fldChar w:fldCharType="separate"/>
            </w:r>
            <w:r w:rsidR="00F26AED">
              <w:t>15</w:t>
            </w:r>
            <w:r w:rsidR="00F26AED">
              <w:fldChar w:fldCharType="end"/>
            </w:r>
          </w:hyperlink>
        </w:p>
        <w:p w14:paraId="10414930" w14:textId="77777777" w:rsidR="000B4652" w:rsidRDefault="00D67A5B">
          <w:pPr>
            <w:pStyle w:val="TOC2"/>
            <w:tabs>
              <w:tab w:val="clear" w:pos="1077"/>
              <w:tab w:val="clear" w:pos="9639"/>
              <w:tab w:val="right" w:leader="dot" w:pos="9637"/>
            </w:tabs>
          </w:pPr>
          <w:hyperlink w:anchor="_Toc1655526603" w:history="1">
            <w:r w:rsidR="00F26AED">
              <w:t>2.1 Marine biota</w:t>
            </w:r>
            <w:r w:rsidR="00F26AED">
              <w:tab/>
            </w:r>
            <w:r w:rsidR="00F26AED">
              <w:fldChar w:fldCharType="begin"/>
            </w:r>
            <w:r w:rsidR="00F26AED">
              <w:instrText xml:space="preserve"> PAGEREF _Toc1655526603 \h </w:instrText>
            </w:r>
            <w:r w:rsidR="00F26AED">
              <w:fldChar w:fldCharType="separate"/>
            </w:r>
            <w:r w:rsidR="00F26AED">
              <w:t>15</w:t>
            </w:r>
            <w:r w:rsidR="00F26AED">
              <w:fldChar w:fldCharType="end"/>
            </w:r>
          </w:hyperlink>
        </w:p>
        <w:p w14:paraId="10414931" w14:textId="77777777" w:rsidR="000B4652" w:rsidRDefault="00D67A5B">
          <w:pPr>
            <w:pStyle w:val="TOC3"/>
            <w:tabs>
              <w:tab w:val="clear" w:pos="1077"/>
              <w:tab w:val="clear" w:pos="9639"/>
              <w:tab w:val="right" w:leader="dot" w:pos="9637"/>
            </w:tabs>
          </w:pPr>
          <w:hyperlink w:anchor="_Toc1239205512" w:history="1">
            <w:r w:rsidR="00F26AED">
              <w:t>2.1.1 Analysis of geographic distribution of hydrobionts</w:t>
            </w:r>
            <w:r w:rsidR="00F26AED">
              <w:tab/>
            </w:r>
            <w:r w:rsidR="00F26AED">
              <w:fldChar w:fldCharType="begin"/>
            </w:r>
            <w:r w:rsidR="00F26AED">
              <w:instrText xml:space="preserve"> PAGEREF _Toc1239205512 \h </w:instrText>
            </w:r>
            <w:r w:rsidR="00F26AED">
              <w:fldChar w:fldCharType="separate"/>
            </w:r>
            <w:r w:rsidR="00F26AED">
              <w:t>15</w:t>
            </w:r>
            <w:r w:rsidR="00F26AED">
              <w:fldChar w:fldCharType="end"/>
            </w:r>
          </w:hyperlink>
        </w:p>
        <w:p w14:paraId="10414932" w14:textId="77777777" w:rsidR="000B4652" w:rsidRDefault="00D67A5B">
          <w:pPr>
            <w:pStyle w:val="TOC3"/>
            <w:tabs>
              <w:tab w:val="clear" w:pos="1077"/>
              <w:tab w:val="clear" w:pos="9639"/>
              <w:tab w:val="right" w:leader="dot" w:pos="9637"/>
            </w:tabs>
          </w:pPr>
          <w:hyperlink w:anchor="_Toc1214502860" w:history="1">
            <w:r w:rsidR="00F26AED">
              <w:t>2.1.2 Assessment of environmental parameters</w:t>
            </w:r>
            <w:r w:rsidR="00F26AED">
              <w:tab/>
            </w:r>
            <w:r w:rsidR="00F26AED">
              <w:fldChar w:fldCharType="begin"/>
            </w:r>
            <w:r w:rsidR="00F26AED">
              <w:instrText xml:space="preserve"> PAGEREF _Toc1214502860 \h </w:instrText>
            </w:r>
            <w:r w:rsidR="00F26AED">
              <w:fldChar w:fldCharType="separate"/>
            </w:r>
            <w:r w:rsidR="00F26AED">
              <w:t>16</w:t>
            </w:r>
            <w:r w:rsidR="00F26AED">
              <w:fldChar w:fldCharType="end"/>
            </w:r>
          </w:hyperlink>
        </w:p>
        <w:p w14:paraId="10414933" w14:textId="77777777" w:rsidR="000B4652" w:rsidRDefault="00D67A5B">
          <w:pPr>
            <w:pStyle w:val="TOC3"/>
            <w:tabs>
              <w:tab w:val="clear" w:pos="1077"/>
              <w:tab w:val="clear" w:pos="9639"/>
              <w:tab w:val="right" w:leader="dot" w:pos="9637"/>
            </w:tabs>
          </w:pPr>
          <w:hyperlink w:anchor="_Toc2147084102" w:history="1">
            <w:r w:rsidR="00F26AED">
              <w:t>2.1.3 Statistical analysis</w:t>
            </w:r>
            <w:r w:rsidR="00F26AED">
              <w:tab/>
            </w:r>
            <w:r w:rsidR="00F26AED">
              <w:fldChar w:fldCharType="begin"/>
            </w:r>
            <w:r w:rsidR="00F26AED">
              <w:instrText xml:space="preserve"> PAGEREF _Toc2147084102 \h </w:instrText>
            </w:r>
            <w:r w:rsidR="00F26AED">
              <w:fldChar w:fldCharType="separate"/>
            </w:r>
            <w:r w:rsidR="00F26AED">
              <w:t>16</w:t>
            </w:r>
            <w:r w:rsidR="00F26AED">
              <w:fldChar w:fldCharType="end"/>
            </w:r>
          </w:hyperlink>
        </w:p>
        <w:p w14:paraId="10414934" w14:textId="77777777" w:rsidR="000B4652" w:rsidRDefault="00D67A5B">
          <w:pPr>
            <w:pStyle w:val="TOC2"/>
            <w:tabs>
              <w:tab w:val="clear" w:pos="1077"/>
              <w:tab w:val="clear" w:pos="9639"/>
              <w:tab w:val="right" w:leader="dot" w:pos="9637"/>
            </w:tabs>
          </w:pPr>
          <w:hyperlink w:anchor="_Toc1988495717" w:history="1">
            <w:r w:rsidR="00F26AED">
              <w:t>2.2 Terrestrial biota</w:t>
            </w:r>
            <w:r w:rsidR="00F26AED">
              <w:tab/>
            </w:r>
            <w:r w:rsidR="00F26AED">
              <w:fldChar w:fldCharType="begin"/>
            </w:r>
            <w:r w:rsidR="00F26AED">
              <w:instrText xml:space="preserve"> PAGEREF _Toc1988495717 \h </w:instrText>
            </w:r>
            <w:r w:rsidR="00F26AED">
              <w:fldChar w:fldCharType="separate"/>
            </w:r>
            <w:r w:rsidR="00F26AED">
              <w:t>16</w:t>
            </w:r>
            <w:r w:rsidR="00F26AED">
              <w:fldChar w:fldCharType="end"/>
            </w:r>
          </w:hyperlink>
        </w:p>
        <w:p w14:paraId="10414935" w14:textId="77777777" w:rsidR="000B4652" w:rsidRDefault="00D67A5B">
          <w:pPr>
            <w:pStyle w:val="TOC3"/>
            <w:tabs>
              <w:tab w:val="clear" w:pos="1077"/>
              <w:tab w:val="clear" w:pos="9639"/>
              <w:tab w:val="right" w:leader="dot" w:pos="9637"/>
            </w:tabs>
          </w:pPr>
          <w:hyperlink w:anchor="_Toc694774708" w:history="1">
            <w:r w:rsidR="00F26AED">
              <w:t>2.2.1 Data resources on vascular plants</w:t>
            </w:r>
            <w:r w:rsidR="00F26AED">
              <w:tab/>
            </w:r>
            <w:r w:rsidR="00F26AED">
              <w:fldChar w:fldCharType="begin"/>
            </w:r>
            <w:r w:rsidR="00F26AED">
              <w:instrText xml:space="preserve"> PAGEREF _Toc694774708 \h </w:instrText>
            </w:r>
            <w:r w:rsidR="00F26AED">
              <w:fldChar w:fldCharType="separate"/>
            </w:r>
            <w:r w:rsidR="00F26AED">
              <w:t>16</w:t>
            </w:r>
            <w:r w:rsidR="00F26AED">
              <w:fldChar w:fldCharType="end"/>
            </w:r>
          </w:hyperlink>
        </w:p>
        <w:p w14:paraId="10414936" w14:textId="77777777" w:rsidR="000B4652" w:rsidRDefault="00D67A5B">
          <w:pPr>
            <w:pStyle w:val="TOC3"/>
            <w:tabs>
              <w:tab w:val="clear" w:pos="1077"/>
              <w:tab w:val="clear" w:pos="9639"/>
              <w:tab w:val="right" w:leader="dot" w:pos="9637"/>
            </w:tabs>
          </w:pPr>
          <w:hyperlink w:anchor="_Toc1745119486" w:history="1">
            <w:r w:rsidR="00F26AED">
              <w:t>2.2.2 Species distribution modelling</w:t>
            </w:r>
            <w:r w:rsidR="00F26AED">
              <w:tab/>
            </w:r>
            <w:r w:rsidR="00F26AED">
              <w:fldChar w:fldCharType="begin"/>
            </w:r>
            <w:r w:rsidR="00F26AED">
              <w:instrText xml:space="preserve"> PAGEREF _Toc1745119486 \h </w:instrText>
            </w:r>
            <w:r w:rsidR="00F26AED">
              <w:fldChar w:fldCharType="separate"/>
            </w:r>
            <w:r w:rsidR="00F26AED">
              <w:t>18</w:t>
            </w:r>
            <w:r w:rsidR="00F26AED">
              <w:fldChar w:fldCharType="end"/>
            </w:r>
          </w:hyperlink>
        </w:p>
        <w:p w14:paraId="10414937" w14:textId="77777777" w:rsidR="000B4652" w:rsidRDefault="00D67A5B">
          <w:pPr>
            <w:pStyle w:val="TOC1"/>
            <w:tabs>
              <w:tab w:val="clear" w:pos="1077"/>
              <w:tab w:val="clear" w:pos="9639"/>
              <w:tab w:val="right" w:leader="dot" w:pos="9637"/>
            </w:tabs>
          </w:pPr>
          <w:hyperlink w:anchor="_Toc439470791" w:history="1">
            <w:r w:rsidR="00F26AED">
              <w:t>3. Assessment Results</w:t>
            </w:r>
            <w:r w:rsidR="00F26AED">
              <w:tab/>
            </w:r>
            <w:r w:rsidR="00F26AED">
              <w:fldChar w:fldCharType="begin"/>
            </w:r>
            <w:r w:rsidR="00F26AED">
              <w:instrText xml:space="preserve"> PAGEREF _Toc439470791 \h </w:instrText>
            </w:r>
            <w:r w:rsidR="00F26AED">
              <w:fldChar w:fldCharType="separate"/>
            </w:r>
            <w:r w:rsidR="00F26AED">
              <w:t>20</w:t>
            </w:r>
            <w:r w:rsidR="00F26AED">
              <w:fldChar w:fldCharType="end"/>
            </w:r>
          </w:hyperlink>
        </w:p>
        <w:p w14:paraId="10414938" w14:textId="77777777" w:rsidR="000B4652" w:rsidRDefault="00D67A5B">
          <w:pPr>
            <w:pStyle w:val="TOC2"/>
            <w:tabs>
              <w:tab w:val="clear" w:pos="1077"/>
              <w:tab w:val="clear" w:pos="9639"/>
              <w:tab w:val="right" w:leader="dot" w:pos="9637"/>
            </w:tabs>
          </w:pPr>
          <w:hyperlink w:anchor="_Toc692608907" w:history="1">
            <w:r w:rsidR="00F26AED">
              <w:t>3.1 Marine environment</w:t>
            </w:r>
            <w:r w:rsidR="00F26AED">
              <w:tab/>
            </w:r>
            <w:r w:rsidR="00F26AED">
              <w:fldChar w:fldCharType="begin"/>
            </w:r>
            <w:r w:rsidR="00F26AED">
              <w:instrText xml:space="preserve"> PAGEREF _Toc692608907 \h </w:instrText>
            </w:r>
            <w:r w:rsidR="00F26AED">
              <w:fldChar w:fldCharType="separate"/>
            </w:r>
            <w:r w:rsidR="00F26AED">
              <w:t>20</w:t>
            </w:r>
            <w:r w:rsidR="00F26AED">
              <w:fldChar w:fldCharType="end"/>
            </w:r>
          </w:hyperlink>
        </w:p>
        <w:p w14:paraId="10414939" w14:textId="77777777" w:rsidR="000B4652" w:rsidRDefault="00D67A5B">
          <w:pPr>
            <w:pStyle w:val="TOC3"/>
            <w:tabs>
              <w:tab w:val="clear" w:pos="1077"/>
              <w:tab w:val="clear" w:pos="9639"/>
              <w:tab w:val="right" w:leader="dot" w:pos="9637"/>
            </w:tabs>
          </w:pPr>
          <w:hyperlink w:anchor="_Toc183791209" w:history="1">
            <w:r w:rsidR="00F26AED">
              <w:t>3.1.1 Hydrological conditions in the Ob Estuary</w:t>
            </w:r>
            <w:r w:rsidR="00F26AED">
              <w:tab/>
            </w:r>
            <w:r w:rsidR="00F26AED">
              <w:fldChar w:fldCharType="begin"/>
            </w:r>
            <w:r w:rsidR="00F26AED">
              <w:instrText xml:space="preserve"> PAGEREF _Toc183791209 \h </w:instrText>
            </w:r>
            <w:r w:rsidR="00F26AED">
              <w:fldChar w:fldCharType="separate"/>
            </w:r>
            <w:r w:rsidR="00F26AED">
              <w:t>20</w:t>
            </w:r>
            <w:r w:rsidR="00F26AED">
              <w:fldChar w:fldCharType="end"/>
            </w:r>
          </w:hyperlink>
        </w:p>
        <w:p w14:paraId="1041493A" w14:textId="77777777" w:rsidR="000B4652" w:rsidRDefault="00D67A5B">
          <w:pPr>
            <w:pStyle w:val="TOC3"/>
            <w:tabs>
              <w:tab w:val="clear" w:pos="1077"/>
              <w:tab w:val="clear" w:pos="9639"/>
              <w:tab w:val="right" w:leader="dot" w:pos="9637"/>
            </w:tabs>
          </w:pPr>
          <w:hyperlink w:anchor="_Toc540851198" w:history="1">
            <w:r w:rsidR="00F26AED">
              <w:t>3.1.2 Biogeographical analysis of potential planktonik and benthos NIS in marine realms</w:t>
            </w:r>
            <w:r w:rsidR="00F26AED">
              <w:tab/>
            </w:r>
            <w:r w:rsidR="00F26AED">
              <w:fldChar w:fldCharType="begin"/>
            </w:r>
            <w:r w:rsidR="00F26AED">
              <w:instrText xml:space="preserve"> PAGEREF _Toc540851198 \h </w:instrText>
            </w:r>
            <w:r w:rsidR="00F26AED">
              <w:fldChar w:fldCharType="separate"/>
            </w:r>
            <w:r w:rsidR="00F26AED">
              <w:t>25</w:t>
            </w:r>
            <w:r w:rsidR="00F26AED">
              <w:fldChar w:fldCharType="end"/>
            </w:r>
          </w:hyperlink>
        </w:p>
        <w:p w14:paraId="1041493B" w14:textId="77777777" w:rsidR="000B4652" w:rsidRDefault="00D67A5B">
          <w:pPr>
            <w:pStyle w:val="TOC3"/>
            <w:tabs>
              <w:tab w:val="clear" w:pos="1077"/>
              <w:tab w:val="clear" w:pos="9639"/>
              <w:tab w:val="right" w:leader="dot" w:pos="9637"/>
            </w:tabs>
          </w:pPr>
          <w:hyperlink w:anchor="_Toc1389138992" w:history="1">
            <w:r w:rsidR="00F26AED">
              <w:t>3.1.3 Description of most expected invasive marine invertebrate species</w:t>
            </w:r>
            <w:r w:rsidR="00F26AED">
              <w:tab/>
            </w:r>
            <w:r w:rsidR="00F26AED">
              <w:fldChar w:fldCharType="begin"/>
            </w:r>
            <w:r w:rsidR="00F26AED">
              <w:instrText xml:space="preserve"> PAGEREF _Toc1389138992 \h </w:instrText>
            </w:r>
            <w:r w:rsidR="00F26AED">
              <w:fldChar w:fldCharType="separate"/>
            </w:r>
            <w:r w:rsidR="00F26AED">
              <w:t>34</w:t>
            </w:r>
            <w:r w:rsidR="00F26AED">
              <w:fldChar w:fldCharType="end"/>
            </w:r>
          </w:hyperlink>
        </w:p>
        <w:p w14:paraId="1041493C" w14:textId="77777777" w:rsidR="000B4652" w:rsidRDefault="00D67A5B">
          <w:pPr>
            <w:pStyle w:val="TOC3"/>
            <w:tabs>
              <w:tab w:val="clear" w:pos="1077"/>
              <w:tab w:val="clear" w:pos="9639"/>
              <w:tab w:val="right" w:leader="dot" w:pos="9637"/>
            </w:tabs>
          </w:pPr>
          <w:hyperlink w:anchor="_Toc157013744" w:history="1">
            <w:r w:rsidR="00F26AED">
              <w:t>3.1.4 Alien Fish Species</w:t>
            </w:r>
            <w:r w:rsidR="00F26AED">
              <w:tab/>
            </w:r>
            <w:r w:rsidR="00F26AED">
              <w:fldChar w:fldCharType="begin"/>
            </w:r>
            <w:r w:rsidR="00F26AED">
              <w:instrText xml:space="preserve"> PAGEREF _Toc157013744 \h </w:instrText>
            </w:r>
            <w:r w:rsidR="00F26AED">
              <w:fldChar w:fldCharType="separate"/>
            </w:r>
            <w:r w:rsidR="00F26AED">
              <w:t>45</w:t>
            </w:r>
            <w:r w:rsidR="00F26AED">
              <w:fldChar w:fldCharType="end"/>
            </w:r>
          </w:hyperlink>
        </w:p>
        <w:p w14:paraId="1041493D" w14:textId="77777777" w:rsidR="000B4652" w:rsidRDefault="00D67A5B">
          <w:pPr>
            <w:pStyle w:val="TOC2"/>
            <w:tabs>
              <w:tab w:val="clear" w:pos="1077"/>
              <w:tab w:val="clear" w:pos="9639"/>
              <w:tab w:val="right" w:leader="dot" w:pos="9637"/>
            </w:tabs>
          </w:pPr>
          <w:hyperlink w:anchor="_Toc1114765746" w:history="1">
            <w:r w:rsidR="00F26AED">
              <w:t xml:space="preserve">3.2 </w:t>
            </w:r>
            <w:r w:rsidR="00F26AED">
              <w:rPr>
                <w:shd w:val="clear" w:color="auto" w:fill="FFFFFF"/>
                <w:lang w:val="en-US"/>
              </w:rPr>
              <w:t xml:space="preserve">Terrestrial </w:t>
            </w:r>
            <w:r w:rsidR="00F26AED">
              <w:rPr>
                <w:shd w:val="clear" w:color="auto" w:fill="FFFFFF"/>
              </w:rPr>
              <w:t>Realms</w:t>
            </w:r>
            <w:r w:rsidR="00F26AED">
              <w:tab/>
            </w:r>
            <w:r w:rsidR="00F26AED">
              <w:fldChar w:fldCharType="begin"/>
            </w:r>
            <w:r w:rsidR="00F26AED">
              <w:instrText xml:space="preserve"> PAGEREF _Toc1114765746 \h </w:instrText>
            </w:r>
            <w:r w:rsidR="00F26AED">
              <w:fldChar w:fldCharType="separate"/>
            </w:r>
            <w:r w:rsidR="00F26AED">
              <w:t>46</w:t>
            </w:r>
            <w:r w:rsidR="00F26AED">
              <w:fldChar w:fldCharType="end"/>
            </w:r>
          </w:hyperlink>
        </w:p>
        <w:p w14:paraId="1041493E" w14:textId="77777777" w:rsidR="000B4652" w:rsidRDefault="00D67A5B">
          <w:pPr>
            <w:pStyle w:val="TOC3"/>
            <w:tabs>
              <w:tab w:val="clear" w:pos="1077"/>
              <w:tab w:val="clear" w:pos="9639"/>
              <w:tab w:val="right" w:leader="dot" w:pos="9637"/>
            </w:tabs>
          </w:pPr>
          <w:hyperlink w:anchor="_Toc897321047" w:history="1">
            <w:r w:rsidR="00F26AED">
              <w:t xml:space="preserve">3.2.1 Alien </w:t>
            </w:r>
            <w:r w:rsidR="00F26AED">
              <w:rPr>
                <w:lang w:val="en-US"/>
              </w:rPr>
              <w:t>Plants</w:t>
            </w:r>
            <w:r w:rsidR="00F26AED">
              <w:t xml:space="preserve"> in the Yamal-Gydan sector of the Arctic</w:t>
            </w:r>
            <w:r w:rsidR="00F26AED">
              <w:tab/>
            </w:r>
            <w:r w:rsidR="00F26AED">
              <w:fldChar w:fldCharType="begin"/>
            </w:r>
            <w:r w:rsidR="00F26AED">
              <w:instrText xml:space="preserve"> PAGEREF _Toc897321047 \h </w:instrText>
            </w:r>
            <w:r w:rsidR="00F26AED">
              <w:fldChar w:fldCharType="separate"/>
            </w:r>
            <w:r w:rsidR="00F26AED">
              <w:t>46</w:t>
            </w:r>
            <w:r w:rsidR="00F26AED">
              <w:fldChar w:fldCharType="end"/>
            </w:r>
          </w:hyperlink>
        </w:p>
        <w:p w14:paraId="1041493F" w14:textId="77777777" w:rsidR="000B4652" w:rsidRDefault="00D67A5B">
          <w:pPr>
            <w:pStyle w:val="TOC3"/>
            <w:tabs>
              <w:tab w:val="clear" w:pos="1077"/>
              <w:tab w:val="clear" w:pos="9639"/>
              <w:tab w:val="right" w:leader="dot" w:pos="9637"/>
            </w:tabs>
          </w:pPr>
          <w:hyperlink w:anchor="_Toc2012251088" w:history="1">
            <w:r w:rsidR="00F26AED">
              <w:t xml:space="preserve">3.2.2 The Most Expected Invasive </w:t>
            </w:r>
            <w:r w:rsidR="00F26AED">
              <w:rPr>
                <w:lang w:val="en-US"/>
              </w:rPr>
              <w:t>Plants</w:t>
            </w:r>
            <w:r w:rsidR="00F26AED">
              <w:tab/>
            </w:r>
            <w:r w:rsidR="00F26AED">
              <w:fldChar w:fldCharType="begin"/>
            </w:r>
            <w:r w:rsidR="00F26AED">
              <w:instrText xml:space="preserve"> PAGEREF _Toc2012251088 \h </w:instrText>
            </w:r>
            <w:r w:rsidR="00F26AED">
              <w:fldChar w:fldCharType="separate"/>
            </w:r>
            <w:r w:rsidR="00F26AED">
              <w:t>49</w:t>
            </w:r>
            <w:r w:rsidR="00F26AED">
              <w:fldChar w:fldCharType="end"/>
            </w:r>
          </w:hyperlink>
        </w:p>
        <w:p w14:paraId="10414940" w14:textId="77777777" w:rsidR="000B4652" w:rsidRDefault="00D67A5B">
          <w:pPr>
            <w:pStyle w:val="TOC3"/>
            <w:tabs>
              <w:tab w:val="clear" w:pos="1077"/>
              <w:tab w:val="clear" w:pos="9639"/>
              <w:tab w:val="right" w:leader="dot" w:pos="9637"/>
            </w:tabs>
          </w:pPr>
          <w:hyperlink w:anchor="_Toc2133909332" w:history="1">
            <w:r w:rsidR="00F26AED">
              <w:t xml:space="preserve">3.2.3 Invasive </w:t>
            </w:r>
            <w:r w:rsidR="00F26AED">
              <w:rPr>
                <w:lang w:val="en-US"/>
              </w:rPr>
              <w:t>Plants</w:t>
            </w:r>
            <w:r w:rsidR="00F26AED">
              <w:t xml:space="preserve"> and Climate Change</w:t>
            </w:r>
            <w:r w:rsidR="00F26AED">
              <w:tab/>
            </w:r>
            <w:r w:rsidR="00F26AED">
              <w:fldChar w:fldCharType="begin"/>
            </w:r>
            <w:r w:rsidR="00F26AED">
              <w:instrText xml:space="preserve"> PAGEREF _Toc2133909332 \h </w:instrText>
            </w:r>
            <w:r w:rsidR="00F26AED">
              <w:fldChar w:fldCharType="separate"/>
            </w:r>
            <w:r w:rsidR="00F26AED">
              <w:t>53</w:t>
            </w:r>
            <w:r w:rsidR="00F26AED">
              <w:fldChar w:fldCharType="end"/>
            </w:r>
          </w:hyperlink>
        </w:p>
        <w:p w14:paraId="10414941" w14:textId="77777777" w:rsidR="000B4652" w:rsidRDefault="00D67A5B">
          <w:pPr>
            <w:pStyle w:val="TOC3"/>
            <w:tabs>
              <w:tab w:val="clear" w:pos="1077"/>
              <w:tab w:val="clear" w:pos="9639"/>
              <w:tab w:val="right" w:leader="dot" w:pos="9637"/>
            </w:tabs>
          </w:pPr>
          <w:hyperlink w:anchor="_Toc420845036" w:history="1">
            <w:r w:rsidR="00F26AED">
              <w:t>3.2.4 Conclusions</w:t>
            </w:r>
            <w:r w:rsidR="00F26AED">
              <w:tab/>
            </w:r>
            <w:r w:rsidR="00F26AED">
              <w:fldChar w:fldCharType="begin"/>
            </w:r>
            <w:r w:rsidR="00F26AED">
              <w:instrText xml:space="preserve"> PAGEREF _Toc420845036 \h </w:instrText>
            </w:r>
            <w:r w:rsidR="00F26AED">
              <w:fldChar w:fldCharType="separate"/>
            </w:r>
            <w:r w:rsidR="00F26AED">
              <w:t>54</w:t>
            </w:r>
            <w:r w:rsidR="00F26AED">
              <w:fldChar w:fldCharType="end"/>
            </w:r>
          </w:hyperlink>
        </w:p>
        <w:p w14:paraId="10414942" w14:textId="77777777" w:rsidR="000B4652" w:rsidRDefault="00D67A5B">
          <w:pPr>
            <w:pStyle w:val="TOC1"/>
            <w:tabs>
              <w:tab w:val="clear" w:pos="1077"/>
              <w:tab w:val="clear" w:pos="9639"/>
              <w:tab w:val="right" w:leader="dot" w:pos="9637"/>
            </w:tabs>
          </w:pPr>
          <w:hyperlink w:anchor="_Toc1762700299" w:history="1">
            <w:r w:rsidR="00F26AED">
              <w:t>4. recommendations</w:t>
            </w:r>
            <w:r w:rsidR="00F26AED">
              <w:tab/>
            </w:r>
            <w:r w:rsidR="00F26AED">
              <w:fldChar w:fldCharType="begin"/>
            </w:r>
            <w:r w:rsidR="00F26AED">
              <w:instrText xml:space="preserve"> PAGEREF _Toc1762700299 \h </w:instrText>
            </w:r>
            <w:r w:rsidR="00F26AED">
              <w:fldChar w:fldCharType="separate"/>
            </w:r>
            <w:r w:rsidR="00F26AED">
              <w:t>56</w:t>
            </w:r>
            <w:r w:rsidR="00F26AED">
              <w:fldChar w:fldCharType="end"/>
            </w:r>
          </w:hyperlink>
        </w:p>
        <w:p w14:paraId="10414943" w14:textId="77777777" w:rsidR="000B4652" w:rsidRDefault="00D67A5B">
          <w:pPr>
            <w:pStyle w:val="TOC1"/>
            <w:tabs>
              <w:tab w:val="clear" w:pos="1077"/>
              <w:tab w:val="clear" w:pos="9639"/>
              <w:tab w:val="right" w:leader="dot" w:pos="9637"/>
            </w:tabs>
          </w:pPr>
          <w:hyperlink w:anchor="_Toc44773481" w:history="1">
            <w:r w:rsidR="00F26AED">
              <w:t xml:space="preserve">5. </w:t>
            </w:r>
            <w:r w:rsidR="00F26AED">
              <w:rPr>
                <w:lang w:val="en-US"/>
              </w:rPr>
              <w:t>Conclusion</w:t>
            </w:r>
            <w:r w:rsidR="00F26AED">
              <w:tab/>
            </w:r>
            <w:r w:rsidR="00F26AED">
              <w:fldChar w:fldCharType="begin"/>
            </w:r>
            <w:r w:rsidR="00F26AED">
              <w:instrText xml:space="preserve"> PAGEREF _Toc44773481 \h </w:instrText>
            </w:r>
            <w:r w:rsidR="00F26AED">
              <w:fldChar w:fldCharType="separate"/>
            </w:r>
            <w:r w:rsidR="00F26AED">
              <w:t>57</w:t>
            </w:r>
            <w:r w:rsidR="00F26AED">
              <w:fldChar w:fldCharType="end"/>
            </w:r>
          </w:hyperlink>
        </w:p>
        <w:p w14:paraId="10414944" w14:textId="77777777" w:rsidR="000B4652" w:rsidRDefault="00F26AED">
          <w:pPr>
            <w:pStyle w:val="TOC1"/>
            <w:spacing w:after="80" w:line="200" w:lineRule="exact"/>
          </w:pPr>
          <w:r>
            <w:rPr>
              <w:bCs/>
            </w:rPr>
            <w:fldChar w:fldCharType="end"/>
          </w:r>
        </w:p>
      </w:sdtContent>
    </w:sdt>
    <w:p w14:paraId="10414945" w14:textId="77777777" w:rsidR="000B4652" w:rsidRDefault="000B4652"/>
    <w:p w14:paraId="10414946" w14:textId="77777777" w:rsidR="000B4652" w:rsidRDefault="000B4652">
      <w:pPr>
        <w:sectPr w:rsidR="000B4652">
          <w:headerReference w:type="default" r:id="rId25"/>
          <w:footerReference w:type="default" r:id="rId26"/>
          <w:pgSz w:w="11906" w:h="16838"/>
          <w:pgMar w:top="1134" w:right="851" w:bottom="1134" w:left="1418" w:header="357" w:footer="454" w:gutter="0"/>
          <w:cols w:space="708"/>
          <w:docGrid w:linePitch="360"/>
        </w:sectPr>
      </w:pPr>
    </w:p>
    <w:p w14:paraId="10414947" w14:textId="77777777" w:rsidR="000B4652" w:rsidRDefault="00F26AED">
      <w:pPr>
        <w:pStyle w:val="Heading1"/>
        <w:numPr>
          <w:ilvl w:val="0"/>
          <w:numId w:val="0"/>
        </w:numPr>
      </w:pPr>
      <w:bookmarkStart w:id="4" w:name="_Toc47987922"/>
      <w:bookmarkStart w:id="5" w:name="_Toc1897932859"/>
      <w:r>
        <w:lastRenderedPageBreak/>
        <w:t>Acronyms</w:t>
      </w:r>
      <w:bookmarkEnd w:id="4"/>
      <w:bookmarkEnd w:id="5"/>
    </w:p>
    <w:tbl>
      <w:tblPr>
        <w:tblW w:w="5074" w:type="pct"/>
        <w:tblInd w:w="-142" w:type="dxa"/>
        <w:shd w:val="clear" w:color="auto" w:fill="FFFFFF" w:themeFill="background1"/>
        <w:tblLook w:val="04A0" w:firstRow="1" w:lastRow="0" w:firstColumn="1" w:lastColumn="0" w:noHBand="0" w:noVBand="1"/>
      </w:tblPr>
      <w:tblGrid>
        <w:gridCol w:w="2492"/>
        <w:gridCol w:w="7288"/>
      </w:tblGrid>
      <w:tr w:rsidR="000B4652" w14:paraId="1041494A" w14:textId="77777777">
        <w:tc>
          <w:tcPr>
            <w:tcW w:w="1274" w:type="pct"/>
            <w:shd w:val="clear" w:color="auto" w:fill="FFFFFF" w:themeFill="background1"/>
          </w:tcPr>
          <w:p w14:paraId="10414948" w14:textId="77777777" w:rsidR="000B4652" w:rsidRDefault="00F26AED">
            <w:pPr>
              <w:spacing w:line="200" w:lineRule="atLeast"/>
            </w:pPr>
            <w:r>
              <w:t>AOI</w:t>
            </w:r>
          </w:p>
        </w:tc>
        <w:tc>
          <w:tcPr>
            <w:tcW w:w="3725" w:type="pct"/>
            <w:shd w:val="clear" w:color="auto" w:fill="FFFFFF" w:themeFill="background1"/>
          </w:tcPr>
          <w:p w14:paraId="10414949" w14:textId="77777777" w:rsidR="000B4652" w:rsidRDefault="00F26AED">
            <w:pPr>
              <w:spacing w:line="200" w:lineRule="atLeast"/>
            </w:pPr>
            <w:r>
              <w:t xml:space="preserve">Area of [Project] Influence </w:t>
            </w:r>
          </w:p>
        </w:tc>
      </w:tr>
      <w:tr w:rsidR="000B4652" w14:paraId="1041494D" w14:textId="77777777">
        <w:tc>
          <w:tcPr>
            <w:tcW w:w="1274" w:type="pct"/>
            <w:shd w:val="clear" w:color="auto" w:fill="FFFFFF" w:themeFill="background1"/>
          </w:tcPr>
          <w:p w14:paraId="1041494B" w14:textId="77777777" w:rsidR="000B4652" w:rsidRDefault="00F26AED">
            <w:pPr>
              <w:spacing w:line="200" w:lineRule="atLeast"/>
            </w:pPr>
            <w:r>
              <w:t>CAFF</w:t>
            </w:r>
          </w:p>
        </w:tc>
        <w:tc>
          <w:tcPr>
            <w:tcW w:w="3725" w:type="pct"/>
            <w:shd w:val="clear" w:color="auto" w:fill="FFFFFF" w:themeFill="background1"/>
          </w:tcPr>
          <w:p w14:paraId="1041494C" w14:textId="77777777" w:rsidR="000B4652" w:rsidRDefault="00F26AED">
            <w:pPr>
              <w:spacing w:line="200" w:lineRule="atLeast"/>
            </w:pPr>
            <w:r>
              <w:t>The Conservation of Arctic Flora and Fauna</w:t>
            </w:r>
          </w:p>
        </w:tc>
      </w:tr>
      <w:tr w:rsidR="000B4652" w14:paraId="10414950" w14:textId="77777777">
        <w:tc>
          <w:tcPr>
            <w:tcW w:w="1274" w:type="pct"/>
            <w:shd w:val="clear" w:color="auto" w:fill="FFFFFF" w:themeFill="background1"/>
          </w:tcPr>
          <w:p w14:paraId="1041494E" w14:textId="77777777" w:rsidR="000B4652" w:rsidRDefault="00F26AED">
            <w:pPr>
              <w:spacing w:line="200" w:lineRule="atLeast"/>
            </w:pPr>
            <w:r>
              <w:t>CBD</w:t>
            </w:r>
          </w:p>
        </w:tc>
        <w:tc>
          <w:tcPr>
            <w:tcW w:w="3725" w:type="pct"/>
            <w:shd w:val="clear" w:color="auto" w:fill="FFFFFF" w:themeFill="background1"/>
          </w:tcPr>
          <w:p w14:paraId="1041494F" w14:textId="77777777" w:rsidR="000B4652" w:rsidRDefault="00F26AED">
            <w:pPr>
              <w:spacing w:line="200" w:lineRule="atLeast"/>
            </w:pPr>
            <w:r>
              <w:t>Convention of Biological Diversity</w:t>
            </w:r>
          </w:p>
        </w:tc>
      </w:tr>
      <w:tr w:rsidR="000B4652" w14:paraId="10414953" w14:textId="77777777">
        <w:tc>
          <w:tcPr>
            <w:tcW w:w="1274" w:type="pct"/>
            <w:shd w:val="clear" w:color="auto" w:fill="FFFFFF" w:themeFill="background1"/>
          </w:tcPr>
          <w:p w14:paraId="10414951" w14:textId="77777777" w:rsidR="000B4652" w:rsidRDefault="00F26AED">
            <w:pPr>
              <w:spacing w:line="200" w:lineRule="atLeast"/>
            </w:pPr>
            <w:r>
              <w:rPr>
                <w:rFonts w:cs="Verdana"/>
              </w:rPr>
              <w:t>CMIP5</w:t>
            </w:r>
          </w:p>
        </w:tc>
        <w:tc>
          <w:tcPr>
            <w:tcW w:w="3725" w:type="pct"/>
            <w:shd w:val="clear" w:color="auto" w:fill="FFFFFF" w:themeFill="background1"/>
          </w:tcPr>
          <w:p w14:paraId="10414952" w14:textId="77777777" w:rsidR="000B4652" w:rsidRDefault="00F26AED">
            <w:pPr>
              <w:spacing w:line="200" w:lineRule="atLeast"/>
            </w:pPr>
            <w:r>
              <w:t>Coupled Model Intercomparison Project phase 5</w:t>
            </w:r>
          </w:p>
        </w:tc>
      </w:tr>
      <w:tr w:rsidR="000B4652" w14:paraId="10414956" w14:textId="77777777">
        <w:tc>
          <w:tcPr>
            <w:tcW w:w="1274" w:type="pct"/>
            <w:shd w:val="clear" w:color="auto" w:fill="FFFFFF" w:themeFill="background1"/>
          </w:tcPr>
          <w:p w14:paraId="10414954" w14:textId="77777777" w:rsidR="000B4652" w:rsidRDefault="00F26AED">
            <w:pPr>
              <w:spacing w:line="200" w:lineRule="atLeast"/>
            </w:pPr>
            <w:r>
              <w:t>EBSAs</w:t>
            </w:r>
          </w:p>
        </w:tc>
        <w:tc>
          <w:tcPr>
            <w:tcW w:w="3725" w:type="pct"/>
            <w:shd w:val="clear" w:color="auto" w:fill="FFFFFF" w:themeFill="background1"/>
          </w:tcPr>
          <w:p w14:paraId="10414955" w14:textId="77777777" w:rsidR="000B4652" w:rsidRDefault="00F26AED">
            <w:pPr>
              <w:spacing w:line="200" w:lineRule="atLeast"/>
            </w:pPr>
            <w:r>
              <w:t>Ecologically or Biologically Significant Marine Areas</w:t>
            </w:r>
          </w:p>
        </w:tc>
      </w:tr>
      <w:tr w:rsidR="000B4652" w14:paraId="10414959" w14:textId="77777777">
        <w:tc>
          <w:tcPr>
            <w:tcW w:w="1274" w:type="pct"/>
            <w:shd w:val="clear" w:color="auto" w:fill="FFFFFF" w:themeFill="background1"/>
          </w:tcPr>
          <w:p w14:paraId="10414957" w14:textId="77777777" w:rsidR="000B4652" w:rsidRDefault="00F26AED">
            <w:pPr>
              <w:spacing w:line="200" w:lineRule="atLeast"/>
            </w:pPr>
            <w:r>
              <w:t>ESAP</w:t>
            </w:r>
          </w:p>
        </w:tc>
        <w:tc>
          <w:tcPr>
            <w:tcW w:w="3725" w:type="pct"/>
            <w:shd w:val="clear" w:color="auto" w:fill="FFFFFF" w:themeFill="background1"/>
          </w:tcPr>
          <w:p w14:paraId="10414958" w14:textId="77777777" w:rsidR="000B4652" w:rsidRDefault="00F26AED">
            <w:pPr>
              <w:spacing w:line="200" w:lineRule="atLeast"/>
            </w:pPr>
            <w:r>
              <w:t>Environmental and Social Action Plan</w:t>
            </w:r>
          </w:p>
        </w:tc>
      </w:tr>
      <w:tr w:rsidR="000B4652" w14:paraId="1041495C" w14:textId="77777777">
        <w:tc>
          <w:tcPr>
            <w:tcW w:w="1274" w:type="pct"/>
            <w:shd w:val="clear" w:color="auto" w:fill="FFFFFF" w:themeFill="background1"/>
          </w:tcPr>
          <w:p w14:paraId="1041495A" w14:textId="77777777" w:rsidR="000B4652" w:rsidRDefault="00F26AED">
            <w:pPr>
              <w:spacing w:line="200" w:lineRule="atLeast"/>
            </w:pPr>
            <w:r>
              <w:t>ESHIA</w:t>
            </w:r>
          </w:p>
        </w:tc>
        <w:tc>
          <w:tcPr>
            <w:tcW w:w="3725" w:type="pct"/>
            <w:shd w:val="clear" w:color="auto" w:fill="FFFFFF" w:themeFill="background1"/>
          </w:tcPr>
          <w:p w14:paraId="1041495B" w14:textId="77777777" w:rsidR="000B4652" w:rsidRDefault="00F26AED">
            <w:pPr>
              <w:spacing w:line="200" w:lineRule="atLeast"/>
            </w:pPr>
            <w:r>
              <w:t>Environmental, Social and Health Impact Assessment</w:t>
            </w:r>
          </w:p>
        </w:tc>
      </w:tr>
      <w:tr w:rsidR="000B4652" w14:paraId="1041495F" w14:textId="77777777">
        <w:tc>
          <w:tcPr>
            <w:tcW w:w="1274" w:type="pct"/>
            <w:shd w:val="clear" w:color="auto" w:fill="FFFFFF" w:themeFill="background1"/>
          </w:tcPr>
          <w:p w14:paraId="1041495D" w14:textId="77777777" w:rsidR="000B4652" w:rsidRDefault="00F26AED">
            <w:pPr>
              <w:spacing w:line="200" w:lineRule="atLeast"/>
            </w:pPr>
            <w:r>
              <w:t>GIS</w:t>
            </w:r>
          </w:p>
        </w:tc>
        <w:tc>
          <w:tcPr>
            <w:tcW w:w="3725" w:type="pct"/>
            <w:shd w:val="clear" w:color="auto" w:fill="FFFFFF" w:themeFill="background1"/>
          </w:tcPr>
          <w:p w14:paraId="1041495E" w14:textId="77777777" w:rsidR="000B4652" w:rsidRDefault="00F26AED">
            <w:pPr>
              <w:spacing w:line="200" w:lineRule="atLeast"/>
            </w:pPr>
            <w:r>
              <w:t>Geographic information system</w:t>
            </w:r>
          </w:p>
        </w:tc>
      </w:tr>
      <w:tr w:rsidR="000B4652" w14:paraId="10414962" w14:textId="77777777">
        <w:tc>
          <w:tcPr>
            <w:tcW w:w="1274" w:type="pct"/>
            <w:shd w:val="clear" w:color="auto" w:fill="FFFFFF" w:themeFill="background1"/>
          </w:tcPr>
          <w:p w14:paraId="10414960" w14:textId="77777777" w:rsidR="000B4652" w:rsidRDefault="00F26AED">
            <w:pPr>
              <w:spacing w:line="200" w:lineRule="atLeast"/>
            </w:pPr>
            <w:r>
              <w:t xml:space="preserve">IEPI </w:t>
            </w:r>
          </w:p>
        </w:tc>
        <w:tc>
          <w:tcPr>
            <w:tcW w:w="3725" w:type="pct"/>
            <w:shd w:val="clear" w:color="auto" w:fill="FFFFFF" w:themeFill="background1"/>
          </w:tcPr>
          <w:p w14:paraId="10414961" w14:textId="77777777" w:rsidR="000B4652" w:rsidRDefault="00F26AED">
            <w:pPr>
              <w:spacing w:after="0" w:line="240" w:lineRule="auto"/>
              <w:jc w:val="left"/>
            </w:pPr>
            <w:r>
              <w:t>Institute of Environmental Survey, Planning and Assessment</w:t>
            </w:r>
          </w:p>
        </w:tc>
      </w:tr>
      <w:tr w:rsidR="000B4652" w14:paraId="10414965" w14:textId="77777777">
        <w:tc>
          <w:tcPr>
            <w:tcW w:w="1274" w:type="pct"/>
            <w:shd w:val="clear" w:color="auto" w:fill="FFFFFF" w:themeFill="background1"/>
          </w:tcPr>
          <w:p w14:paraId="10414963" w14:textId="77777777" w:rsidR="000B4652" w:rsidRDefault="00F26AED">
            <w:pPr>
              <w:spacing w:line="200" w:lineRule="atLeast"/>
            </w:pPr>
            <w:r>
              <w:t>IFC</w:t>
            </w:r>
          </w:p>
        </w:tc>
        <w:tc>
          <w:tcPr>
            <w:tcW w:w="3725" w:type="pct"/>
            <w:shd w:val="clear" w:color="auto" w:fill="FFFFFF" w:themeFill="background1"/>
          </w:tcPr>
          <w:p w14:paraId="10414964" w14:textId="77777777" w:rsidR="000B4652" w:rsidRDefault="00F26AED">
            <w:pPr>
              <w:spacing w:line="200" w:lineRule="atLeast"/>
            </w:pPr>
            <w:r>
              <w:t>International Finance Corporation</w:t>
            </w:r>
          </w:p>
        </w:tc>
      </w:tr>
      <w:tr w:rsidR="000B4652" w14:paraId="10414968" w14:textId="77777777">
        <w:tc>
          <w:tcPr>
            <w:tcW w:w="1274" w:type="pct"/>
            <w:shd w:val="clear" w:color="auto" w:fill="FFFFFF" w:themeFill="background1"/>
          </w:tcPr>
          <w:p w14:paraId="10414966" w14:textId="77777777" w:rsidR="000B4652" w:rsidRDefault="00F26AED">
            <w:pPr>
              <w:spacing w:line="200" w:lineRule="atLeast"/>
            </w:pPr>
            <w:r>
              <w:t xml:space="preserve">JSC </w:t>
            </w:r>
          </w:p>
        </w:tc>
        <w:tc>
          <w:tcPr>
            <w:tcW w:w="3725" w:type="pct"/>
            <w:shd w:val="clear" w:color="auto" w:fill="FFFFFF" w:themeFill="background1"/>
          </w:tcPr>
          <w:p w14:paraId="10414967" w14:textId="77777777" w:rsidR="000B4652" w:rsidRDefault="00F26AED">
            <w:pPr>
              <w:spacing w:line="200" w:lineRule="atLeast"/>
            </w:pPr>
            <w:r>
              <w:t>Joint Stock Company</w:t>
            </w:r>
          </w:p>
        </w:tc>
      </w:tr>
      <w:tr w:rsidR="000B4652" w14:paraId="1041496B" w14:textId="77777777">
        <w:tc>
          <w:tcPr>
            <w:tcW w:w="1274" w:type="pct"/>
            <w:shd w:val="clear" w:color="auto" w:fill="FFFFFF" w:themeFill="background1"/>
          </w:tcPr>
          <w:p w14:paraId="10414969" w14:textId="77777777" w:rsidR="000B4652" w:rsidRDefault="00F26AED">
            <w:pPr>
              <w:spacing w:line="200" w:lineRule="atLeast"/>
            </w:pPr>
            <w:r>
              <w:t>GBIF</w:t>
            </w:r>
          </w:p>
        </w:tc>
        <w:tc>
          <w:tcPr>
            <w:tcW w:w="3725" w:type="pct"/>
            <w:shd w:val="clear" w:color="auto" w:fill="FFFFFF" w:themeFill="background1"/>
          </w:tcPr>
          <w:p w14:paraId="1041496A" w14:textId="77777777" w:rsidR="000B4652" w:rsidRDefault="00F26AED">
            <w:pPr>
              <w:spacing w:line="200" w:lineRule="atLeast"/>
            </w:pPr>
            <w:r>
              <w:t>Global Biodiversity Information Facility [data portal]</w:t>
            </w:r>
          </w:p>
        </w:tc>
      </w:tr>
      <w:tr w:rsidR="000B4652" w14:paraId="1041496E" w14:textId="77777777">
        <w:tc>
          <w:tcPr>
            <w:tcW w:w="1274" w:type="pct"/>
            <w:shd w:val="clear" w:color="auto" w:fill="FFFFFF" w:themeFill="background1"/>
          </w:tcPr>
          <w:p w14:paraId="1041496C" w14:textId="77777777" w:rsidR="000B4652" w:rsidRDefault="00F26AED">
            <w:pPr>
              <w:spacing w:line="200" w:lineRule="atLeast"/>
            </w:pPr>
            <w:r>
              <w:t>LA</w:t>
            </w:r>
          </w:p>
        </w:tc>
        <w:tc>
          <w:tcPr>
            <w:tcW w:w="3725" w:type="pct"/>
            <w:shd w:val="clear" w:color="auto" w:fill="FFFFFF" w:themeFill="background1"/>
          </w:tcPr>
          <w:p w14:paraId="1041496D" w14:textId="77777777" w:rsidR="000B4652" w:rsidRDefault="00F26AED">
            <w:pPr>
              <w:spacing w:line="200" w:lineRule="atLeast"/>
            </w:pPr>
            <w:r>
              <w:t>License Area</w:t>
            </w:r>
          </w:p>
        </w:tc>
      </w:tr>
      <w:tr w:rsidR="000B4652" w14:paraId="10414971" w14:textId="77777777">
        <w:tc>
          <w:tcPr>
            <w:tcW w:w="1274" w:type="pct"/>
            <w:shd w:val="clear" w:color="auto" w:fill="FFFFFF" w:themeFill="background1"/>
          </w:tcPr>
          <w:p w14:paraId="1041496F" w14:textId="77777777" w:rsidR="000B4652" w:rsidRDefault="00F26AED">
            <w:pPr>
              <w:spacing w:line="200" w:lineRule="atLeast"/>
            </w:pPr>
            <w:r>
              <w:t>LNG</w:t>
            </w:r>
          </w:p>
        </w:tc>
        <w:tc>
          <w:tcPr>
            <w:tcW w:w="3725" w:type="pct"/>
            <w:shd w:val="clear" w:color="auto" w:fill="FFFFFF" w:themeFill="background1"/>
          </w:tcPr>
          <w:p w14:paraId="10414970" w14:textId="77777777" w:rsidR="000B4652" w:rsidRDefault="00F26AED">
            <w:pPr>
              <w:spacing w:line="200" w:lineRule="atLeast"/>
            </w:pPr>
            <w:r>
              <w:t>Liquefied natural gas</w:t>
            </w:r>
          </w:p>
        </w:tc>
      </w:tr>
      <w:tr w:rsidR="000B4652" w14:paraId="10414974" w14:textId="77777777">
        <w:tc>
          <w:tcPr>
            <w:tcW w:w="1274" w:type="pct"/>
            <w:shd w:val="clear" w:color="auto" w:fill="FFFFFF" w:themeFill="background1"/>
          </w:tcPr>
          <w:p w14:paraId="10414972" w14:textId="77777777" w:rsidR="000B4652" w:rsidRDefault="00F26AED">
            <w:pPr>
              <w:spacing w:line="200" w:lineRule="atLeast"/>
            </w:pPr>
            <w:r>
              <w:t>MSU</w:t>
            </w:r>
          </w:p>
        </w:tc>
        <w:tc>
          <w:tcPr>
            <w:tcW w:w="3725" w:type="pct"/>
            <w:shd w:val="clear" w:color="auto" w:fill="FFFFFF" w:themeFill="background1"/>
          </w:tcPr>
          <w:p w14:paraId="10414973" w14:textId="77777777" w:rsidR="000B4652" w:rsidRDefault="00F26AED">
            <w:pPr>
              <w:spacing w:line="200" w:lineRule="atLeast"/>
            </w:pPr>
            <w:r>
              <w:t>Lomonosov Moscow State University</w:t>
            </w:r>
          </w:p>
        </w:tc>
      </w:tr>
      <w:tr w:rsidR="000B4652" w14:paraId="10414977" w14:textId="77777777">
        <w:tc>
          <w:tcPr>
            <w:tcW w:w="1274" w:type="pct"/>
            <w:shd w:val="clear" w:color="auto" w:fill="FFFFFF" w:themeFill="background1"/>
          </w:tcPr>
          <w:p w14:paraId="10414975" w14:textId="77777777" w:rsidR="000B4652" w:rsidRDefault="00F26AED">
            <w:pPr>
              <w:spacing w:line="200" w:lineRule="atLeast"/>
            </w:pPr>
            <w:r>
              <w:t>NIS</w:t>
            </w:r>
          </w:p>
        </w:tc>
        <w:tc>
          <w:tcPr>
            <w:tcW w:w="3725" w:type="pct"/>
            <w:shd w:val="clear" w:color="auto" w:fill="FFFFFF" w:themeFill="background1"/>
          </w:tcPr>
          <w:p w14:paraId="10414976" w14:textId="77777777" w:rsidR="000B4652" w:rsidRDefault="00F26AED">
            <w:pPr>
              <w:spacing w:line="200" w:lineRule="atLeast"/>
            </w:pPr>
            <w:r>
              <w:t>Non-indigenous species</w:t>
            </w:r>
          </w:p>
        </w:tc>
      </w:tr>
      <w:tr w:rsidR="000B4652" w14:paraId="1041497A" w14:textId="77777777">
        <w:tc>
          <w:tcPr>
            <w:tcW w:w="1274" w:type="pct"/>
            <w:shd w:val="clear" w:color="auto" w:fill="FFFFFF" w:themeFill="background1"/>
          </w:tcPr>
          <w:p w14:paraId="10414978" w14:textId="77777777" w:rsidR="000B4652" w:rsidRDefault="00F26AED">
            <w:pPr>
              <w:spacing w:line="200" w:lineRule="atLeast"/>
              <w:rPr>
                <w:lang w:val="en-US"/>
              </w:rPr>
            </w:pPr>
            <w:r>
              <w:rPr>
                <w:lang w:val="en-US"/>
              </w:rPr>
              <w:t>NSR</w:t>
            </w:r>
          </w:p>
        </w:tc>
        <w:tc>
          <w:tcPr>
            <w:tcW w:w="3725" w:type="pct"/>
            <w:shd w:val="clear" w:color="auto" w:fill="FFFFFF" w:themeFill="background1"/>
          </w:tcPr>
          <w:p w14:paraId="10414979" w14:textId="77777777" w:rsidR="000B4652" w:rsidRDefault="00F26AED">
            <w:pPr>
              <w:spacing w:line="200" w:lineRule="atLeast"/>
            </w:pPr>
            <w:r>
              <w:t>Northern Sea Route</w:t>
            </w:r>
          </w:p>
        </w:tc>
      </w:tr>
      <w:tr w:rsidR="000B4652" w14:paraId="1041497D" w14:textId="77777777">
        <w:tc>
          <w:tcPr>
            <w:tcW w:w="1274" w:type="pct"/>
            <w:shd w:val="clear" w:color="auto" w:fill="FFFFFF" w:themeFill="background1"/>
          </w:tcPr>
          <w:p w14:paraId="1041497B" w14:textId="77777777" w:rsidR="000B4652" w:rsidRDefault="00F26AED">
            <w:pPr>
              <w:spacing w:line="200" w:lineRule="atLeast"/>
            </w:pPr>
            <w:r>
              <w:t>OGCF</w:t>
            </w:r>
          </w:p>
        </w:tc>
        <w:tc>
          <w:tcPr>
            <w:tcW w:w="3725" w:type="pct"/>
            <w:shd w:val="clear" w:color="auto" w:fill="FFFFFF" w:themeFill="background1"/>
          </w:tcPr>
          <w:p w14:paraId="1041497C" w14:textId="77777777" w:rsidR="000B4652" w:rsidRDefault="00F26AED">
            <w:pPr>
              <w:spacing w:line="200" w:lineRule="atLeast"/>
            </w:pPr>
            <w:r>
              <w:t>Oil, gas, and condensate field</w:t>
            </w:r>
          </w:p>
        </w:tc>
      </w:tr>
      <w:tr w:rsidR="000B4652" w14:paraId="10414980" w14:textId="77777777">
        <w:trPr>
          <w:trHeight w:val="90"/>
        </w:trPr>
        <w:tc>
          <w:tcPr>
            <w:tcW w:w="1274" w:type="pct"/>
            <w:shd w:val="clear" w:color="auto" w:fill="FFFFFF" w:themeFill="background1"/>
          </w:tcPr>
          <w:p w14:paraId="1041497E" w14:textId="77777777" w:rsidR="000B4652" w:rsidRDefault="00F26AED">
            <w:pPr>
              <w:spacing w:line="200" w:lineRule="atLeast"/>
            </w:pPr>
            <w:r>
              <w:t>PNIS</w:t>
            </w:r>
          </w:p>
        </w:tc>
        <w:tc>
          <w:tcPr>
            <w:tcW w:w="3725" w:type="pct"/>
            <w:shd w:val="clear" w:color="auto" w:fill="FFFFFF" w:themeFill="background1"/>
          </w:tcPr>
          <w:p w14:paraId="1041497F" w14:textId="77777777" w:rsidR="000B4652" w:rsidRDefault="00F26AED">
            <w:pPr>
              <w:spacing w:line="200" w:lineRule="atLeast"/>
            </w:pPr>
            <w:r>
              <w:t>Potentially Non-indigenous species</w:t>
            </w:r>
          </w:p>
        </w:tc>
      </w:tr>
      <w:tr w:rsidR="000B4652" w14:paraId="10414983" w14:textId="77777777">
        <w:tc>
          <w:tcPr>
            <w:tcW w:w="1274" w:type="pct"/>
            <w:shd w:val="clear" w:color="auto" w:fill="FFFFFF" w:themeFill="background1"/>
          </w:tcPr>
          <w:p w14:paraId="10414981" w14:textId="77777777" w:rsidR="000B4652" w:rsidRDefault="00F26AED">
            <w:pPr>
              <w:spacing w:line="200" w:lineRule="atLeast"/>
            </w:pPr>
            <w:r>
              <w:t>PCA</w:t>
            </w:r>
          </w:p>
        </w:tc>
        <w:tc>
          <w:tcPr>
            <w:tcW w:w="3725" w:type="pct"/>
            <w:shd w:val="clear" w:color="auto" w:fill="FFFFFF" w:themeFill="background1"/>
          </w:tcPr>
          <w:p w14:paraId="10414982" w14:textId="77777777" w:rsidR="000B4652" w:rsidRDefault="00F26AED">
            <w:pPr>
              <w:spacing w:line="200" w:lineRule="atLeast"/>
            </w:pPr>
            <w:r>
              <w:t>Principal Component Analysis</w:t>
            </w:r>
          </w:p>
        </w:tc>
      </w:tr>
      <w:tr w:rsidR="000B4652" w14:paraId="10414986" w14:textId="77777777">
        <w:tc>
          <w:tcPr>
            <w:tcW w:w="1274" w:type="pct"/>
            <w:shd w:val="clear" w:color="auto" w:fill="FFFFFF" w:themeFill="background1"/>
          </w:tcPr>
          <w:p w14:paraId="10414984" w14:textId="77777777" w:rsidR="000B4652" w:rsidRDefault="00F26AED">
            <w:pPr>
              <w:spacing w:line="200" w:lineRule="atLeast"/>
            </w:pPr>
            <w:r>
              <w:t xml:space="preserve">PS </w:t>
            </w:r>
          </w:p>
        </w:tc>
        <w:tc>
          <w:tcPr>
            <w:tcW w:w="3725" w:type="pct"/>
            <w:shd w:val="clear" w:color="auto" w:fill="FFFFFF" w:themeFill="background1"/>
          </w:tcPr>
          <w:p w14:paraId="10414985" w14:textId="77777777" w:rsidR="000B4652" w:rsidRDefault="00F26AED">
            <w:pPr>
              <w:spacing w:line="200" w:lineRule="atLeast"/>
            </w:pPr>
            <w:r>
              <w:t>IFC Performance Standards</w:t>
            </w:r>
          </w:p>
        </w:tc>
      </w:tr>
      <w:tr w:rsidR="000B4652" w14:paraId="10414989" w14:textId="77777777">
        <w:tc>
          <w:tcPr>
            <w:tcW w:w="1274" w:type="pct"/>
            <w:shd w:val="clear" w:color="auto" w:fill="FFFFFF" w:themeFill="background1"/>
          </w:tcPr>
          <w:p w14:paraId="10414987" w14:textId="77777777" w:rsidR="000B4652" w:rsidRDefault="00F26AED">
            <w:pPr>
              <w:spacing w:line="200" w:lineRule="atLeast"/>
            </w:pPr>
            <w:r>
              <w:t>RAS</w:t>
            </w:r>
          </w:p>
        </w:tc>
        <w:tc>
          <w:tcPr>
            <w:tcW w:w="3725" w:type="pct"/>
            <w:shd w:val="clear" w:color="auto" w:fill="FFFFFF" w:themeFill="background1"/>
          </w:tcPr>
          <w:p w14:paraId="10414988" w14:textId="77777777" w:rsidR="000B4652" w:rsidRDefault="00F26AED">
            <w:pPr>
              <w:spacing w:line="200" w:lineRule="atLeast"/>
            </w:pPr>
            <w:r>
              <w:t xml:space="preserve">The Russian Academy of Sciences </w:t>
            </w:r>
          </w:p>
        </w:tc>
      </w:tr>
      <w:tr w:rsidR="000B4652" w14:paraId="1041498C" w14:textId="77777777">
        <w:tc>
          <w:tcPr>
            <w:tcW w:w="1274" w:type="pct"/>
            <w:shd w:val="clear" w:color="auto" w:fill="FFFFFF" w:themeFill="background1"/>
          </w:tcPr>
          <w:p w14:paraId="1041498A" w14:textId="77777777" w:rsidR="000B4652" w:rsidRDefault="00F26AED">
            <w:pPr>
              <w:spacing w:line="200" w:lineRule="atLeast"/>
            </w:pPr>
            <w:r>
              <w:t>RF</w:t>
            </w:r>
          </w:p>
        </w:tc>
        <w:tc>
          <w:tcPr>
            <w:tcW w:w="3725" w:type="pct"/>
            <w:shd w:val="clear" w:color="auto" w:fill="FFFFFF" w:themeFill="background1"/>
          </w:tcPr>
          <w:p w14:paraId="1041498B" w14:textId="77777777" w:rsidR="000B4652" w:rsidRDefault="00F26AED">
            <w:pPr>
              <w:spacing w:line="200" w:lineRule="atLeast"/>
            </w:pPr>
            <w:r>
              <w:t>Russian Federation</w:t>
            </w:r>
          </w:p>
        </w:tc>
      </w:tr>
      <w:tr w:rsidR="000B4652" w14:paraId="1041498F" w14:textId="77777777">
        <w:tc>
          <w:tcPr>
            <w:tcW w:w="1274" w:type="pct"/>
            <w:shd w:val="clear" w:color="auto" w:fill="FFFFFF" w:themeFill="background1"/>
          </w:tcPr>
          <w:p w14:paraId="1041498D" w14:textId="77777777" w:rsidR="000B4652" w:rsidRDefault="00F26AED">
            <w:pPr>
              <w:spacing w:line="200" w:lineRule="atLeast"/>
            </w:pPr>
            <w:r>
              <w:t>SSP</w:t>
            </w:r>
          </w:p>
        </w:tc>
        <w:tc>
          <w:tcPr>
            <w:tcW w:w="3725" w:type="pct"/>
            <w:shd w:val="clear" w:color="auto" w:fill="FFFFFF" w:themeFill="background1"/>
          </w:tcPr>
          <w:p w14:paraId="1041498E" w14:textId="77777777" w:rsidR="000B4652" w:rsidRDefault="00F26AED">
            <w:pPr>
              <w:spacing w:line="200" w:lineRule="atLeast"/>
            </w:pPr>
            <w:r>
              <w:t>Shared Socioeconomic Pathways [scenario]</w:t>
            </w:r>
          </w:p>
        </w:tc>
      </w:tr>
      <w:tr w:rsidR="000B4652" w14:paraId="10414992" w14:textId="77777777">
        <w:tc>
          <w:tcPr>
            <w:tcW w:w="1274" w:type="pct"/>
            <w:shd w:val="clear" w:color="auto" w:fill="FFFFFF" w:themeFill="background1"/>
          </w:tcPr>
          <w:p w14:paraId="10414990" w14:textId="77777777" w:rsidR="000B4652" w:rsidRDefault="00F26AED">
            <w:pPr>
              <w:spacing w:line="200" w:lineRule="atLeast"/>
            </w:pPr>
            <w:r>
              <w:t>SGC</w:t>
            </w:r>
          </w:p>
        </w:tc>
        <w:tc>
          <w:tcPr>
            <w:tcW w:w="3725" w:type="pct"/>
            <w:shd w:val="clear" w:color="auto" w:fill="FFFFFF" w:themeFill="background1"/>
          </w:tcPr>
          <w:p w14:paraId="10414991" w14:textId="77777777" w:rsidR="000B4652" w:rsidRDefault="00F26AED">
            <w:pPr>
              <w:spacing w:line="200" w:lineRule="atLeast"/>
            </w:pPr>
            <w:r>
              <w:t xml:space="preserve">Stabilised gas condensate </w:t>
            </w:r>
          </w:p>
        </w:tc>
      </w:tr>
      <w:tr w:rsidR="000B4652" w14:paraId="10414995" w14:textId="77777777">
        <w:tc>
          <w:tcPr>
            <w:tcW w:w="1274" w:type="pct"/>
            <w:shd w:val="clear" w:color="auto" w:fill="FFFFFF" w:themeFill="background1"/>
          </w:tcPr>
          <w:p w14:paraId="10414993" w14:textId="77777777" w:rsidR="000B4652" w:rsidRDefault="00F26AED">
            <w:pPr>
              <w:spacing w:line="200" w:lineRule="atLeast"/>
            </w:pPr>
            <w:r>
              <w:t>SST</w:t>
            </w:r>
          </w:p>
        </w:tc>
        <w:tc>
          <w:tcPr>
            <w:tcW w:w="3725" w:type="pct"/>
            <w:shd w:val="clear" w:color="auto" w:fill="FFFFFF" w:themeFill="background1"/>
          </w:tcPr>
          <w:p w14:paraId="10414994" w14:textId="77777777" w:rsidR="000B4652" w:rsidRDefault="00F26AED">
            <w:pPr>
              <w:spacing w:line="200" w:lineRule="atLeast"/>
            </w:pPr>
            <w:r>
              <w:t>Sea surface temperature</w:t>
            </w:r>
          </w:p>
        </w:tc>
      </w:tr>
      <w:tr w:rsidR="000B4652" w14:paraId="10414998" w14:textId="77777777">
        <w:tc>
          <w:tcPr>
            <w:tcW w:w="1274" w:type="pct"/>
            <w:shd w:val="clear" w:color="auto" w:fill="FFFFFF" w:themeFill="background1"/>
          </w:tcPr>
          <w:p w14:paraId="10414996" w14:textId="77777777" w:rsidR="000B4652" w:rsidRDefault="00F26AED">
            <w:pPr>
              <w:spacing w:line="200" w:lineRule="atLeast"/>
            </w:pPr>
            <w:r>
              <w:t>YNAO</w:t>
            </w:r>
          </w:p>
        </w:tc>
        <w:tc>
          <w:tcPr>
            <w:tcW w:w="3725" w:type="pct"/>
            <w:shd w:val="clear" w:color="auto" w:fill="FFFFFF" w:themeFill="background1"/>
          </w:tcPr>
          <w:p w14:paraId="10414997" w14:textId="77777777" w:rsidR="000B4652" w:rsidRDefault="00F26AED">
            <w:pPr>
              <w:spacing w:line="200" w:lineRule="atLeast"/>
            </w:pPr>
            <w:r>
              <w:t>Yamal-Nenets Autonomous Okrug</w:t>
            </w:r>
          </w:p>
        </w:tc>
      </w:tr>
      <w:tr w:rsidR="000B4652" w14:paraId="1041499B" w14:textId="77777777">
        <w:tc>
          <w:tcPr>
            <w:tcW w:w="1274" w:type="pct"/>
            <w:shd w:val="clear" w:color="auto" w:fill="FFFFFF" w:themeFill="background1"/>
          </w:tcPr>
          <w:p w14:paraId="10414999" w14:textId="77777777" w:rsidR="000B4652" w:rsidRDefault="00F26AED">
            <w:pPr>
              <w:spacing w:line="200" w:lineRule="atLeast"/>
            </w:pPr>
            <w:r>
              <w:t>VIF</w:t>
            </w:r>
          </w:p>
        </w:tc>
        <w:tc>
          <w:tcPr>
            <w:tcW w:w="3725" w:type="pct"/>
            <w:shd w:val="clear" w:color="auto" w:fill="FFFFFF" w:themeFill="background1"/>
          </w:tcPr>
          <w:p w14:paraId="1041499A" w14:textId="77777777" w:rsidR="000B4652" w:rsidRDefault="00F26AED">
            <w:pPr>
              <w:spacing w:line="200" w:lineRule="atLeast"/>
            </w:pPr>
            <w:r>
              <w:t>Variance Inflation Factor</w:t>
            </w:r>
          </w:p>
        </w:tc>
      </w:tr>
    </w:tbl>
    <w:p w14:paraId="1041499C" w14:textId="77777777" w:rsidR="000B4652" w:rsidRDefault="000B4652">
      <w:pPr>
        <w:sectPr w:rsidR="000B4652">
          <w:pgSz w:w="11906" w:h="16838"/>
          <w:pgMar w:top="1134" w:right="851" w:bottom="1134" w:left="1418" w:header="357" w:footer="454" w:gutter="0"/>
          <w:cols w:space="708"/>
          <w:docGrid w:linePitch="360"/>
        </w:sectPr>
      </w:pPr>
    </w:p>
    <w:p w14:paraId="1041499D" w14:textId="77777777" w:rsidR="000B4652" w:rsidRDefault="00F26AED">
      <w:pPr>
        <w:pStyle w:val="Heading1"/>
        <w:numPr>
          <w:ilvl w:val="0"/>
          <w:numId w:val="0"/>
        </w:numPr>
      </w:pPr>
      <w:bookmarkStart w:id="6" w:name="_Toc47987920"/>
      <w:bookmarkStart w:id="7" w:name="_Toc58347796"/>
      <w:r>
        <w:lastRenderedPageBreak/>
        <w:t>List of figures</w:t>
      </w:r>
      <w:bookmarkEnd w:id="6"/>
      <w:bookmarkEnd w:id="7"/>
    </w:p>
    <w:p w14:paraId="1041499E" w14:textId="77777777" w:rsidR="000B4652" w:rsidRDefault="00F26AED">
      <w:pPr>
        <w:pStyle w:val="TableofFigures"/>
        <w:rPr>
          <w:rFonts w:asciiTheme="minorHAnsi" w:hAnsiTheme="minorHAnsi"/>
          <w:color w:val="FF0000"/>
          <w:sz w:val="22"/>
          <w:szCs w:val="22"/>
          <w:lang w:eastAsia="ru-RU"/>
        </w:rPr>
      </w:pPr>
      <w:r>
        <w:fldChar w:fldCharType="begin"/>
      </w:r>
      <w:r>
        <w:instrText xml:space="preserve"> TOC \h \z \c "Рисунок" </w:instrText>
      </w:r>
      <w:r>
        <w:fldChar w:fldCharType="separate"/>
      </w:r>
      <w:r>
        <w:rPr>
          <w:rFonts w:asciiTheme="minorHAnsi" w:hAnsiTheme="minorHAnsi"/>
          <w:color w:val="FF0000"/>
          <w:sz w:val="22"/>
          <w:szCs w:val="22"/>
          <w:lang w:eastAsia="ru-RU"/>
        </w:rPr>
        <w:t>To be updated in final version</w:t>
      </w:r>
    </w:p>
    <w:p w14:paraId="1041499F" w14:textId="77777777" w:rsidR="000B4652" w:rsidRDefault="00F26AED">
      <w:pPr>
        <w:pStyle w:val="TableofFigures"/>
      </w:pPr>
      <w:r>
        <w:fldChar w:fldCharType="end"/>
      </w:r>
    </w:p>
    <w:p w14:paraId="104149A0" w14:textId="77777777" w:rsidR="000B4652" w:rsidRDefault="00F26AED">
      <w:pPr>
        <w:pStyle w:val="Heading1"/>
        <w:numPr>
          <w:ilvl w:val="0"/>
          <w:numId w:val="0"/>
        </w:numPr>
      </w:pPr>
      <w:bookmarkStart w:id="8" w:name="_Toc1218201040"/>
      <w:r>
        <w:lastRenderedPageBreak/>
        <w:t>List of tables</w:t>
      </w:r>
      <w:bookmarkEnd w:id="8"/>
    </w:p>
    <w:p w14:paraId="104149A1" w14:textId="77777777" w:rsidR="000B4652" w:rsidRDefault="00F26AED">
      <w:pPr>
        <w:pStyle w:val="TableofFigures"/>
        <w:rPr>
          <w:rFonts w:asciiTheme="minorHAnsi" w:hAnsiTheme="minorHAnsi"/>
          <w:color w:val="FF0000"/>
          <w:sz w:val="22"/>
          <w:szCs w:val="22"/>
          <w:lang w:eastAsia="ru-RU"/>
        </w:rPr>
      </w:pPr>
      <w:r>
        <w:fldChar w:fldCharType="begin"/>
      </w:r>
      <w:r>
        <w:instrText xml:space="preserve"> TOC \h \z \c "Table" </w:instrText>
      </w:r>
      <w:r>
        <w:fldChar w:fldCharType="separate"/>
      </w:r>
      <w:r>
        <w:rPr>
          <w:rFonts w:asciiTheme="minorHAnsi" w:hAnsiTheme="minorHAnsi"/>
          <w:color w:val="FF0000"/>
          <w:sz w:val="22"/>
          <w:szCs w:val="22"/>
          <w:lang w:eastAsia="ru-RU"/>
        </w:rPr>
        <w:t>To be updated in final version</w:t>
      </w:r>
    </w:p>
    <w:p w14:paraId="104149A2" w14:textId="77777777" w:rsidR="000B4652" w:rsidRDefault="000B4652">
      <w:pPr>
        <w:rPr>
          <w:rFonts w:asciiTheme="minorHAnsi" w:hAnsiTheme="minorHAnsi"/>
          <w:color w:val="FF0000"/>
          <w:sz w:val="22"/>
          <w:szCs w:val="22"/>
          <w:lang w:eastAsia="ru-RU"/>
        </w:rPr>
      </w:pPr>
    </w:p>
    <w:p w14:paraId="104149A3" w14:textId="77777777" w:rsidR="000B4652" w:rsidRDefault="000B4652">
      <w:pPr>
        <w:rPr>
          <w:rFonts w:asciiTheme="minorHAnsi" w:hAnsiTheme="minorHAnsi"/>
          <w:color w:val="FF0000"/>
          <w:sz w:val="22"/>
          <w:szCs w:val="22"/>
          <w:lang w:eastAsia="ru-RU"/>
        </w:rPr>
        <w:sectPr w:rsidR="000B4652">
          <w:headerReference w:type="default" r:id="rId27"/>
          <w:footerReference w:type="default" r:id="rId28"/>
          <w:pgSz w:w="11906" w:h="16838"/>
          <w:pgMar w:top="1134" w:right="851" w:bottom="1134" w:left="1418" w:header="357" w:footer="454" w:gutter="0"/>
          <w:cols w:space="708"/>
          <w:docGrid w:linePitch="360"/>
        </w:sectPr>
      </w:pPr>
    </w:p>
    <w:bookmarkStart w:id="9" w:name="_Toc593978568"/>
    <w:p w14:paraId="104149A4" w14:textId="77777777" w:rsidR="000B4652" w:rsidRDefault="00F26AED">
      <w:pPr>
        <w:pStyle w:val="Heading1"/>
      </w:pPr>
      <w:r>
        <w:lastRenderedPageBreak/>
        <w:fldChar w:fldCharType="end"/>
      </w:r>
      <w:r>
        <w:t>Introduction</w:t>
      </w:r>
      <w:bookmarkEnd w:id="9"/>
    </w:p>
    <w:p w14:paraId="104149A5" w14:textId="77777777" w:rsidR="000B4652" w:rsidRDefault="00F26AED">
      <w:pPr>
        <w:pStyle w:val="Heading2"/>
        <w:rPr>
          <w:shd w:val="clear" w:color="auto" w:fill="FFFFFF"/>
        </w:rPr>
      </w:pPr>
      <w:bookmarkStart w:id="10" w:name="_Toc2090203944"/>
      <w:r>
        <w:rPr>
          <w:shd w:val="clear" w:color="auto" w:fill="FFFFFF"/>
        </w:rPr>
        <w:t>Report Objectives</w:t>
      </w:r>
      <w:bookmarkEnd w:id="10"/>
    </w:p>
    <w:p w14:paraId="104149A6" w14:textId="3BB7A0D8" w:rsidR="000B4652" w:rsidRDefault="00F26AED">
      <w:r>
        <w:t xml:space="preserve">This report is focused on confirmation of the </w:t>
      </w:r>
      <w:ins w:id="11" w:author="Neil Cousins" w:date="2022-02-20T10:52:00Z">
        <w:r w:rsidR="00736B4E">
          <w:t xml:space="preserve">invasive alien </w:t>
        </w:r>
      </w:ins>
      <w:r>
        <w:t xml:space="preserve">species that have potential to be introduced or spread in terrestrial and marine environments of the Arctic LNG 2 Area of Influence. The report prepared to address </w:t>
      </w:r>
      <w:commentRangeStart w:id="12"/>
      <w:r>
        <w:t xml:space="preserve">PS6-10 </w:t>
      </w:r>
      <w:commentRangeEnd w:id="12"/>
      <w:r w:rsidR="00463794">
        <w:rPr>
          <w:rStyle w:val="CommentReference"/>
        </w:rPr>
        <w:commentReference w:id="12"/>
      </w:r>
      <w:r>
        <w:t>of the ESAP: “</w:t>
      </w:r>
      <w:r>
        <w:rPr>
          <w:i/>
          <w:iCs/>
        </w:rPr>
        <w:t>Confirm species that have potential to be</w:t>
      </w:r>
      <w:r>
        <w:rPr>
          <w:i/>
          <w:iCs/>
          <w:lang w:val="en-US"/>
        </w:rPr>
        <w:t xml:space="preserve"> </w:t>
      </w:r>
      <w:r>
        <w:rPr>
          <w:i/>
          <w:iCs/>
        </w:rPr>
        <w:t>introduced or spread in terrestrial and marine</w:t>
      </w:r>
      <w:r>
        <w:rPr>
          <w:i/>
          <w:iCs/>
          <w:lang w:val="en-US"/>
        </w:rPr>
        <w:t xml:space="preserve"> </w:t>
      </w:r>
      <w:r>
        <w:rPr>
          <w:i/>
          <w:iCs/>
        </w:rPr>
        <w:t>environments</w:t>
      </w:r>
      <w:r>
        <w:t>”</w:t>
      </w:r>
      <w:r>
        <w:rPr>
          <w:lang w:val="en-US"/>
        </w:rPr>
        <w:t>.</w:t>
      </w:r>
      <w:r>
        <w:t xml:space="preserve"> </w:t>
      </w:r>
    </w:p>
    <w:p w14:paraId="104149A7" w14:textId="77777777" w:rsidR="000B4652" w:rsidRDefault="00F26AED">
      <w:r>
        <w:t>Invasive alien species are recognized to be a major global threat to biodiversity and ecosystem services. Paragraph 22 of PS 6 IFC states that “</w:t>
      </w:r>
      <w:r>
        <w:rPr>
          <w:i/>
          <w:iCs/>
        </w:rPr>
        <w:t xml:space="preserve">The client will not intentionally introduce any new alien species (not currently established in the country or region of the project) unless this is carried out in accordance with the existing regulatory framework for such introduction. Notwithstanding the above, the client will not deliberately introduce any alien species with a high risk of invasive </w:t>
      </w:r>
      <w:proofErr w:type="spellStart"/>
      <w:r>
        <w:rPr>
          <w:i/>
          <w:iCs/>
        </w:rPr>
        <w:t>behavior</w:t>
      </w:r>
      <w:proofErr w:type="spellEnd"/>
      <w:r>
        <w:rPr>
          <w:i/>
          <w:iCs/>
        </w:rPr>
        <w:t xml:space="preserve"> regardless of whether such introductions are permitted under the existing regulatory framework. All introductions of alien species will be subject to a risk assessment (as part of the client’s environmental and social risks and impacts identification process) to determine the potential for invasive </w:t>
      </w:r>
      <w:proofErr w:type="spellStart"/>
      <w:r>
        <w:rPr>
          <w:i/>
          <w:iCs/>
        </w:rPr>
        <w:t>behavior</w:t>
      </w:r>
      <w:proofErr w:type="spellEnd"/>
      <w:r>
        <w:rPr>
          <w:i/>
          <w:iCs/>
        </w:rPr>
        <w:t xml:space="preserve">. The client will implement measures to avoid the potential for accidental or unintended introductions including the transportation of substrates and vectors (such as soil, ballast, and plant materials) that may </w:t>
      </w:r>
      <w:proofErr w:type="spellStart"/>
      <w:r>
        <w:rPr>
          <w:i/>
          <w:iCs/>
        </w:rPr>
        <w:t>harbor</w:t>
      </w:r>
      <w:proofErr w:type="spellEnd"/>
      <w:r>
        <w:rPr>
          <w:i/>
          <w:iCs/>
        </w:rPr>
        <w:t xml:space="preserve"> alien species</w:t>
      </w:r>
      <w:r>
        <w:t>”.</w:t>
      </w:r>
    </w:p>
    <w:p w14:paraId="104149A8" w14:textId="77777777" w:rsidR="000B4652" w:rsidRDefault="00F26AED">
      <w:r>
        <w:t xml:space="preserve">According to IFC PS 6 paragraph 23: “Where alien species are already established in the country or region of the proposed project, the client will exercise diligence in not spreading them into areas in which they have not already been established. As practicable, the client should take measures to eradicate such species from the natural habitats over which they have management control”.  </w:t>
      </w:r>
    </w:p>
    <w:p w14:paraId="104149A9" w14:textId="09DC7716" w:rsidR="000B4652" w:rsidRDefault="00F26AED">
      <w:r>
        <w:t xml:space="preserve">The purpose of the document is to </w:t>
      </w:r>
      <w:proofErr w:type="spellStart"/>
      <w:r>
        <w:t>analyze</w:t>
      </w:r>
      <w:proofErr w:type="spellEnd"/>
      <w:r>
        <w:t xml:space="preserve"> the most likely invasive</w:t>
      </w:r>
      <w:ins w:id="13" w:author="Neil Cousins" w:date="2022-02-20T10:52:00Z">
        <w:r w:rsidR="00736B4E">
          <w:t xml:space="preserve"> alien</w:t>
        </w:r>
      </w:ins>
      <w:r>
        <w:t xml:space="preserve"> species, the introduction of which in the ecosystems of the project's Area of Influence is possible during the Project's activities.</w:t>
      </w:r>
    </w:p>
    <w:p w14:paraId="104149AA" w14:textId="77777777" w:rsidR="000B4652" w:rsidRDefault="000B4652"/>
    <w:p w14:paraId="104149AB" w14:textId="77777777" w:rsidR="000B4652" w:rsidRDefault="00F26AED">
      <w:pPr>
        <w:pStyle w:val="Heading2"/>
      </w:pPr>
      <w:bookmarkStart w:id="14" w:name="_Toc204585471"/>
      <w:r>
        <w:t>Key terms</w:t>
      </w:r>
      <w:bookmarkEnd w:id="14"/>
    </w:p>
    <w:p w14:paraId="104149AC" w14:textId="77777777" w:rsidR="000B4652" w:rsidRDefault="00F26AED">
      <w:pPr>
        <w:pStyle w:val="BodyText"/>
      </w:pPr>
      <w:r>
        <w:rPr>
          <w:b/>
          <w:bCs/>
        </w:rPr>
        <w:t>Ecosystems</w:t>
      </w:r>
      <w:r>
        <w:t xml:space="preserve"> is a dynamic complex of plant, animal, and microorganism communities and the </w:t>
      </w:r>
      <w:proofErr w:type="spellStart"/>
      <w:r>
        <w:t>nonliving</w:t>
      </w:r>
      <w:proofErr w:type="spellEnd"/>
      <w:r>
        <w:t xml:space="preserve"> environment interacting as a functional unit. Humans are an integral part of ecosystems. Ecosystems vary enormously in size; a temporary pond in a tree hollow and an ocean basin can both be ecosystems</w:t>
      </w:r>
    </w:p>
    <w:p w14:paraId="104149AD" w14:textId="77777777" w:rsidR="000B4652" w:rsidRDefault="00F26AED">
      <w:r>
        <w:rPr>
          <w:b/>
          <w:bCs/>
        </w:rPr>
        <w:t>Plankton</w:t>
      </w:r>
      <w:r>
        <w:t xml:space="preserve"> — pelagic animals that are unable to propel themselves against a current.</w:t>
      </w:r>
    </w:p>
    <w:p w14:paraId="104149AE" w14:textId="77777777" w:rsidR="000B4652" w:rsidRDefault="00F26AED">
      <w:pPr>
        <w:pStyle w:val="BodyText"/>
      </w:pPr>
      <w:r>
        <w:rPr>
          <w:b/>
          <w:bCs/>
        </w:rPr>
        <w:t>Benthos</w:t>
      </w:r>
      <w:r>
        <w:t xml:space="preserve"> — organisms that live on, in, or near the bottom of a sea, river or lake.</w:t>
      </w:r>
    </w:p>
    <w:p w14:paraId="104149AF" w14:textId="77777777" w:rsidR="000B4652" w:rsidRDefault="00F26AED">
      <w:pPr>
        <w:pStyle w:val="BodyText"/>
      </w:pPr>
      <w:r>
        <w:rPr>
          <w:b/>
          <w:bCs/>
        </w:rPr>
        <w:t>Phytoplankton</w:t>
      </w:r>
      <w:r>
        <w:t xml:space="preserve"> – small, mostly unicellular, algae forming a vegetative part of plankton</w:t>
      </w:r>
    </w:p>
    <w:p w14:paraId="104149B0" w14:textId="77777777" w:rsidR="000B4652" w:rsidRDefault="00F26AED">
      <w:pPr>
        <w:pStyle w:val="BodyText"/>
      </w:pPr>
      <w:r>
        <w:rPr>
          <w:b/>
          <w:bCs/>
        </w:rPr>
        <w:t>Zooplankton</w:t>
      </w:r>
      <w:r>
        <w:t xml:space="preserve"> – animal part of plankton.</w:t>
      </w:r>
    </w:p>
    <w:p w14:paraId="104149B1" w14:textId="77777777" w:rsidR="000B4652" w:rsidRDefault="00F26AED">
      <w:pPr>
        <w:pStyle w:val="BodyText"/>
      </w:pPr>
      <w:r>
        <w:rPr>
          <w:b/>
          <w:bCs/>
        </w:rPr>
        <w:t>Ballast water</w:t>
      </w:r>
      <w:r>
        <w:t xml:space="preserve"> is taken into the hull of ship to maintain its stability when a ship is not loaded or is only partially loaded.</w:t>
      </w:r>
    </w:p>
    <w:p w14:paraId="104149B2" w14:textId="77777777" w:rsidR="000B4652" w:rsidRDefault="00F26AED">
      <w:pPr>
        <w:pStyle w:val="BodyText"/>
      </w:pPr>
      <w:r>
        <w:rPr>
          <w:b/>
          <w:bCs/>
        </w:rPr>
        <w:t>Fouling, or biofouling,</w:t>
      </w:r>
      <w:r>
        <w:t xml:space="preserve"> means the accumulation of aquatic organisms such as micro-organisms, plants, and animals on surfaces of structures immersed in or exposed to the aquatic environment.</w:t>
      </w:r>
    </w:p>
    <w:p w14:paraId="104149B3" w14:textId="77777777" w:rsidR="000B4652" w:rsidRDefault="00F26AED">
      <w:pPr>
        <w:pStyle w:val="BodyText"/>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14:paraId="104149B4" w14:textId="77777777" w:rsidR="000B4652" w:rsidRDefault="00F26AED">
      <w:pPr>
        <w:pStyle w:val="BodyText"/>
      </w:pPr>
      <w:r>
        <w:rPr>
          <w:b/>
          <w:bCs/>
        </w:rPr>
        <w:t>Native area</w:t>
      </w:r>
      <w:r>
        <w:t xml:space="preserve"> is an area, where organism is normally observed for a long time, and where it is embedded in the local ecosystem.</w:t>
      </w:r>
    </w:p>
    <w:p w14:paraId="104149B5" w14:textId="77777777" w:rsidR="000B4652" w:rsidRDefault="00F26AED">
      <w:r>
        <w:rPr>
          <w:b/>
          <w:bCs/>
        </w:rPr>
        <w:t xml:space="preserve">Introduction </w:t>
      </w:r>
      <w:r>
        <w:t>—</w:t>
      </w:r>
      <w:r>
        <w:rPr>
          <w:lang w:val="en-US"/>
        </w:rPr>
        <w:t xml:space="preserve"> </w:t>
      </w:r>
      <w:r>
        <w:t>means that the organisms (or its propagule) has overcome, through human agency, a major geographical barrier.</w:t>
      </w:r>
    </w:p>
    <w:p w14:paraId="104149B6" w14:textId="77777777" w:rsidR="000B4652" w:rsidRDefault="00F26AED">
      <w:pPr>
        <w:pStyle w:val="BodyText"/>
      </w:pPr>
      <w:r>
        <w:rPr>
          <w:b/>
          <w:bCs/>
        </w:rPr>
        <w:t>Ecological license</w:t>
      </w:r>
      <w:r>
        <w:t xml:space="preserve"> - the set of conditions in an ecosystem owing to which a population already existing or emerging there has or obtains (1) a specific position in space and time, (2) a specific position in the gradient of environmental factors, and (3) a specific role in the flows of matter, energy, and information (</w:t>
      </w:r>
      <w:proofErr w:type="spellStart"/>
      <w:r>
        <w:t>Ozerskii</w:t>
      </w:r>
      <w:proofErr w:type="spellEnd"/>
      <w:r>
        <w:t>, 2011).</w:t>
      </w:r>
      <w:r>
        <w:rPr>
          <w:rStyle w:val="FootnoteReference"/>
        </w:rPr>
        <w:footnoteReference w:id="1"/>
      </w:r>
    </w:p>
    <w:p w14:paraId="104149B7" w14:textId="77777777" w:rsidR="000B4652" w:rsidRDefault="00F26AED">
      <w:pPr>
        <w:pStyle w:val="BodyText"/>
      </w:pPr>
      <w:r>
        <w:rPr>
          <w:b/>
          <w:bCs/>
        </w:rPr>
        <w:lastRenderedPageBreak/>
        <w:t>Non-indigenous species</w:t>
      </w:r>
      <w:r>
        <w:t xml:space="preserve"> (NIS) — species introduced outside their natural past or present range, which might survive and subsequently reproduce in new area.</w:t>
      </w:r>
    </w:p>
    <w:p w14:paraId="104149B8" w14:textId="77777777" w:rsidR="000B4652" w:rsidRDefault="00F26AED">
      <w:pPr>
        <w:pStyle w:val="BodyText"/>
      </w:pPr>
      <w:r>
        <w:rPr>
          <w:b/>
          <w:bCs/>
        </w:rPr>
        <w:t>Potentially Non-indigenous species</w:t>
      </w:r>
      <w:r>
        <w:t xml:space="preserve"> (PNIS) — species which were referred as </w:t>
      </w:r>
      <w:r>
        <w:rPr>
          <w:i/>
          <w:iCs/>
        </w:rPr>
        <w:t>NIS</w:t>
      </w:r>
      <w:r>
        <w:t xml:space="preserve"> in previous investigations in any area of world.</w:t>
      </w:r>
    </w:p>
    <w:p w14:paraId="104149B9" w14:textId="77777777" w:rsidR="000B4652" w:rsidRDefault="00F26AED">
      <w:pPr>
        <w:pStyle w:val="BodyText"/>
      </w:pPr>
      <w:r>
        <w:rPr>
          <w:b/>
          <w:bCs/>
        </w:rPr>
        <w:t>Invasive Species</w:t>
      </w:r>
      <w:r>
        <w:t xml:space="preserve"> or Invasive Alien Species are non-native species that may spread rapidly by outcompeting other native plants and animals when they are introduced into a new habitat that lacks controlling factors as determined by natural evolution.</w:t>
      </w:r>
    </w:p>
    <w:p w14:paraId="104149BA" w14:textId="77777777" w:rsidR="000B4652" w:rsidRDefault="00F26AED">
      <w:r>
        <w:rPr>
          <w:b/>
          <w:bCs/>
        </w:rPr>
        <w:t xml:space="preserve">Native plants — </w:t>
      </w:r>
      <w:r>
        <w:t xml:space="preserve">taxa that have originated </w:t>
      </w:r>
      <w:proofErr w:type="gramStart"/>
      <w:r>
        <w:t>in a given</w:t>
      </w:r>
      <w:proofErr w:type="gramEnd"/>
      <w:r>
        <w:t xml:space="preserve"> area without human involvement or that have arrived there without intentional or unintentional intervention of humans from an area in which they are native/</w:t>
      </w:r>
    </w:p>
    <w:p w14:paraId="104149BB" w14:textId="77777777" w:rsidR="000B4652" w:rsidRDefault="00F26AED">
      <w:r>
        <w:rPr>
          <w:b/>
          <w:bCs/>
        </w:rPr>
        <w:t>Casual alien plants</w:t>
      </w:r>
      <w:r>
        <w:t xml:space="preserve"> — alien plants that may flourish and even reproduce occasionally outside cultivation in an area, but that eventually die out because they do not form self-replacing </w:t>
      </w:r>
      <w:proofErr w:type="gramStart"/>
      <w:r>
        <w:t>populations, and</w:t>
      </w:r>
      <w:proofErr w:type="gramEnd"/>
      <w:r>
        <w:t xml:space="preserve"> rely on repeated introductions for their persistence.</w:t>
      </w:r>
    </w:p>
    <w:p w14:paraId="104149BC" w14:textId="77777777" w:rsidR="000B4652" w:rsidRDefault="00F26AED">
      <w:r>
        <w:rPr>
          <w:b/>
          <w:bCs/>
        </w:rPr>
        <w:t xml:space="preserve">Invasive plants </w:t>
      </w:r>
      <w:r>
        <w:t>— are a subset of naturalized plants that produce reproductive offspring, often in very large numbers, at considerable distances from the parent plants, and thus have the potential to spread over a large area.</w:t>
      </w:r>
    </w:p>
    <w:p w14:paraId="104149BD" w14:textId="77777777" w:rsidR="000B4652" w:rsidRDefault="00F26AED">
      <w:r>
        <w:rPr>
          <w:b/>
          <w:bCs/>
        </w:rPr>
        <w:t>Naturalized plants (established plants)</w:t>
      </w:r>
      <w:r>
        <w:t xml:space="preserve"> — alien plants that sustain self-replacing populations for at least 10 years without direct intervention by people (or </w:t>
      </w:r>
      <w:proofErr w:type="gramStart"/>
      <w:r>
        <w:t>in spite of</w:t>
      </w:r>
      <w:proofErr w:type="gramEnd"/>
      <w:r>
        <w:t xml:space="preserve"> human intervention) by recruitment from seed or ramets (tillers, tubers, bulbs, fragments, etc.) capable of independent growth.</w:t>
      </w:r>
    </w:p>
    <w:p w14:paraId="104149BE" w14:textId="77777777" w:rsidR="000B4652" w:rsidRDefault="00F26AED">
      <w:r>
        <w:rPr>
          <w:b/>
          <w:bCs/>
        </w:rPr>
        <w:t xml:space="preserve">Non-native plants </w:t>
      </w:r>
      <w:r>
        <w:t xml:space="preserve">— plant taxa </w:t>
      </w:r>
      <w:proofErr w:type="gramStart"/>
      <w:r>
        <w:t>in a given</w:t>
      </w:r>
      <w:proofErr w:type="gramEnd"/>
      <w:r>
        <w:t xml:space="preserve"> area whose presence there is due to intentional or accidental introduction as a result of human activity</w:t>
      </w:r>
    </w:p>
    <w:p w14:paraId="104149BF" w14:textId="77777777" w:rsidR="000B4652" w:rsidRDefault="00F26AED">
      <w:r>
        <w:rPr>
          <w:b/>
          <w:bCs/>
        </w:rPr>
        <w:t xml:space="preserve">Transformer </w:t>
      </w:r>
      <w:r>
        <w:t xml:space="preserve">— a subset of invasive plants which change the character, condition, </w:t>
      </w:r>
      <w:proofErr w:type="gramStart"/>
      <w:r>
        <w:t>form</w:t>
      </w:r>
      <w:proofErr w:type="gramEnd"/>
      <w:r>
        <w:t xml:space="preserve"> or nature of ecosystems over a substantial area relative to the extent of that ecosystem.</w:t>
      </w:r>
    </w:p>
    <w:p w14:paraId="104149C0" w14:textId="77777777" w:rsidR="000B4652" w:rsidRDefault="000B4652"/>
    <w:p w14:paraId="104149C1" w14:textId="77777777" w:rsidR="000B4652" w:rsidRDefault="00F26AED">
      <w:pPr>
        <w:pStyle w:val="Heading2"/>
        <w:rPr>
          <w:shd w:val="clear" w:color="auto" w:fill="FFFFFF"/>
        </w:rPr>
      </w:pPr>
      <w:bookmarkStart w:id="15" w:name="_Toc247150008"/>
      <w:r>
        <w:rPr>
          <w:shd w:val="clear" w:color="auto" w:fill="FFFFFF"/>
        </w:rPr>
        <w:t xml:space="preserve">Arctic LNG 2 project and its predicted environmental </w:t>
      </w:r>
      <w:commentRangeStart w:id="16"/>
      <w:r>
        <w:rPr>
          <w:shd w:val="clear" w:color="auto" w:fill="FFFFFF"/>
        </w:rPr>
        <w:t>impacts</w:t>
      </w:r>
      <w:bookmarkEnd w:id="15"/>
      <w:commentRangeEnd w:id="16"/>
      <w:r w:rsidR="00E4679E">
        <w:rPr>
          <w:rStyle w:val="CommentReference"/>
          <w:rFonts w:eastAsiaTheme="minorEastAsia" w:cstheme="minorBidi"/>
          <w:b w:val="0"/>
          <w:bCs w:val="0"/>
        </w:rPr>
        <w:commentReference w:id="16"/>
      </w:r>
    </w:p>
    <w:p w14:paraId="104149C2" w14:textId="77777777" w:rsidR="000B4652" w:rsidRDefault="00F26AED">
      <w:r>
        <w:rPr>
          <w:noProof/>
          <w:lang w:val="ru-RU" w:eastAsia="ru-RU"/>
        </w:rPr>
        <w:drawing>
          <wp:anchor distT="0" distB="0" distL="114300" distR="114300" simplePos="0" relativeHeight="251684864" behindDoc="1" locked="0" layoutInCell="1" allowOverlap="1" wp14:anchorId="1041533D" wp14:editId="1041533E">
            <wp:simplePos x="0" y="0"/>
            <wp:positionH relativeFrom="margin">
              <wp:posOffset>95250</wp:posOffset>
            </wp:positionH>
            <wp:positionV relativeFrom="paragraph">
              <wp:posOffset>682625</wp:posOffset>
            </wp:positionV>
            <wp:extent cx="1729740" cy="2762885"/>
            <wp:effectExtent l="0" t="0" r="3810" b="18415"/>
            <wp:wrapTight wrapText="bothSides">
              <wp:wrapPolygon edited="0">
                <wp:start x="0" y="0"/>
                <wp:lineTo x="0" y="21446"/>
                <wp:lineTo x="21410" y="21446"/>
                <wp:lineTo x="21410" y="0"/>
                <wp:lineTo x="0" y="0"/>
              </wp:wrapPolygon>
            </wp:wrapTight>
            <wp:docPr id="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1914" cy="2766375"/>
                    </a:xfrm>
                    <a:prstGeom prst="rect">
                      <a:avLst/>
                    </a:prstGeom>
                  </pic:spPr>
                </pic:pic>
              </a:graphicData>
            </a:graphic>
          </wp:anchor>
        </w:drawing>
      </w:r>
      <w:r>
        <w:t>The Arctic LNG 2 is a project in the sphere of hydrocarbons extraction, production and offloading of liquefied natural gas and stabilized gas condensate. The Project comprises three process trains for production 6.6 MTPA of liquefied natural gas each, and up to 1.6 MTPA of stabilised gas condensate. The combined capacity of the three LNG trains is 19.8 MTPA. The resource base for the Project is the Salmanovskoye (Utrenneye) oil, gas, and condensate field (OGCF) at the border of the Gydan and Yamal petroleum regions in the West-Siberian oil-and-gas bearing province.</w:t>
      </w:r>
    </w:p>
    <w:p w14:paraId="104149C3" w14:textId="77777777" w:rsidR="000B4652" w:rsidRDefault="00F26AED">
      <w:r>
        <w:t>The Project includes the following components:</w:t>
      </w:r>
    </w:p>
    <w:p w14:paraId="104149C4" w14:textId="77777777" w:rsidR="000B4652" w:rsidRDefault="00F26AED">
      <w:r>
        <w:t xml:space="preserve">1. Salmanovskoye (Utrenneye) OGCF Facilities Setup (well pads, power supply facilities, gas treatment facilities, water intake and treatment facilities, wastewater treatment and disposal facilities, SMCIW disposal site, helicopter pads, materials and equipment facilities, temporary accommodation camps, Emergency Rescue Centre, infrastructure, temporary facilities for the construction </w:t>
      </w:r>
      <w:proofErr w:type="gramStart"/>
      <w:r>
        <w:t>phase;</w:t>
      </w:r>
      <w:proofErr w:type="gramEnd"/>
    </w:p>
    <w:p w14:paraId="104149C5" w14:textId="77777777" w:rsidR="000B4652" w:rsidRDefault="00F26AED">
      <w:r>
        <w:t>2. Construction of the GBS Plant for production, storage and offloading of liquefied natural gas and stabilised gas condensate (GBS with LNG &amp; SGC storage facilities, topside including process modules, loading arms and power supply facilities, onshore facilities (flare system, Operations Control Complex, pipe racks, boiler plant, utilities, drainage channel</w:t>
      </w:r>
      <w:proofErr w:type="gramStart"/>
      <w:r>
        <w:t>);</w:t>
      </w:r>
      <w:proofErr w:type="gramEnd"/>
    </w:p>
    <w:p w14:paraId="104149C6" w14:textId="77777777" w:rsidR="000B4652" w:rsidRDefault="00F26AED">
      <w:pPr>
        <w:rPr>
          <w:lang w:val="en-US"/>
        </w:rPr>
      </w:pPr>
      <w:r>
        <w:rPr>
          <w:noProof/>
          <w:lang w:val="ru-RU" w:eastAsia="ru-RU"/>
        </w:rPr>
        <mc:AlternateContent>
          <mc:Choice Requires="wps">
            <w:drawing>
              <wp:anchor distT="0" distB="0" distL="114300" distR="114300" simplePos="0" relativeHeight="251685888" behindDoc="0" locked="0" layoutInCell="1" allowOverlap="1" wp14:anchorId="1041533F" wp14:editId="10415340">
                <wp:simplePos x="0" y="0"/>
                <wp:positionH relativeFrom="margin">
                  <wp:posOffset>41910</wp:posOffset>
                </wp:positionH>
                <wp:positionV relativeFrom="paragraph">
                  <wp:posOffset>230505</wp:posOffset>
                </wp:positionV>
                <wp:extent cx="1783080" cy="701040"/>
                <wp:effectExtent l="0" t="0" r="7620" b="3810"/>
                <wp:wrapSquare wrapText="bothSides"/>
                <wp:docPr id="39" name="Надпись 4"/>
                <wp:cNvGraphicFramePr/>
                <a:graphic xmlns:a="http://schemas.openxmlformats.org/drawingml/2006/main">
                  <a:graphicData uri="http://schemas.microsoft.com/office/word/2010/wordprocessingShape">
                    <wps:wsp>
                      <wps:cNvSpPr txBox="1"/>
                      <wps:spPr>
                        <a:xfrm>
                          <a:off x="0" y="0"/>
                          <a:ext cx="1783080" cy="701040"/>
                        </a:xfrm>
                        <a:prstGeom prst="rect">
                          <a:avLst/>
                        </a:prstGeom>
                        <a:solidFill>
                          <a:srgbClr val="FFFFFF"/>
                        </a:solidFill>
                        <a:ln w="6350">
                          <a:noFill/>
                        </a:ln>
                        <a:effectLst/>
                      </wps:spPr>
                      <wps:txbx>
                        <w:txbxContent>
                          <w:p w14:paraId="1041548C" w14:textId="77777777" w:rsidR="000B4652" w:rsidRDefault="00F26AED">
                            <w:pPr>
                              <w:pStyle w:val="Caption"/>
                              <w:rPr>
                                <w:lang w:val="en-US"/>
                              </w:rPr>
                            </w:pPr>
                            <w:bookmarkStart w:id="17" w:name="_Toc91101834"/>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17"/>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1041533F" id="_x0000_t202" coordsize="21600,21600" o:spt="202" path="m,l,21600r21600,l21600,xe">
                <v:stroke joinstyle="miter"/>
                <v:path gradientshapeok="t" o:connecttype="rect"/>
              </v:shapetype>
              <v:shape id="Надпись 4" o:spid="_x0000_s1026" type="#_x0000_t202" style="position:absolute;left:0;text-align:left;margin-left:3.3pt;margin-top:18.15pt;width:140.4pt;height:55.2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" stroked="f" strokeweight=".5pt">
                <v:textbox>
                  <w:txbxContent>
                    <w:p w14:paraId="1041548C" w14:textId="77777777" w:rsidR="000B4652" w:rsidRDefault="00F26AED">
                      <w:pPr>
                        <w:pStyle w:val="Caption"/>
                        <w:rPr>
                          <w:lang w:val="en-US"/>
                        </w:rPr>
                      </w:pPr>
                      <w:bookmarkStart w:id="17" w:name="_Toc91101834"/>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17"/>
                    </w:p>
                  </w:txbxContent>
                </v:textbox>
                <w10:wrap type="square" anchorx="margin"/>
              </v:shape>
            </w:pict>
          </mc:Fallback>
        </mc:AlternateContent>
      </w:r>
      <w:r>
        <w:t xml:space="preserve">3. Construction of the </w:t>
      </w:r>
      <w:proofErr w:type="spellStart"/>
      <w:r>
        <w:t>Utrenniy</w:t>
      </w:r>
      <w:proofErr w:type="spellEnd"/>
      <w:r>
        <w:t xml:space="preserve"> liquefied natural gas and stabilised gas condensate terminal, including</w:t>
      </w:r>
    </w:p>
    <w:p w14:paraId="104149C7" w14:textId="77777777" w:rsidR="000B4652" w:rsidRDefault="00F26AED">
      <w:r>
        <w:t xml:space="preserve">- Temporary berth </w:t>
      </w:r>
      <w:proofErr w:type="gramStart"/>
      <w:r>
        <w:t>structures;</w:t>
      </w:r>
      <w:proofErr w:type="gramEnd"/>
    </w:p>
    <w:p w14:paraId="104149C8" w14:textId="77777777" w:rsidR="000B4652" w:rsidRDefault="00F26AED">
      <w:r>
        <w:t>- Early development facilities (approach channel, port water area, ALP-1 with a quayside, general-purpose berth, utilities, storage facilities</w:t>
      </w:r>
      <w:proofErr w:type="gramStart"/>
      <w:r>
        <w:t>);</w:t>
      </w:r>
      <w:proofErr w:type="gramEnd"/>
    </w:p>
    <w:p w14:paraId="104149C9" w14:textId="77777777" w:rsidR="000B4652" w:rsidRDefault="00F26AED">
      <w:r>
        <w:t>- Operating phase facilities (port fleet berth, ice barriers, navigation safety systems).</w:t>
      </w:r>
    </w:p>
    <w:p w14:paraId="104149CA" w14:textId="77777777" w:rsidR="000B4652" w:rsidRDefault="00F26AED">
      <w:pPr>
        <w:rPr>
          <w:lang w:val="en-US"/>
        </w:rPr>
      </w:pPr>
      <w:r>
        <w:lastRenderedPageBreak/>
        <w:t xml:space="preserve">The main impact on marine ecosystems is expected to be due to propagation of polluting substances and physical impacts (warming effect, turbulence, suspension of sediments, underwater noise, transformation of the thermohaline structure, etc.) along the prevailing directions of flows - </w:t>
      </w:r>
      <w:proofErr w:type="gramStart"/>
      <w:r>
        <w:t>i.e.</w:t>
      </w:r>
      <w:proofErr w:type="gramEnd"/>
      <w:r>
        <w:t xml:space="preserve"> river flows, sea-water penetration, tidal and wind-induced flows. Sea transport will be used during construction and operation of the Project facilities, and the resulting increase of load on the navigation routes and port infrastructure can be considered as a source of direct, </w:t>
      </w:r>
      <w:proofErr w:type="gramStart"/>
      <w:r>
        <w:t>indirect</w:t>
      </w:r>
      <w:proofErr w:type="gramEnd"/>
      <w:r>
        <w:t xml:space="preserve"> and cumulative impacts. The development of hydrocarbons in Yamal and Gydan will lead to an increase in ship traffic</w:t>
      </w:r>
      <w:r>
        <w:rPr>
          <w:lang w:val="en-US"/>
        </w:rPr>
        <w:t xml:space="preserve"> </w:t>
      </w:r>
      <w:r>
        <w:t>The growth of ship traffic</w:t>
      </w:r>
      <w:r>
        <w:rPr>
          <w:lang w:val="en-US"/>
        </w:rPr>
        <w:t xml:space="preserve"> as cumulative impact </w:t>
      </w:r>
      <w:r>
        <w:t xml:space="preserve">which will continue in the </w:t>
      </w:r>
      <w:r>
        <w:rPr>
          <w:lang w:val="en-US"/>
        </w:rPr>
        <w:t>Ob Estuary</w:t>
      </w:r>
      <w:r>
        <w:t xml:space="preserve"> even without the participation of the Company will lead to noise pollution, the </w:t>
      </w:r>
      <w:proofErr w:type="gramStart"/>
      <w:r>
        <w:t>risks</w:t>
      </w:r>
      <w:proofErr w:type="gramEnd"/>
      <w:r>
        <w:t xml:space="preserve"> of ship strikes both in ice-covered and ice-free seasons and oil spills.</w:t>
      </w:r>
    </w:p>
    <w:p w14:paraId="104149CB" w14:textId="77777777" w:rsidR="000B4652" w:rsidRDefault="00F26AED">
      <w:pPr>
        <w:rPr>
          <w:lang w:val="en-US"/>
        </w:rPr>
      </w:pPr>
      <w:r>
        <w:t>The Area of project Influence (AoI) is</w:t>
      </w:r>
      <w:r>
        <w:rPr>
          <w:lang w:val="en-US"/>
        </w:rPr>
        <w:t xml:space="preserve"> </w:t>
      </w:r>
      <w:r>
        <w:t xml:space="preserve">presented on Figure 1.1. The AoI has been agreed as the basis for ESHIA and planning with lenders and is limited to some extent by management control of the Project. The rationale for the </w:t>
      </w:r>
      <w:r>
        <w:rPr>
          <w:lang w:val="en-US"/>
        </w:rPr>
        <w:t>AoI</w:t>
      </w:r>
      <w:r>
        <w:t xml:space="preserve"> is presented in the “Project Area of Influence. Arctic LNG2 Project. Addendum to the ES</w:t>
      </w:r>
      <w:r>
        <w:rPr>
          <w:lang w:val="en-US"/>
        </w:rPr>
        <w:t>H</w:t>
      </w:r>
      <w:r>
        <w:t>IA</w:t>
      </w:r>
      <w:r>
        <w:rPr>
          <w:lang w:val="en-US"/>
        </w:rPr>
        <w:t>”.</w:t>
      </w:r>
    </w:p>
    <w:p w14:paraId="104149CC" w14:textId="77777777" w:rsidR="000B4652" w:rsidRDefault="00F26AED">
      <w:r>
        <w:t xml:space="preserve">The impact on terrestrial ecosystems is expected in relation to long-term and short-term land take/ habitat loss, compaction of soil, alteration of soil hydrology, noise, disturbance, light pollution, deposition of pollutants emitted to the air, activation of exogenous geological processes. Displaced husbandry activity will potentially lead to overgrazing and thus to tundra degradation and </w:t>
      </w:r>
      <w:proofErr w:type="gramStart"/>
      <w:r>
        <w:t>is considered to be</w:t>
      </w:r>
      <w:proofErr w:type="gramEnd"/>
      <w:r>
        <w:t xml:space="preserve"> an indirect impact. Impacts on bird populations in association with the airport are also possible (collisions with aircraft). Cumulative impacts associated with planning hydrocarbon development on Yamal and Gydan Peninsulas are possible. </w:t>
      </w:r>
      <w:r>
        <w:rPr>
          <w:lang w:val="en-US"/>
        </w:rPr>
        <w:t>These effects potentially</w:t>
      </w:r>
      <w:r>
        <w:t xml:space="preserve"> will be associated with light pollution leading a possible change in the migration routes of migratory birds and an increase in the pressure on tundra ecosystems due to displaced reindeer husbandry. Barriers to migration between the Yamal and Gydan Peninsulas may be created by shipping traffic and its effects on ice (considered to be a cumulative effect with </w:t>
      </w:r>
      <w:r>
        <w:rPr>
          <w:lang w:val="en-US"/>
        </w:rPr>
        <w:t>increasing traffic activity during the ice period and climate change)</w:t>
      </w:r>
      <w:r>
        <w:t xml:space="preserve">. This will potentially lead to further isolation of the isolated wild reindeer population of </w:t>
      </w:r>
      <w:proofErr w:type="spellStart"/>
      <w:r>
        <w:t>Schokalskogo</w:t>
      </w:r>
      <w:proofErr w:type="spellEnd"/>
      <w:r>
        <w:t xml:space="preserve"> island.</w:t>
      </w:r>
    </w:p>
    <w:p w14:paraId="104149CD" w14:textId="77777777" w:rsidR="000B4652" w:rsidRDefault="000B4652"/>
    <w:p w14:paraId="104149CE" w14:textId="77777777" w:rsidR="000B4652" w:rsidRDefault="00F26AED">
      <w:pPr>
        <w:pStyle w:val="Heading2"/>
      </w:pPr>
      <w:bookmarkStart w:id="18" w:name="_Toc613764993"/>
      <w:bookmarkStart w:id="19" w:name="X1e9fe435fb9fd5084a882ccb6703fa5f8d25669"/>
      <w:bookmarkEnd w:id="1"/>
      <w:r>
        <w:t>Potential ways of introduction of non-indigenous species</w:t>
      </w:r>
      <w:bookmarkEnd w:id="18"/>
    </w:p>
    <w:p w14:paraId="104149CF" w14:textId="77777777" w:rsidR="000B4652" w:rsidRDefault="00F26AED">
      <w:pPr>
        <w:pStyle w:val="Heading3"/>
      </w:pPr>
      <w:bookmarkStart w:id="20" w:name="_Toc1374828404"/>
      <w:r>
        <w:t>General scheme</w:t>
      </w:r>
      <w:bookmarkEnd w:id="20"/>
    </w:p>
    <w:p w14:paraId="104149D0" w14:textId="79AD546A" w:rsidR="000B4652" w:rsidRDefault="00F26AED">
      <w:r>
        <w:t>According to the Convention of Biological Diversity</w:t>
      </w:r>
      <w:r>
        <w:rPr>
          <w:rStyle w:val="FootnoteReference"/>
        </w:rPr>
        <w:footnoteReference w:id="2"/>
      </w:r>
      <w:r>
        <w:t>, pathways of introduction of invasive</w:t>
      </w:r>
      <w:ins w:id="21" w:author="Neil Cousins" w:date="2022-02-20T10:54:00Z">
        <w:r w:rsidR="00E8628E">
          <w:t xml:space="preserve"> alien</w:t>
        </w:r>
      </w:ins>
      <w:r>
        <w:t xml:space="preserve"> species, consisting of six major categories: (1) Release in nature, (2) Escape from confinement, (3) Transport contaminant, (4) Transport-stowaway, (5) Corridor, (6) Unaided.</w:t>
      </w:r>
    </w:p>
    <w:p w14:paraId="104149D1" w14:textId="77777777" w:rsidR="000B4652" w:rsidRDefault="00F26AED">
      <w:pPr>
        <w:rPr>
          <w:color w:val="FFC000" w:themeColor="accent4"/>
        </w:rPr>
      </w:pPr>
      <w:r>
        <w:rPr>
          <w:rStyle w:val="CaptionChar"/>
        </w:rPr>
        <w:t>Table 3.2.2. The pathways of introduction of invasive species (CBD. 2014, adopted)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6"/>
        <w:gridCol w:w="1349"/>
        <w:gridCol w:w="3476"/>
        <w:gridCol w:w="3476"/>
      </w:tblGrid>
      <w:tr w:rsidR="000B4652" w14:paraId="104149D6" w14:textId="77777777">
        <w:trPr>
          <w:trHeight w:val="346"/>
          <w:tblHeader/>
        </w:trPr>
        <w:tc>
          <w:tcPr>
            <w:tcW w:w="1329" w:type="dxa"/>
            <w:shd w:val="clear" w:color="auto" w:fill="00B0F0"/>
          </w:tcPr>
          <w:p w14:paraId="104149D2" w14:textId="77777777" w:rsidR="000B4652" w:rsidRDefault="00F26AED">
            <w:pPr>
              <w:jc w:val="left"/>
              <w:rPr>
                <w:b/>
                <w:bCs/>
                <w:color w:val="FFFFFF" w:themeColor="background1"/>
                <w:sz w:val="15"/>
                <w:szCs w:val="15"/>
              </w:rPr>
            </w:pPr>
            <w:r>
              <w:rPr>
                <w:b/>
                <w:bCs/>
                <w:color w:val="FFFFFF" w:themeColor="background1"/>
                <w:sz w:val="15"/>
                <w:szCs w:val="15"/>
              </w:rPr>
              <w:t>Cause</w:t>
            </w:r>
          </w:p>
        </w:tc>
        <w:tc>
          <w:tcPr>
            <w:tcW w:w="1350" w:type="dxa"/>
            <w:shd w:val="clear" w:color="auto" w:fill="00B0F0"/>
          </w:tcPr>
          <w:p w14:paraId="104149D3" w14:textId="77777777" w:rsidR="000B4652" w:rsidRDefault="00F26AED">
            <w:pPr>
              <w:jc w:val="left"/>
              <w:rPr>
                <w:b/>
                <w:bCs/>
                <w:color w:val="FFFFFF" w:themeColor="background1"/>
                <w:sz w:val="15"/>
                <w:szCs w:val="15"/>
              </w:rPr>
            </w:pPr>
            <w:r>
              <w:rPr>
                <w:b/>
                <w:bCs/>
                <w:color w:val="FFFFFF" w:themeColor="background1"/>
                <w:sz w:val="15"/>
                <w:szCs w:val="15"/>
              </w:rPr>
              <w:t>Category</w:t>
            </w:r>
          </w:p>
        </w:tc>
        <w:tc>
          <w:tcPr>
            <w:tcW w:w="3490" w:type="dxa"/>
            <w:shd w:val="clear" w:color="auto" w:fill="00B0F0"/>
          </w:tcPr>
          <w:p w14:paraId="104149D4" w14:textId="77777777" w:rsidR="000B4652" w:rsidRDefault="00F26AED">
            <w:pPr>
              <w:jc w:val="left"/>
              <w:rPr>
                <w:b/>
                <w:bCs/>
                <w:color w:val="FFFFFF" w:themeColor="background1"/>
                <w:sz w:val="15"/>
                <w:szCs w:val="15"/>
              </w:rPr>
            </w:pPr>
            <w:r>
              <w:rPr>
                <w:b/>
                <w:bCs/>
                <w:color w:val="FFFFFF" w:themeColor="background1"/>
                <w:sz w:val="15"/>
                <w:szCs w:val="15"/>
              </w:rPr>
              <w:t>Subcategory</w:t>
            </w:r>
          </w:p>
        </w:tc>
        <w:tc>
          <w:tcPr>
            <w:tcW w:w="3490" w:type="dxa"/>
            <w:shd w:val="clear" w:color="auto" w:fill="00B0F0"/>
          </w:tcPr>
          <w:p w14:paraId="104149D5" w14:textId="77777777" w:rsidR="000B4652" w:rsidRDefault="00F26AED">
            <w:pPr>
              <w:jc w:val="left"/>
              <w:rPr>
                <w:b/>
                <w:bCs/>
                <w:color w:val="FFFFFF" w:themeColor="background1"/>
                <w:sz w:val="15"/>
                <w:szCs w:val="15"/>
              </w:rPr>
            </w:pPr>
            <w:r>
              <w:rPr>
                <w:b/>
                <w:bCs/>
                <w:color w:val="FFFFFF" w:themeColor="background1"/>
                <w:sz w:val="15"/>
                <w:szCs w:val="15"/>
              </w:rPr>
              <w:t>In Project’s Realms</w:t>
            </w:r>
          </w:p>
        </w:tc>
      </w:tr>
      <w:tr w:rsidR="000B4652" w14:paraId="104149E1" w14:textId="77777777">
        <w:trPr>
          <w:trHeight w:val="691"/>
        </w:trPr>
        <w:tc>
          <w:tcPr>
            <w:tcW w:w="1329" w:type="dxa"/>
            <w:vMerge w:val="restart"/>
            <w:vAlign w:val="center"/>
          </w:tcPr>
          <w:p w14:paraId="104149D7" w14:textId="77777777" w:rsidR="000B4652" w:rsidRDefault="00F26AED">
            <w:pPr>
              <w:jc w:val="left"/>
              <w:rPr>
                <w:sz w:val="15"/>
                <w:szCs w:val="15"/>
                <w:lang w:val="en-US"/>
              </w:rPr>
            </w:pPr>
            <w:r>
              <w:rPr>
                <w:sz w:val="15"/>
                <w:szCs w:val="15"/>
                <w:lang w:val="en-US"/>
              </w:rPr>
              <w:t>Import</w:t>
            </w:r>
          </w:p>
          <w:p w14:paraId="104149D8" w14:textId="77777777" w:rsidR="000B4652" w:rsidRDefault="00F26AED">
            <w:pPr>
              <w:jc w:val="left"/>
              <w:rPr>
                <w:sz w:val="15"/>
                <w:szCs w:val="15"/>
                <w:lang w:val="en-US"/>
              </w:rPr>
            </w:pPr>
            <w:r>
              <w:rPr>
                <w:sz w:val="15"/>
                <w:szCs w:val="15"/>
                <w:lang w:val="en-US"/>
              </w:rPr>
              <w:t>[purposeful</w:t>
            </w:r>
          </w:p>
          <w:p w14:paraId="104149D9" w14:textId="77777777" w:rsidR="000B4652" w:rsidRDefault="00F26AED">
            <w:pPr>
              <w:jc w:val="left"/>
              <w:rPr>
                <w:sz w:val="15"/>
                <w:szCs w:val="15"/>
                <w:lang w:val="en-US"/>
              </w:rPr>
            </w:pPr>
            <w:r>
              <w:rPr>
                <w:sz w:val="15"/>
                <w:szCs w:val="15"/>
                <w:lang w:val="en-US"/>
              </w:rPr>
              <w:t>import of the</w:t>
            </w:r>
          </w:p>
          <w:p w14:paraId="104149DA" w14:textId="77777777" w:rsidR="000B4652" w:rsidRDefault="00F26AED">
            <w:pPr>
              <w:jc w:val="left"/>
              <w:rPr>
                <w:sz w:val="15"/>
                <w:szCs w:val="15"/>
                <w:lang w:val="en-US"/>
              </w:rPr>
            </w:pPr>
            <w:r>
              <w:rPr>
                <w:sz w:val="15"/>
                <w:szCs w:val="15"/>
                <w:lang w:val="en-US"/>
              </w:rPr>
              <w:t>species]</w:t>
            </w:r>
          </w:p>
        </w:tc>
        <w:tc>
          <w:tcPr>
            <w:tcW w:w="1350" w:type="dxa"/>
            <w:vAlign w:val="center"/>
          </w:tcPr>
          <w:p w14:paraId="104149DB" w14:textId="77777777" w:rsidR="000B4652" w:rsidRDefault="00F26AED">
            <w:pPr>
              <w:jc w:val="left"/>
              <w:rPr>
                <w:sz w:val="15"/>
                <w:szCs w:val="15"/>
              </w:rPr>
            </w:pPr>
            <w:r>
              <w:rPr>
                <w:sz w:val="15"/>
                <w:szCs w:val="15"/>
              </w:rPr>
              <w:t>(1) Release</w:t>
            </w:r>
          </w:p>
          <w:p w14:paraId="104149DC" w14:textId="77777777" w:rsidR="000B4652" w:rsidRDefault="00F26AED">
            <w:pPr>
              <w:jc w:val="left"/>
              <w:rPr>
                <w:sz w:val="15"/>
                <w:szCs w:val="15"/>
              </w:rPr>
            </w:pPr>
            <w:r>
              <w:rPr>
                <w:sz w:val="15"/>
                <w:szCs w:val="15"/>
              </w:rPr>
              <w:t>in nature</w:t>
            </w:r>
          </w:p>
          <w:p w14:paraId="104149DD" w14:textId="77777777" w:rsidR="000B4652" w:rsidRDefault="00F26AED">
            <w:pPr>
              <w:jc w:val="left"/>
              <w:rPr>
                <w:sz w:val="15"/>
                <w:szCs w:val="15"/>
              </w:rPr>
            </w:pPr>
            <w:r>
              <w:rPr>
                <w:sz w:val="15"/>
                <w:szCs w:val="15"/>
              </w:rPr>
              <w:t>[intentional]</w:t>
            </w:r>
          </w:p>
        </w:tc>
        <w:tc>
          <w:tcPr>
            <w:tcW w:w="3490" w:type="dxa"/>
            <w:vAlign w:val="center"/>
          </w:tcPr>
          <w:p w14:paraId="104149DE" w14:textId="77777777" w:rsidR="000B4652" w:rsidRDefault="00F26AED">
            <w:pPr>
              <w:jc w:val="left"/>
              <w:rPr>
                <w:sz w:val="15"/>
                <w:szCs w:val="15"/>
                <w:lang w:val="en-US"/>
              </w:rPr>
            </w:pPr>
            <w:r>
              <w:rPr>
                <w:sz w:val="15"/>
                <w:szCs w:val="15"/>
                <w:lang w:val="en-US"/>
              </w:rPr>
              <w:t>• for use [commercial]</w:t>
            </w:r>
          </w:p>
          <w:p w14:paraId="104149DF" w14:textId="77777777" w:rsidR="000B4652" w:rsidRDefault="00F26AED">
            <w:pPr>
              <w:jc w:val="left"/>
              <w:rPr>
                <w:sz w:val="15"/>
                <w:szCs w:val="15"/>
                <w:lang w:val="en-US"/>
              </w:rPr>
            </w:pPr>
            <w:r>
              <w:rPr>
                <w:sz w:val="15"/>
                <w:szCs w:val="15"/>
                <w:lang w:val="en-US"/>
              </w:rPr>
              <w:t>• for landscape ‘improvement’ in the wild</w:t>
            </w:r>
          </w:p>
        </w:tc>
        <w:tc>
          <w:tcPr>
            <w:tcW w:w="3490" w:type="dxa"/>
            <w:vAlign w:val="center"/>
          </w:tcPr>
          <w:p w14:paraId="104149E0" w14:textId="77777777" w:rsidR="000B4652" w:rsidRDefault="00F26AED">
            <w:pPr>
              <w:jc w:val="left"/>
              <w:rPr>
                <w:sz w:val="15"/>
                <w:szCs w:val="15"/>
                <w:lang w:val="en-US"/>
              </w:rPr>
            </w:pPr>
            <w:r>
              <w:rPr>
                <w:sz w:val="15"/>
                <w:szCs w:val="15"/>
              </w:rPr>
              <w:t>Restoration activities included biological stage for fixing the substrate and creating artificial meadows</w:t>
            </w:r>
          </w:p>
        </w:tc>
      </w:tr>
      <w:tr w:rsidR="000B4652" w14:paraId="104149EB" w14:textId="77777777">
        <w:trPr>
          <w:trHeight w:val="1834"/>
        </w:trPr>
        <w:tc>
          <w:tcPr>
            <w:tcW w:w="1329" w:type="dxa"/>
            <w:vMerge/>
            <w:vAlign w:val="center"/>
          </w:tcPr>
          <w:p w14:paraId="104149E2" w14:textId="77777777" w:rsidR="000B4652" w:rsidRDefault="000B4652">
            <w:pPr>
              <w:jc w:val="left"/>
              <w:rPr>
                <w:sz w:val="15"/>
                <w:szCs w:val="15"/>
                <w:lang w:val="en-US"/>
              </w:rPr>
            </w:pPr>
          </w:p>
        </w:tc>
        <w:tc>
          <w:tcPr>
            <w:tcW w:w="1350" w:type="dxa"/>
            <w:vAlign w:val="center"/>
          </w:tcPr>
          <w:p w14:paraId="104149E3" w14:textId="77777777" w:rsidR="000B4652" w:rsidRDefault="00F26AED">
            <w:pPr>
              <w:jc w:val="left"/>
              <w:rPr>
                <w:sz w:val="15"/>
                <w:szCs w:val="15"/>
              </w:rPr>
            </w:pPr>
            <w:r>
              <w:rPr>
                <w:sz w:val="15"/>
                <w:szCs w:val="15"/>
              </w:rPr>
              <w:t>(2) Escape from</w:t>
            </w:r>
          </w:p>
          <w:p w14:paraId="104149E4" w14:textId="77777777" w:rsidR="000B4652" w:rsidRDefault="00F26AED">
            <w:pPr>
              <w:jc w:val="left"/>
              <w:rPr>
                <w:sz w:val="15"/>
                <w:szCs w:val="15"/>
                <w:lang w:val="en-US"/>
              </w:rPr>
            </w:pPr>
            <w:r>
              <w:rPr>
                <w:sz w:val="15"/>
                <w:szCs w:val="15"/>
              </w:rPr>
              <w:t>confinement</w:t>
            </w:r>
          </w:p>
        </w:tc>
        <w:tc>
          <w:tcPr>
            <w:tcW w:w="3490" w:type="dxa"/>
            <w:vAlign w:val="center"/>
          </w:tcPr>
          <w:p w14:paraId="104149E5" w14:textId="77777777" w:rsidR="000B4652" w:rsidRDefault="00F26AED">
            <w:pPr>
              <w:jc w:val="left"/>
              <w:rPr>
                <w:sz w:val="15"/>
                <w:szCs w:val="15"/>
                <w:lang w:val="en-US"/>
              </w:rPr>
            </w:pPr>
            <w:r>
              <w:rPr>
                <w:sz w:val="15"/>
                <w:szCs w:val="15"/>
                <w:lang w:val="en-US"/>
              </w:rPr>
              <w:t>• from agriculture</w:t>
            </w:r>
          </w:p>
          <w:p w14:paraId="104149E6" w14:textId="77777777" w:rsidR="000B4652" w:rsidRDefault="00F26AED">
            <w:pPr>
              <w:jc w:val="left"/>
              <w:rPr>
                <w:sz w:val="15"/>
                <w:szCs w:val="15"/>
                <w:lang w:val="en-US"/>
              </w:rPr>
            </w:pPr>
            <w:r>
              <w:rPr>
                <w:sz w:val="15"/>
                <w:szCs w:val="15"/>
                <w:lang w:val="en-US"/>
              </w:rPr>
              <w:t>• from horticulture</w:t>
            </w:r>
          </w:p>
          <w:p w14:paraId="104149E7" w14:textId="77777777" w:rsidR="000B4652" w:rsidRDefault="00F26AED">
            <w:pPr>
              <w:jc w:val="left"/>
              <w:rPr>
                <w:sz w:val="15"/>
                <w:szCs w:val="15"/>
                <w:lang w:val="en-US"/>
              </w:rPr>
            </w:pPr>
            <w:r>
              <w:rPr>
                <w:sz w:val="15"/>
                <w:szCs w:val="15"/>
                <w:lang w:val="en-US"/>
              </w:rPr>
              <w:t>• from ornamental purpose other than horticulture</w:t>
            </w:r>
          </w:p>
          <w:p w14:paraId="104149E8" w14:textId="77777777" w:rsidR="000B4652" w:rsidRDefault="00F26AED">
            <w:pPr>
              <w:jc w:val="left"/>
              <w:rPr>
                <w:sz w:val="15"/>
                <w:szCs w:val="15"/>
                <w:lang w:val="en-US"/>
              </w:rPr>
            </w:pPr>
            <w:r>
              <w:rPr>
                <w:sz w:val="15"/>
                <w:szCs w:val="15"/>
                <w:lang w:val="en-US"/>
              </w:rPr>
              <w:t>• from botanical gardens</w:t>
            </w:r>
          </w:p>
          <w:p w14:paraId="104149E9" w14:textId="77777777" w:rsidR="000B4652" w:rsidRDefault="00F26AED">
            <w:pPr>
              <w:jc w:val="left"/>
              <w:rPr>
                <w:sz w:val="15"/>
                <w:szCs w:val="15"/>
                <w:lang w:val="en-US"/>
              </w:rPr>
            </w:pPr>
            <w:r>
              <w:rPr>
                <w:sz w:val="15"/>
                <w:szCs w:val="15"/>
                <w:lang w:val="en-US"/>
              </w:rPr>
              <w:t>• from research</w:t>
            </w:r>
          </w:p>
        </w:tc>
        <w:tc>
          <w:tcPr>
            <w:tcW w:w="3490" w:type="dxa"/>
            <w:vAlign w:val="center"/>
          </w:tcPr>
          <w:p w14:paraId="104149EA" w14:textId="77777777" w:rsidR="000B4652" w:rsidRDefault="00F26AED">
            <w:pPr>
              <w:jc w:val="left"/>
              <w:rPr>
                <w:sz w:val="15"/>
                <w:szCs w:val="15"/>
              </w:rPr>
            </w:pPr>
            <w:r>
              <w:rPr>
                <w:sz w:val="15"/>
                <w:szCs w:val="15"/>
              </w:rPr>
              <w:t>Not expected</w:t>
            </w:r>
          </w:p>
        </w:tc>
      </w:tr>
      <w:tr w:rsidR="000B4652" w14:paraId="104149F3" w14:textId="77777777">
        <w:tc>
          <w:tcPr>
            <w:tcW w:w="1329" w:type="dxa"/>
            <w:vMerge w:val="restart"/>
          </w:tcPr>
          <w:p w14:paraId="104149EC" w14:textId="77777777" w:rsidR="000B4652" w:rsidRDefault="00F26AED">
            <w:pPr>
              <w:jc w:val="left"/>
              <w:rPr>
                <w:sz w:val="15"/>
                <w:szCs w:val="15"/>
                <w:lang w:val="en-US"/>
              </w:rPr>
            </w:pPr>
            <w:r>
              <w:rPr>
                <w:sz w:val="15"/>
                <w:szCs w:val="15"/>
              </w:rPr>
              <w:t>Transport</w:t>
            </w:r>
          </w:p>
        </w:tc>
        <w:tc>
          <w:tcPr>
            <w:tcW w:w="1350" w:type="dxa"/>
          </w:tcPr>
          <w:p w14:paraId="104149ED" w14:textId="77777777" w:rsidR="000B4652" w:rsidRDefault="00F26AED">
            <w:pPr>
              <w:jc w:val="left"/>
              <w:rPr>
                <w:sz w:val="15"/>
                <w:szCs w:val="15"/>
                <w:lang w:val="en-US"/>
              </w:rPr>
            </w:pPr>
            <w:r>
              <w:rPr>
                <w:sz w:val="15"/>
                <w:szCs w:val="15"/>
              </w:rPr>
              <w:t>(3) Contaminant</w:t>
            </w:r>
          </w:p>
        </w:tc>
        <w:tc>
          <w:tcPr>
            <w:tcW w:w="3490" w:type="dxa"/>
          </w:tcPr>
          <w:p w14:paraId="104149EE" w14:textId="77777777" w:rsidR="000B4652" w:rsidRDefault="00F26AED">
            <w:pPr>
              <w:jc w:val="left"/>
              <w:rPr>
                <w:sz w:val="15"/>
                <w:szCs w:val="15"/>
                <w:lang w:val="en-US"/>
              </w:rPr>
            </w:pPr>
            <w:r>
              <w:rPr>
                <w:sz w:val="15"/>
                <w:szCs w:val="15"/>
                <w:lang w:val="en-US"/>
              </w:rPr>
              <w:t xml:space="preserve">• as contaminants on animals (except parasites) </w:t>
            </w:r>
          </w:p>
          <w:p w14:paraId="104149EF" w14:textId="77777777" w:rsidR="000B4652" w:rsidRDefault="00F26AED">
            <w:pPr>
              <w:jc w:val="left"/>
              <w:rPr>
                <w:sz w:val="15"/>
                <w:szCs w:val="15"/>
                <w:lang w:val="en-US"/>
              </w:rPr>
            </w:pPr>
            <w:r>
              <w:rPr>
                <w:sz w:val="15"/>
                <w:szCs w:val="15"/>
                <w:lang w:val="en-US"/>
              </w:rPr>
              <w:t>• of seed</w:t>
            </w:r>
          </w:p>
          <w:p w14:paraId="104149F0" w14:textId="77777777" w:rsidR="000B4652" w:rsidRDefault="00F26AED">
            <w:pPr>
              <w:jc w:val="left"/>
              <w:rPr>
                <w:sz w:val="15"/>
                <w:szCs w:val="15"/>
                <w:lang w:val="en-US"/>
              </w:rPr>
            </w:pPr>
            <w:r>
              <w:rPr>
                <w:sz w:val="15"/>
                <w:szCs w:val="15"/>
                <w:lang w:val="en-US"/>
              </w:rPr>
              <w:t>• of soil</w:t>
            </w:r>
          </w:p>
          <w:p w14:paraId="104149F1" w14:textId="77777777" w:rsidR="000B4652" w:rsidRDefault="00F26AED">
            <w:pPr>
              <w:jc w:val="left"/>
              <w:rPr>
                <w:sz w:val="15"/>
                <w:szCs w:val="15"/>
                <w:lang w:val="en-US"/>
              </w:rPr>
            </w:pPr>
            <w:r>
              <w:rPr>
                <w:sz w:val="15"/>
                <w:szCs w:val="15"/>
                <w:lang w:val="en-US"/>
              </w:rPr>
              <w:lastRenderedPageBreak/>
              <w:t>• of nursery material</w:t>
            </w:r>
          </w:p>
        </w:tc>
        <w:tc>
          <w:tcPr>
            <w:tcW w:w="3490" w:type="dxa"/>
          </w:tcPr>
          <w:p w14:paraId="104149F2" w14:textId="77777777" w:rsidR="000B4652" w:rsidRDefault="00F26AED">
            <w:pPr>
              <w:jc w:val="left"/>
              <w:rPr>
                <w:sz w:val="15"/>
                <w:szCs w:val="15"/>
              </w:rPr>
            </w:pPr>
            <w:r>
              <w:rPr>
                <w:sz w:val="15"/>
                <w:szCs w:val="15"/>
              </w:rPr>
              <w:lastRenderedPageBreak/>
              <w:t xml:space="preserve">Seed material, fertile soil </w:t>
            </w:r>
          </w:p>
        </w:tc>
      </w:tr>
      <w:tr w:rsidR="000B4652" w14:paraId="104149FD" w14:textId="77777777">
        <w:tc>
          <w:tcPr>
            <w:tcW w:w="1329" w:type="dxa"/>
            <w:vMerge/>
          </w:tcPr>
          <w:p w14:paraId="104149F4" w14:textId="77777777" w:rsidR="000B4652" w:rsidRDefault="000B4652">
            <w:pPr>
              <w:jc w:val="left"/>
              <w:rPr>
                <w:sz w:val="15"/>
                <w:szCs w:val="15"/>
                <w:lang w:val="en-US"/>
              </w:rPr>
            </w:pPr>
          </w:p>
        </w:tc>
        <w:tc>
          <w:tcPr>
            <w:tcW w:w="1350" w:type="dxa"/>
          </w:tcPr>
          <w:p w14:paraId="104149F5" w14:textId="77777777" w:rsidR="000B4652" w:rsidRDefault="00F26AED">
            <w:pPr>
              <w:jc w:val="left"/>
              <w:rPr>
                <w:sz w:val="15"/>
                <w:szCs w:val="15"/>
                <w:lang w:val="en-US"/>
              </w:rPr>
            </w:pPr>
            <w:r>
              <w:rPr>
                <w:sz w:val="15"/>
                <w:szCs w:val="15"/>
              </w:rPr>
              <w:t>(4) Stowaway</w:t>
            </w:r>
          </w:p>
        </w:tc>
        <w:tc>
          <w:tcPr>
            <w:tcW w:w="3490" w:type="dxa"/>
          </w:tcPr>
          <w:p w14:paraId="104149F6" w14:textId="77777777" w:rsidR="000B4652" w:rsidRDefault="00F26AED">
            <w:pPr>
              <w:jc w:val="left"/>
              <w:rPr>
                <w:sz w:val="15"/>
                <w:szCs w:val="15"/>
                <w:lang w:val="en-US"/>
              </w:rPr>
            </w:pPr>
            <w:r>
              <w:rPr>
                <w:sz w:val="15"/>
                <w:szCs w:val="15"/>
                <w:lang w:val="en-US"/>
              </w:rPr>
              <w:t>• with people and their luggage/equipment</w:t>
            </w:r>
          </w:p>
          <w:p w14:paraId="104149F7" w14:textId="77777777" w:rsidR="000B4652" w:rsidRDefault="00F26AED">
            <w:pPr>
              <w:jc w:val="left"/>
              <w:rPr>
                <w:sz w:val="15"/>
                <w:szCs w:val="15"/>
                <w:lang w:val="en-US"/>
              </w:rPr>
            </w:pPr>
            <w:r>
              <w:rPr>
                <w:sz w:val="15"/>
                <w:szCs w:val="15"/>
                <w:lang w:val="en-US"/>
              </w:rPr>
              <w:t>• in or on vehicles</w:t>
            </w:r>
          </w:p>
          <w:p w14:paraId="104149F8" w14:textId="77777777" w:rsidR="000B4652" w:rsidRDefault="00F26AED">
            <w:pPr>
              <w:jc w:val="left"/>
              <w:rPr>
                <w:sz w:val="15"/>
                <w:szCs w:val="15"/>
                <w:lang w:val="en-US"/>
              </w:rPr>
            </w:pPr>
            <w:r>
              <w:rPr>
                <w:sz w:val="15"/>
                <w:szCs w:val="15"/>
                <w:lang w:val="en-US"/>
              </w:rPr>
              <w:t>• in or on airplanes</w:t>
            </w:r>
          </w:p>
          <w:p w14:paraId="104149F9" w14:textId="77777777" w:rsidR="000B4652" w:rsidRDefault="00F26AED">
            <w:pPr>
              <w:jc w:val="left"/>
              <w:rPr>
                <w:sz w:val="15"/>
                <w:szCs w:val="15"/>
                <w:lang w:val="en-US"/>
              </w:rPr>
            </w:pPr>
            <w:r>
              <w:rPr>
                <w:sz w:val="15"/>
                <w:szCs w:val="15"/>
                <w:lang w:val="en-US"/>
              </w:rPr>
              <w:t>• with machinery/equipment</w:t>
            </w:r>
          </w:p>
          <w:p w14:paraId="104149FA" w14:textId="77777777" w:rsidR="000B4652" w:rsidRDefault="00F26AED">
            <w:pPr>
              <w:jc w:val="left"/>
              <w:rPr>
                <w:sz w:val="15"/>
                <w:szCs w:val="15"/>
                <w:lang w:val="en-US"/>
              </w:rPr>
            </w:pPr>
            <w:r>
              <w:rPr>
                <w:sz w:val="15"/>
                <w:szCs w:val="15"/>
                <w:lang w:val="en-US"/>
              </w:rPr>
              <w:t>• in or on ships/boats</w:t>
            </w:r>
          </w:p>
        </w:tc>
        <w:tc>
          <w:tcPr>
            <w:tcW w:w="3490" w:type="dxa"/>
          </w:tcPr>
          <w:p w14:paraId="104149FB" w14:textId="77777777" w:rsidR="000B4652" w:rsidRDefault="00F26AED">
            <w:pPr>
              <w:jc w:val="left"/>
              <w:rPr>
                <w:sz w:val="15"/>
                <w:szCs w:val="15"/>
              </w:rPr>
            </w:pPr>
            <w:r>
              <w:rPr>
                <w:sz w:val="15"/>
                <w:szCs w:val="15"/>
              </w:rPr>
              <w:t xml:space="preserve">Transportation in the ballast water of ship; on hulls of </w:t>
            </w:r>
            <w:proofErr w:type="gramStart"/>
            <w:r>
              <w:rPr>
                <w:sz w:val="15"/>
                <w:szCs w:val="15"/>
              </w:rPr>
              <w:t>ships;</w:t>
            </w:r>
            <w:proofErr w:type="gramEnd"/>
          </w:p>
          <w:p w14:paraId="104149FC" w14:textId="77777777" w:rsidR="000B4652" w:rsidRDefault="00F26AED">
            <w:pPr>
              <w:jc w:val="left"/>
              <w:rPr>
                <w:sz w:val="15"/>
                <w:szCs w:val="15"/>
              </w:rPr>
            </w:pPr>
            <w:r>
              <w:rPr>
                <w:sz w:val="15"/>
                <w:szCs w:val="15"/>
              </w:rPr>
              <w:t>W</w:t>
            </w:r>
            <w:proofErr w:type="spellStart"/>
            <w:r>
              <w:rPr>
                <w:sz w:val="15"/>
                <w:szCs w:val="15"/>
                <w:lang w:val="en-US"/>
              </w:rPr>
              <w:t>ith</w:t>
            </w:r>
            <w:proofErr w:type="spellEnd"/>
            <w:r>
              <w:rPr>
                <w:sz w:val="15"/>
                <w:szCs w:val="15"/>
                <w:lang w:val="en-US"/>
              </w:rPr>
              <w:t xml:space="preserve"> people and their luggage/equipment</w:t>
            </w:r>
            <w:r>
              <w:rPr>
                <w:sz w:val="15"/>
                <w:szCs w:val="15"/>
              </w:rPr>
              <w:t xml:space="preserve">, </w:t>
            </w:r>
            <w:r>
              <w:rPr>
                <w:sz w:val="15"/>
                <w:szCs w:val="15"/>
                <w:lang w:val="en-US"/>
              </w:rPr>
              <w:t>on vehicles</w:t>
            </w:r>
            <w:r>
              <w:rPr>
                <w:sz w:val="15"/>
                <w:szCs w:val="15"/>
              </w:rPr>
              <w:t xml:space="preserve">, </w:t>
            </w:r>
            <w:r>
              <w:rPr>
                <w:sz w:val="15"/>
                <w:szCs w:val="15"/>
                <w:lang w:val="en-US"/>
              </w:rPr>
              <w:t>in or on airplanes</w:t>
            </w:r>
            <w:r>
              <w:rPr>
                <w:sz w:val="15"/>
                <w:szCs w:val="15"/>
              </w:rPr>
              <w:t xml:space="preserve">, </w:t>
            </w:r>
            <w:r>
              <w:rPr>
                <w:sz w:val="15"/>
                <w:szCs w:val="15"/>
                <w:lang w:val="en-US"/>
              </w:rPr>
              <w:t>with machinery/equipment</w:t>
            </w:r>
            <w:r>
              <w:rPr>
                <w:sz w:val="15"/>
                <w:szCs w:val="15"/>
              </w:rPr>
              <w:t xml:space="preserve"> </w:t>
            </w:r>
          </w:p>
        </w:tc>
      </w:tr>
      <w:tr w:rsidR="000B4652" w14:paraId="10414A02" w14:textId="77777777">
        <w:tc>
          <w:tcPr>
            <w:tcW w:w="1329" w:type="dxa"/>
            <w:vMerge w:val="restart"/>
          </w:tcPr>
          <w:p w14:paraId="104149FE" w14:textId="77777777" w:rsidR="000B4652" w:rsidRDefault="00F26AED">
            <w:pPr>
              <w:jc w:val="left"/>
              <w:rPr>
                <w:sz w:val="15"/>
                <w:szCs w:val="15"/>
                <w:lang w:val="en-US"/>
              </w:rPr>
            </w:pPr>
            <w:r>
              <w:rPr>
                <w:sz w:val="15"/>
                <w:szCs w:val="15"/>
              </w:rPr>
              <w:t>Spread</w:t>
            </w:r>
          </w:p>
        </w:tc>
        <w:tc>
          <w:tcPr>
            <w:tcW w:w="1350" w:type="dxa"/>
          </w:tcPr>
          <w:p w14:paraId="104149FF" w14:textId="77777777" w:rsidR="000B4652" w:rsidRDefault="00F26AED">
            <w:pPr>
              <w:jc w:val="left"/>
              <w:rPr>
                <w:sz w:val="15"/>
                <w:szCs w:val="15"/>
                <w:lang w:val="en-US"/>
              </w:rPr>
            </w:pPr>
            <w:r>
              <w:rPr>
                <w:sz w:val="15"/>
                <w:szCs w:val="15"/>
              </w:rPr>
              <w:t>(5) Corridor</w:t>
            </w:r>
          </w:p>
        </w:tc>
        <w:tc>
          <w:tcPr>
            <w:tcW w:w="3490" w:type="dxa"/>
          </w:tcPr>
          <w:p w14:paraId="10414A00" w14:textId="77777777" w:rsidR="000B4652" w:rsidRDefault="00F26AED">
            <w:pPr>
              <w:jc w:val="left"/>
              <w:rPr>
                <w:sz w:val="15"/>
                <w:szCs w:val="15"/>
                <w:lang w:val="en-US"/>
              </w:rPr>
            </w:pPr>
            <w:r>
              <w:rPr>
                <w:sz w:val="15"/>
                <w:szCs w:val="15"/>
                <w:lang w:val="en-US"/>
              </w:rPr>
              <w:t>movement of alien organisms into a new region following the</w:t>
            </w:r>
            <w:r>
              <w:rPr>
                <w:sz w:val="15"/>
                <w:szCs w:val="15"/>
              </w:rPr>
              <w:t xml:space="preserve"> </w:t>
            </w:r>
            <w:r>
              <w:rPr>
                <w:sz w:val="15"/>
                <w:szCs w:val="15"/>
                <w:lang w:val="en-US"/>
              </w:rPr>
              <w:t>construction of transport infrastructure</w:t>
            </w:r>
          </w:p>
        </w:tc>
        <w:tc>
          <w:tcPr>
            <w:tcW w:w="3490" w:type="dxa"/>
          </w:tcPr>
          <w:p w14:paraId="10414A01" w14:textId="77777777" w:rsidR="000B4652" w:rsidRDefault="00F26AED">
            <w:pPr>
              <w:jc w:val="left"/>
              <w:rPr>
                <w:sz w:val="15"/>
                <w:szCs w:val="15"/>
                <w:lang w:val="en-US"/>
              </w:rPr>
            </w:pPr>
            <w:r>
              <w:rPr>
                <w:sz w:val="15"/>
                <w:szCs w:val="15"/>
              </w:rPr>
              <w:t>Not expected</w:t>
            </w:r>
          </w:p>
        </w:tc>
      </w:tr>
      <w:tr w:rsidR="000B4652" w14:paraId="10414A07" w14:textId="77777777">
        <w:tc>
          <w:tcPr>
            <w:tcW w:w="1329" w:type="dxa"/>
            <w:vMerge/>
          </w:tcPr>
          <w:p w14:paraId="10414A03" w14:textId="77777777" w:rsidR="000B4652" w:rsidRDefault="000B4652">
            <w:pPr>
              <w:jc w:val="left"/>
              <w:rPr>
                <w:sz w:val="15"/>
                <w:szCs w:val="15"/>
                <w:lang w:val="en-US"/>
              </w:rPr>
            </w:pPr>
          </w:p>
        </w:tc>
        <w:tc>
          <w:tcPr>
            <w:tcW w:w="1350" w:type="dxa"/>
          </w:tcPr>
          <w:p w14:paraId="10414A04" w14:textId="77777777" w:rsidR="000B4652" w:rsidRDefault="00F26AED">
            <w:pPr>
              <w:jc w:val="left"/>
              <w:rPr>
                <w:sz w:val="15"/>
                <w:szCs w:val="15"/>
                <w:lang w:val="en-US"/>
              </w:rPr>
            </w:pPr>
            <w:r>
              <w:rPr>
                <w:sz w:val="15"/>
                <w:szCs w:val="15"/>
              </w:rPr>
              <w:t>(6) Unaided</w:t>
            </w:r>
          </w:p>
        </w:tc>
        <w:tc>
          <w:tcPr>
            <w:tcW w:w="3490" w:type="dxa"/>
          </w:tcPr>
          <w:p w14:paraId="10414A05" w14:textId="77777777" w:rsidR="000B4652" w:rsidRDefault="00F26AED">
            <w:pPr>
              <w:jc w:val="left"/>
              <w:rPr>
                <w:sz w:val="15"/>
                <w:szCs w:val="15"/>
                <w:lang w:val="en-US"/>
              </w:rPr>
            </w:pPr>
            <w:r>
              <w:rPr>
                <w:sz w:val="15"/>
                <w:szCs w:val="15"/>
                <w:lang w:val="en-US"/>
              </w:rPr>
              <w:t>• natural dispersal across borders of alien species that have been introduced through pathways 1 to 5</w:t>
            </w:r>
          </w:p>
        </w:tc>
        <w:tc>
          <w:tcPr>
            <w:tcW w:w="3490" w:type="dxa"/>
          </w:tcPr>
          <w:p w14:paraId="10414A06" w14:textId="77777777" w:rsidR="000B4652" w:rsidRDefault="00F26AED">
            <w:pPr>
              <w:jc w:val="left"/>
              <w:rPr>
                <w:sz w:val="15"/>
                <w:szCs w:val="15"/>
                <w:lang w:val="en-US"/>
              </w:rPr>
            </w:pPr>
            <w:r>
              <w:rPr>
                <w:sz w:val="15"/>
                <w:szCs w:val="15"/>
                <w:lang w:val="en-US"/>
              </w:rPr>
              <w:t xml:space="preserve">Alien fish species, </w:t>
            </w:r>
            <w:r>
              <w:rPr>
                <w:sz w:val="15"/>
                <w:szCs w:val="15"/>
              </w:rPr>
              <w:t>released in another regions,</w:t>
            </w:r>
            <w:r>
              <w:rPr>
                <w:sz w:val="15"/>
                <w:szCs w:val="15"/>
                <w:lang w:val="en-US"/>
              </w:rPr>
              <w:t xml:space="preserve"> already present in the water area</w:t>
            </w:r>
          </w:p>
        </w:tc>
      </w:tr>
    </w:tbl>
    <w:p w14:paraId="10414A08" w14:textId="77777777" w:rsidR="000B4652" w:rsidRDefault="000B4652">
      <w:pPr>
        <w:rPr>
          <w:color w:val="FFC000" w:themeColor="accent4"/>
        </w:rPr>
      </w:pPr>
    </w:p>
    <w:p w14:paraId="10414A09" w14:textId="77777777" w:rsidR="000B4652" w:rsidRDefault="000B4652"/>
    <w:p w14:paraId="10414A0A" w14:textId="77777777" w:rsidR="000B4652" w:rsidRDefault="00F26AED">
      <w:pPr>
        <w:pStyle w:val="Heading3"/>
      </w:pPr>
      <w:bookmarkStart w:id="22" w:name="_Toc785852995"/>
      <w:r>
        <w:t>Marine environment</w:t>
      </w:r>
      <w:bookmarkEnd w:id="22"/>
    </w:p>
    <w:p w14:paraId="10414A0B" w14:textId="67E0E8BC" w:rsidR="000B4652" w:rsidRDefault="00F26AED">
      <w:r>
        <w:t>In the last half of the 20th century, a primary mode of organism transfer in marine systems has been their transportation in the ballast water of ships (Smith et al., 1999).</w:t>
      </w:r>
      <w:r>
        <w:rPr>
          <w:rStyle w:val="FootnoteReference"/>
        </w:rPr>
        <w:footnoteReference w:id="3"/>
      </w:r>
      <w:r>
        <w:t xml:space="preserve"> The main source of ballast water, and therefore NIS, </w:t>
      </w:r>
      <w:commentRangeStart w:id="23"/>
      <w:r>
        <w:t>are ports</w:t>
      </w:r>
      <w:commentRangeEnd w:id="23"/>
      <w:r w:rsidR="005E105A">
        <w:rPr>
          <w:rStyle w:val="CommentReference"/>
        </w:rPr>
        <w:commentReference w:id="23"/>
      </w:r>
      <w:r>
        <w:t>, where ballast is taken, when a ship is not loaded or is not fully loaded (Smith et al., 1999; Drake, Lodge, 2004)</w:t>
      </w:r>
      <w:r>
        <w:rPr>
          <w:rStyle w:val="FootnoteReference"/>
        </w:rPr>
        <w:footnoteReference w:id="4"/>
      </w:r>
      <w:r>
        <w:t>.</w:t>
      </w:r>
    </w:p>
    <w:p w14:paraId="10414A0C" w14:textId="77777777" w:rsidR="000B4652" w:rsidRDefault="00F26AED">
      <w:pPr>
        <w:pStyle w:val="BodyText"/>
        <w:rPr>
          <w:lang w:val="en-US"/>
        </w:rPr>
      </w:pPr>
      <w:r>
        <w:t xml:space="preserve">Planktonic organisms are transferred in ballast water. Benthic organisms which have long-living planktonic larvae may also be transferred in ballast water (Chu et al., 1997; </w:t>
      </w:r>
      <w:proofErr w:type="spellStart"/>
      <w:r>
        <w:t>Deagle</w:t>
      </w:r>
      <w:proofErr w:type="spellEnd"/>
      <w:r>
        <w:t xml:space="preserve"> et al., 2003)</w:t>
      </w:r>
      <w:r>
        <w:rPr>
          <w:rStyle w:val="FootnoteReference"/>
        </w:rPr>
        <w:footnoteReference w:id="5"/>
      </w:r>
      <w:r>
        <w:t xml:space="preserve"> </w:t>
      </w:r>
      <w:r>
        <w:rPr>
          <w:rStyle w:val="FootnoteReference"/>
        </w:rPr>
        <w:footnoteReference w:id="6"/>
      </w:r>
      <w:r>
        <w:t>. However, there is another way of transportation of benthic organisms – it is biofouling on hulls of ships (Sylvester et al., 2011)</w:t>
      </w:r>
      <w:r>
        <w:rPr>
          <w:rStyle w:val="FootnoteReference"/>
        </w:rPr>
        <w:footnoteReference w:id="7"/>
      </w:r>
      <w:r>
        <w:rPr>
          <w:lang w:val="en-US"/>
        </w:rPr>
        <w:t>.</w:t>
      </w:r>
    </w:p>
    <w:p w14:paraId="10414A0D" w14:textId="77777777" w:rsidR="000B4652" w:rsidRDefault="00F26AED">
      <w:pPr>
        <w:pStyle w:val="BodyText"/>
      </w:pPr>
      <w:r>
        <w:t xml:space="preserve">As an example, </w:t>
      </w:r>
      <w:proofErr w:type="gramStart"/>
      <w:r>
        <w:t>in</w:t>
      </w:r>
      <w:proofErr w:type="gramEnd"/>
      <w:r>
        <w:t xml:space="preserve"> 29 November 2020 and 1 February 2021 investigations of ballast water of </w:t>
      </w:r>
      <w:commentRangeStart w:id="24"/>
      <w:r>
        <w:t>several ships working</w:t>
      </w:r>
      <w:commentRangeEnd w:id="24"/>
      <w:r w:rsidR="00332923">
        <w:rPr>
          <w:rStyle w:val="CommentReference"/>
        </w:rPr>
        <w:commentReference w:id="24"/>
      </w:r>
      <w:r>
        <w:t xml:space="preserve"> in “</w:t>
      </w:r>
      <w:proofErr w:type="spellStart"/>
      <w:r>
        <w:t>Utrenniy</w:t>
      </w:r>
      <w:proofErr w:type="spellEnd"/>
      <w:r>
        <w:t>” terminal area were conducted (Integrated investigations… 2020).</w:t>
      </w:r>
      <w:r>
        <w:rPr>
          <w:rStyle w:val="FootnoteReference"/>
        </w:rPr>
        <w:footnoteReference w:id="8"/>
      </w:r>
      <w:r>
        <w:t xml:space="preserve"> 4 ships were surveyed, 2-3 </w:t>
      </w:r>
      <w:proofErr w:type="spellStart"/>
      <w:r>
        <w:t>taxons</w:t>
      </w:r>
      <w:proofErr w:type="spellEnd"/>
      <w:r>
        <w:t xml:space="preserve"> of planktonic organisms were found: </w:t>
      </w:r>
      <w:proofErr w:type="spellStart"/>
      <w:r>
        <w:rPr>
          <w:i/>
          <w:iCs/>
        </w:rPr>
        <w:t>Limnocalanus</w:t>
      </w:r>
      <w:proofErr w:type="spellEnd"/>
      <w:r>
        <w:rPr>
          <w:i/>
          <w:iCs/>
        </w:rPr>
        <w:t xml:space="preserve"> </w:t>
      </w:r>
      <w:proofErr w:type="spellStart"/>
      <w:r>
        <w:rPr>
          <w:i/>
          <w:iCs/>
        </w:rPr>
        <w:t>grimaldii</w:t>
      </w:r>
      <w:proofErr w:type="spellEnd"/>
      <w:r>
        <w:t xml:space="preserve"> (Figure 1.4.1), </w:t>
      </w:r>
      <w:proofErr w:type="spellStart"/>
      <w:r>
        <w:rPr>
          <w:i/>
          <w:iCs/>
        </w:rPr>
        <w:t>Pseudocalanus</w:t>
      </w:r>
      <w:proofErr w:type="spellEnd"/>
      <w:r>
        <w:t xml:space="preserve"> spp., </w:t>
      </w:r>
      <w:proofErr w:type="spellStart"/>
      <w:r>
        <w:rPr>
          <w:i/>
          <w:iCs/>
        </w:rPr>
        <w:t>Calanoida</w:t>
      </w:r>
      <w:proofErr w:type="spellEnd"/>
      <w:r>
        <w:rPr>
          <w:i/>
          <w:iCs/>
        </w:rPr>
        <w:t xml:space="preserve"> nauplii </w:t>
      </w:r>
      <w:r>
        <w:t>in numbers up to 630 m</w:t>
      </w:r>
      <w:r>
        <w:rPr>
          <w:vertAlign w:val="superscript"/>
        </w:rPr>
        <w:t>-3</w:t>
      </w:r>
      <w:r>
        <w:t xml:space="preserve">. Many individuals were dead </w:t>
      </w:r>
      <w:proofErr w:type="gramStart"/>
      <w:r>
        <w:t>at the moment</w:t>
      </w:r>
      <w:proofErr w:type="gramEnd"/>
      <w:r>
        <w:t xml:space="preserve"> of sampling (up to 50%). It should be </w:t>
      </w:r>
      <w:proofErr w:type="gramStart"/>
      <w:r>
        <w:t>noted,</w:t>
      </w:r>
      <w:proofErr w:type="gramEnd"/>
      <w:r>
        <w:t xml:space="preserve"> that no NIS were found in ballast water samples in 2020 and 2021. Those were all cargo ships, operating, according to plankton composition, on the local </w:t>
      </w:r>
      <w:commentRangeStart w:id="25"/>
      <w:r>
        <w:t>routes</w:t>
      </w:r>
      <w:commentRangeEnd w:id="25"/>
      <w:r w:rsidR="00332923">
        <w:rPr>
          <w:rStyle w:val="CommentReference"/>
        </w:rPr>
        <w:commentReference w:id="25"/>
      </w:r>
      <w:r>
        <w:t xml:space="preserve">. However, on long-distance routes situation may be </w:t>
      </w:r>
      <w:proofErr w:type="gramStart"/>
      <w:r>
        <w:t>absolutely different</w:t>
      </w:r>
      <w:proofErr w:type="gramEnd"/>
      <w:r>
        <w:t>.</w:t>
      </w:r>
    </w:p>
    <w:p w14:paraId="10414A0E" w14:textId="77777777" w:rsidR="000B4652" w:rsidRDefault="000B4652">
      <w:pPr>
        <w:pStyle w:val="BodyText"/>
      </w:pPr>
    </w:p>
    <w:p w14:paraId="10414A0F" w14:textId="77777777" w:rsidR="000B4652" w:rsidRDefault="00F26AED">
      <w:r>
        <w:rPr>
          <w:noProof/>
          <w:lang w:val="ru-RU" w:eastAsia="ru-RU"/>
        </w:rPr>
        <w:lastRenderedPageBreak/>
        <w:drawing>
          <wp:inline distT="0" distB="0" distL="114300" distR="114300" wp14:anchorId="10415341" wp14:editId="10415342">
            <wp:extent cx="2424430" cy="1927860"/>
            <wp:effectExtent l="0" t="0" r="13970" b="1524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30"/>
                    <a:stretch>
                      <a:fillRect/>
                    </a:stretch>
                  </pic:blipFill>
                  <pic:spPr>
                    <a:xfrm>
                      <a:off x="0" y="0"/>
                      <a:ext cx="2424430" cy="1927860"/>
                    </a:xfrm>
                    <a:prstGeom prst="rect">
                      <a:avLst/>
                    </a:prstGeom>
                    <a:noFill/>
                    <a:ln w="9525">
                      <a:noFill/>
                    </a:ln>
                  </pic:spPr>
                </pic:pic>
              </a:graphicData>
            </a:graphic>
          </wp:inline>
        </w:drawing>
      </w:r>
    </w:p>
    <w:p w14:paraId="10414A10" w14:textId="77777777" w:rsidR="000B4652" w:rsidRDefault="00F26AED">
      <w:pPr>
        <w:pStyle w:val="Caption"/>
      </w:pPr>
      <w:r>
        <w:t xml:space="preserve">Figure 1.4.1. </w:t>
      </w:r>
      <w:proofErr w:type="spellStart"/>
      <w:r>
        <w:rPr>
          <w:i/>
          <w:iCs/>
        </w:rPr>
        <w:t>Limnocalanus</w:t>
      </w:r>
      <w:proofErr w:type="spellEnd"/>
      <w:r>
        <w:rPr>
          <w:i/>
          <w:iCs/>
        </w:rPr>
        <w:t xml:space="preserve"> </w:t>
      </w:r>
      <w:proofErr w:type="spellStart"/>
      <w:r>
        <w:rPr>
          <w:i/>
          <w:iCs/>
        </w:rPr>
        <w:t>grimaldii</w:t>
      </w:r>
      <w:proofErr w:type="spellEnd"/>
      <w:r>
        <w:t xml:space="preserve"> in samples of ballast water (Integrated investigations… 2020)</w:t>
      </w:r>
    </w:p>
    <w:p w14:paraId="10414A11" w14:textId="77777777" w:rsidR="000B4652" w:rsidRDefault="00F26AED">
      <w:pPr>
        <w:pStyle w:val="BodyText"/>
      </w:pPr>
      <w:r>
        <w:t>In October 2020 investigations of fouling on constructions of terminal “</w:t>
      </w:r>
      <w:proofErr w:type="spellStart"/>
      <w:r>
        <w:t>Utrenniy</w:t>
      </w:r>
      <w:proofErr w:type="spellEnd"/>
      <w:r>
        <w:t xml:space="preserve">” were conducted as well. No real fouling was </w:t>
      </w:r>
      <w:proofErr w:type="gramStart"/>
      <w:r>
        <w:t>observed, because</w:t>
      </w:r>
      <w:proofErr w:type="gramEnd"/>
      <w:r>
        <w:t xml:space="preserve"> constructions were newly built. In the silt from vertical walls 50 species of microalgae were revealed from 5 taxonomic groups (Bacillariophyta, Cyanophyta, Chlorophyta, Euglenophyta, </w:t>
      </w:r>
      <w:proofErr w:type="spellStart"/>
      <w:r>
        <w:t>Cryptophyta</w:t>
      </w:r>
      <w:proofErr w:type="spellEnd"/>
      <w:r>
        <w:t>). No animals were detected in samples. However, the process of fouling requires some more time, and should be monitored continuously (see Recommendations).</w:t>
      </w:r>
    </w:p>
    <w:p w14:paraId="10414A12" w14:textId="77777777" w:rsidR="000B4652" w:rsidRDefault="00F26AED">
      <w:pPr>
        <w:pStyle w:val="BodyText"/>
      </w:pPr>
      <w:r>
        <w:t>The main prerequisite for successful organism transfer and establishment is similarity of environmental conditions (</w:t>
      </w:r>
      <w:proofErr w:type="gramStart"/>
      <w:r>
        <w:t>first of all</w:t>
      </w:r>
      <w:proofErr w:type="gramEnd"/>
      <w:r>
        <w:t xml:space="preserve"> salinity and temperature) in ports of departure and destination (Smith et al., 1999).</w:t>
      </w:r>
      <w:r>
        <w:rPr>
          <w:rStyle w:val="FootnoteReference"/>
        </w:rPr>
        <w:footnoteReference w:id="9"/>
      </w:r>
      <w:r>
        <w:t xml:space="preserve"> Taking this into account, we can </w:t>
      </w:r>
      <w:proofErr w:type="spellStart"/>
      <w:r>
        <w:t>analyze</w:t>
      </w:r>
      <w:proofErr w:type="spellEnd"/>
      <w:r>
        <w:t xml:space="preserve"> potential source ports of NIS for our study </w:t>
      </w:r>
      <w:commentRangeStart w:id="26"/>
      <w:r>
        <w:t>area</w:t>
      </w:r>
      <w:commentRangeEnd w:id="26"/>
      <w:r w:rsidR="00A60ACD">
        <w:rPr>
          <w:rStyle w:val="CommentReference"/>
        </w:rPr>
        <w:commentReference w:id="26"/>
      </w:r>
      <w:r>
        <w:t>.</w:t>
      </w:r>
    </w:p>
    <w:p w14:paraId="10414A13" w14:textId="27C0A405" w:rsidR="000B4652" w:rsidRDefault="00F26AED">
      <w:pPr>
        <w:pStyle w:val="BodyText"/>
      </w:pPr>
      <w:r>
        <w:t>The most active traffic on the Northern Sea Route (NSR)</w:t>
      </w:r>
      <w:ins w:id="27" w:author="Neil Cousins" w:date="2022-02-20T11:00:00Z">
        <w:r w:rsidR="00752F5C">
          <w:t xml:space="preserve"> </w:t>
        </w:r>
      </w:ins>
      <w:r>
        <w:t xml:space="preserve">as a whole and in the Ob Estuary in particular falls on August and September (Figures 1.4.2-1.4.4; </w:t>
      </w:r>
      <w:hyperlink r:id="rId31">
        <w:r>
          <w:rPr>
            <w:rStyle w:val="Hyperlink"/>
          </w:rPr>
          <w:t>https://arctic-lio.com/category/maps/</w:t>
        </w:r>
      </w:hyperlink>
      <w:r>
        <w:t xml:space="preserve">), when ice extent in the Arctic Ocean is the lowest. The analysis of traffic of the long-distance of LNG tankers from Sabetta has shown that there were 43, 32 and 40 voyages in July, </w:t>
      </w:r>
      <w:proofErr w:type="gramStart"/>
      <w:r>
        <w:t>August</w:t>
      </w:r>
      <w:proofErr w:type="gramEnd"/>
      <w:r>
        <w:t xml:space="preserve"> and September 2021. Other vessels were mostly cargo ships, which operate the most probably on the local routes (inside the Arctic region) and could hardly carry any potential </w:t>
      </w:r>
      <w:commentRangeStart w:id="28"/>
      <w:r>
        <w:t>NIS</w:t>
      </w:r>
      <w:commentRangeEnd w:id="28"/>
      <w:r w:rsidR="00B7467D">
        <w:rPr>
          <w:rStyle w:val="CommentReference"/>
        </w:rPr>
        <w:commentReference w:id="28"/>
      </w:r>
      <w:r>
        <w:t>.</w:t>
      </w:r>
    </w:p>
    <w:p w14:paraId="10414A14" w14:textId="77777777" w:rsidR="000B4652" w:rsidRDefault="00F26AED">
      <w:r>
        <w:rPr>
          <w:noProof/>
          <w:lang w:val="ru-RU" w:eastAsia="ru-RU"/>
        </w:rPr>
        <w:drawing>
          <wp:inline distT="0" distB="0" distL="114300" distR="114300" wp14:anchorId="10415343" wp14:editId="10415344">
            <wp:extent cx="5423535" cy="3686810"/>
            <wp:effectExtent l="0" t="0" r="0" b="0"/>
            <wp:docPr id="2"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 Routes of vessels moving to and from terminals (existing and under construction) Ob Estuary in July 2021."/>
                    <pic:cNvPicPr>
                      <a:picLocks noChangeAspect="1" noChangeArrowheads="1"/>
                    </pic:cNvPicPr>
                  </pic:nvPicPr>
                  <pic:blipFill>
                    <a:blip r:embed="rId32"/>
                    <a:stretch>
                      <a:fillRect/>
                    </a:stretch>
                  </pic:blipFill>
                  <pic:spPr>
                    <a:xfrm>
                      <a:off x="0" y="0"/>
                      <a:ext cx="5423769" cy="3686827"/>
                    </a:xfrm>
                    <a:prstGeom prst="rect">
                      <a:avLst/>
                    </a:prstGeom>
                    <a:noFill/>
                    <a:ln w="9525">
                      <a:noFill/>
                    </a:ln>
                  </pic:spPr>
                </pic:pic>
              </a:graphicData>
            </a:graphic>
          </wp:inline>
        </w:drawing>
      </w:r>
    </w:p>
    <w:p w14:paraId="10414A15" w14:textId="77777777" w:rsidR="000B4652" w:rsidRDefault="00F26AED">
      <w:pPr>
        <w:rPr>
          <w:b/>
          <w:bCs/>
          <w:color w:val="009DE0"/>
          <w:sz w:val="15"/>
          <w:szCs w:val="15"/>
          <w:lang w:eastAsia="da-DK"/>
        </w:rPr>
      </w:pPr>
      <w:r>
        <w:rPr>
          <w:b/>
          <w:bCs/>
          <w:color w:val="009DE0"/>
          <w:sz w:val="15"/>
          <w:szCs w:val="15"/>
          <w:lang w:eastAsia="da-DK"/>
        </w:rPr>
        <w:t xml:space="preserve">Figure 1.4.2 Routes of vessels moving to and from terminals (existing and under construction) Ob Estuary in July 2021. Source: </w:t>
      </w:r>
      <w:hyperlink r:id="rId33">
        <w:r>
          <w:rPr>
            <w:b/>
            <w:bCs/>
            <w:color w:val="009DE0"/>
            <w:sz w:val="15"/>
            <w:szCs w:val="15"/>
            <w:lang w:eastAsia="da-DK"/>
          </w:rPr>
          <w:t>https://arctic-lio.com/category/maps/</w:t>
        </w:r>
      </w:hyperlink>
    </w:p>
    <w:p w14:paraId="10414A16" w14:textId="77777777" w:rsidR="000B4652" w:rsidRDefault="00F26AED">
      <w:r>
        <w:rPr>
          <w:noProof/>
          <w:lang w:val="ru-RU" w:eastAsia="ru-RU"/>
        </w:rPr>
        <w:lastRenderedPageBreak/>
        <w:drawing>
          <wp:inline distT="0" distB="0" distL="114300" distR="114300" wp14:anchorId="10415345" wp14:editId="10415346">
            <wp:extent cx="5402580" cy="4246245"/>
            <wp:effectExtent l="0" t="0" r="0" b="0"/>
            <wp:docPr id="3"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 Routes of vessels moving to and from terminals (existing and under construction) Ob Estuary in August 2021."/>
                    <pic:cNvPicPr>
                      <a:picLocks noChangeAspect="1" noChangeArrowheads="1"/>
                    </pic:cNvPicPr>
                  </pic:nvPicPr>
                  <pic:blipFill>
                    <a:blip r:embed="rId34"/>
                    <a:stretch>
                      <a:fillRect/>
                    </a:stretch>
                  </pic:blipFill>
                  <pic:spPr>
                    <a:xfrm>
                      <a:off x="0" y="0"/>
                      <a:ext cx="5402893" cy="4246323"/>
                    </a:xfrm>
                    <a:prstGeom prst="rect">
                      <a:avLst/>
                    </a:prstGeom>
                    <a:noFill/>
                    <a:ln w="9525">
                      <a:noFill/>
                    </a:ln>
                  </pic:spPr>
                </pic:pic>
              </a:graphicData>
            </a:graphic>
          </wp:inline>
        </w:drawing>
      </w:r>
    </w:p>
    <w:p w14:paraId="10414A17" w14:textId="77777777" w:rsidR="000B4652" w:rsidRDefault="00F26AED">
      <w:pPr>
        <w:rPr>
          <w:b/>
          <w:bCs/>
          <w:color w:val="009DE0"/>
          <w:sz w:val="15"/>
          <w:szCs w:val="15"/>
          <w:lang w:eastAsia="da-DK"/>
        </w:rPr>
      </w:pPr>
      <w:r>
        <w:rPr>
          <w:b/>
          <w:bCs/>
          <w:color w:val="009DE0"/>
          <w:sz w:val="15"/>
          <w:szCs w:val="15"/>
          <w:lang w:eastAsia="da-DK"/>
        </w:rPr>
        <w:t xml:space="preserve">Figure 1.4.3 Routes of vessels moving to and from terminals (existing and under construction) Ob Estuary in August 2021. Source: </w:t>
      </w:r>
      <w:hyperlink r:id="rId35">
        <w:r>
          <w:rPr>
            <w:b/>
            <w:bCs/>
            <w:color w:val="009DE0"/>
            <w:sz w:val="15"/>
            <w:szCs w:val="15"/>
            <w:lang w:eastAsia="da-DK"/>
          </w:rPr>
          <w:t>https://arctic-lio.com/category/maps/</w:t>
        </w:r>
      </w:hyperlink>
    </w:p>
    <w:p w14:paraId="10414A18" w14:textId="77777777" w:rsidR="000B4652" w:rsidRDefault="00F26AED">
      <w:r>
        <w:rPr>
          <w:noProof/>
          <w:lang w:val="ru-RU" w:eastAsia="ru-RU"/>
        </w:rPr>
        <w:drawing>
          <wp:inline distT="0" distB="0" distL="114300" distR="114300" wp14:anchorId="10415347" wp14:editId="10415348">
            <wp:extent cx="5444490" cy="2672080"/>
            <wp:effectExtent l="0" t="0" r="0" b="0"/>
            <wp:docPr id="4"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 Routes of vessels moving to and from terminals (existing and under construction) Ob Estuary in September 2021."/>
                    <pic:cNvPicPr>
                      <a:picLocks noChangeAspect="1" noChangeArrowheads="1"/>
                    </pic:cNvPicPr>
                  </pic:nvPicPr>
                  <pic:blipFill>
                    <a:blip r:embed="rId36"/>
                    <a:stretch>
                      <a:fillRect/>
                    </a:stretch>
                  </pic:blipFill>
                  <pic:spPr>
                    <a:xfrm>
                      <a:off x="0" y="0"/>
                      <a:ext cx="5444646" cy="2672219"/>
                    </a:xfrm>
                    <a:prstGeom prst="rect">
                      <a:avLst/>
                    </a:prstGeom>
                    <a:noFill/>
                    <a:ln w="9525">
                      <a:noFill/>
                    </a:ln>
                  </pic:spPr>
                </pic:pic>
              </a:graphicData>
            </a:graphic>
          </wp:inline>
        </w:drawing>
      </w:r>
    </w:p>
    <w:p w14:paraId="10414A19" w14:textId="77777777" w:rsidR="000B4652" w:rsidRDefault="00F26AED">
      <w:pPr>
        <w:rPr>
          <w:b/>
          <w:bCs/>
          <w:color w:val="009DE0"/>
          <w:sz w:val="15"/>
          <w:szCs w:val="15"/>
          <w:lang w:eastAsia="da-DK"/>
        </w:rPr>
      </w:pPr>
      <w:r>
        <w:rPr>
          <w:b/>
          <w:bCs/>
          <w:color w:val="009DE0"/>
          <w:sz w:val="15"/>
          <w:szCs w:val="15"/>
          <w:lang w:eastAsia="da-DK"/>
        </w:rPr>
        <w:t xml:space="preserve">Figure 1.4.4 Routes of vessels moving to and from terminals (existing and under construction) Ob Estuary in September 2021. Source: </w:t>
      </w:r>
      <w:hyperlink r:id="rId37">
        <w:r>
          <w:rPr>
            <w:b/>
            <w:bCs/>
            <w:color w:val="009DE0"/>
            <w:sz w:val="15"/>
            <w:szCs w:val="15"/>
            <w:lang w:eastAsia="da-DK"/>
          </w:rPr>
          <w:t>https://arctic-lio.com/category/maps/</w:t>
        </w:r>
      </w:hyperlink>
    </w:p>
    <w:p w14:paraId="10414A1A" w14:textId="77777777" w:rsidR="000B4652" w:rsidRDefault="00F26AED">
      <w:pPr>
        <w:pStyle w:val="BodyText"/>
      </w:pPr>
      <w:r>
        <w:t xml:space="preserve">More than half of the export shipments in July and August 2021 went eastward – to China, </w:t>
      </w:r>
      <w:proofErr w:type="gramStart"/>
      <w:r>
        <w:t>Japan</w:t>
      </w:r>
      <w:proofErr w:type="gramEnd"/>
      <w:r>
        <w:t xml:space="preserve"> and South Korea (8 shipments out of 14), and 6 vessels went to Europe – to the Netherlands, Spain, Portugal and France (</w:t>
      </w:r>
      <w:hyperlink r:id="rId38">
        <w:r>
          <w:rPr>
            <w:rStyle w:val="Hyperlink"/>
          </w:rPr>
          <w:t>https://arctic-lio.com/</w:t>
        </w:r>
      </w:hyperlink>
      <w:r>
        <w:t>). In 2020 main destination of LNG and gas condensate were European ports: Belgium (62 voyages), France (58), Netherlands (26), Spain (30), UK (22). There were 25 voyages in China.</w:t>
      </w:r>
    </w:p>
    <w:p w14:paraId="10414A1B" w14:textId="1528C9DE" w:rsidR="000B4652" w:rsidRDefault="00F26AED">
      <w:pPr>
        <w:pStyle w:val="BodyText"/>
      </w:pPr>
      <w:r>
        <w:t>The most likely rout</w:t>
      </w:r>
      <w:ins w:id="29" w:author="Neil Cousins" w:date="2022-02-20T11:00:00Z">
        <w:r w:rsidR="00813BE2">
          <w:t>e</w:t>
        </w:r>
      </w:ins>
      <w:r>
        <w:t xml:space="preserve"> for NIS transfer is the western one, because all destination ports in Asia are situated further south than European ones. The most probable candidate are Netherlands as the most northward location. Therefore, we should concentrate on organisms, which are documented as numerous and </w:t>
      </w:r>
      <w:r>
        <w:lastRenderedPageBreak/>
        <w:t xml:space="preserve">spreading their range in the northern Europe. We should keep in mind the increase of voyage number during the last three years and very probable preservation of this trend in future, which means increase of NIS load </w:t>
      </w:r>
      <w:proofErr w:type="gramStart"/>
      <w:r>
        <w:t>in the area of</w:t>
      </w:r>
      <w:proofErr w:type="gramEnd"/>
      <w:r>
        <w:t xml:space="preserve"> interest.</w:t>
      </w:r>
    </w:p>
    <w:p w14:paraId="10414A1C" w14:textId="77777777" w:rsidR="000B4652" w:rsidRDefault="00F26AED">
      <w:pPr>
        <w:pStyle w:val="BodyText"/>
      </w:pPr>
      <w:r>
        <w:t xml:space="preserve">The total traffic has been increasing for the last three years, and this tendency will remain in future, because of development of new projects. The number of long-distance voyages will rise significantly as new fields and terminals are put into operation. </w:t>
      </w:r>
      <w:proofErr w:type="gramStart"/>
      <w:r>
        <w:t>So</w:t>
      </w:r>
      <w:proofErr w:type="gramEnd"/>
      <w:r>
        <w:t xml:space="preserve"> the load of alien species will increase and probability of introduction invasive species will increase as well. However, we can prevent introduction by monitoring plankton and benthos and take effective measures to treat ballast water and fouling.</w:t>
      </w:r>
    </w:p>
    <w:p w14:paraId="10414A1D" w14:textId="52618740" w:rsidR="000B4652" w:rsidRDefault="00F26AED">
      <w:pPr>
        <w:pStyle w:val="Heading3"/>
      </w:pPr>
      <w:bookmarkStart w:id="30" w:name="_Toc1534427676"/>
      <w:r>
        <w:t>Terrestrial ecosystems</w:t>
      </w:r>
      <w:bookmarkEnd w:id="30"/>
    </w:p>
    <w:p w14:paraId="10414A1E" w14:textId="77777777" w:rsidR="000B4652" w:rsidRDefault="00F26AED">
      <w:pPr>
        <w:pStyle w:val="BodyText"/>
        <w:spacing w:before="120"/>
        <w:rPr>
          <w:lang w:val="en-US"/>
        </w:rPr>
      </w:pPr>
      <w:r>
        <w:rPr>
          <w:lang w:val="en-US"/>
        </w:rPr>
        <w:t>All 6 introduction pathways (</w:t>
      </w:r>
      <w:commentRangeStart w:id="31"/>
      <w:r>
        <w:rPr>
          <w:lang w:val="en-US"/>
        </w:rPr>
        <w:t>CDB</w:t>
      </w:r>
      <w:commentRangeEnd w:id="31"/>
      <w:r w:rsidR="008E581A">
        <w:rPr>
          <w:rStyle w:val="CommentReference"/>
        </w:rPr>
        <w:commentReference w:id="31"/>
      </w:r>
      <w:r>
        <w:rPr>
          <w:lang w:val="en-US"/>
        </w:rPr>
        <w:t>, 2014)</w:t>
      </w:r>
      <w:r>
        <w:t xml:space="preserve"> </w:t>
      </w:r>
      <w:r>
        <w:rPr>
          <w:lang w:val="en-US"/>
        </w:rPr>
        <w:t>were detected for non-native vascular plants within the Arctic territories, however but their participation varies in different floristic provinces (</w:t>
      </w:r>
      <w:proofErr w:type="spellStart"/>
      <w:r>
        <w:t>Wasowicz</w:t>
      </w:r>
      <w:proofErr w:type="spellEnd"/>
      <w:r>
        <w:t xml:space="preserve"> et al., 2020)</w:t>
      </w:r>
      <w:r>
        <w:rPr>
          <w:rStyle w:val="FootnoteReference"/>
        </w:rPr>
        <w:footnoteReference w:id="10"/>
      </w:r>
      <w:r>
        <w:rPr>
          <w:lang w:val="en-US"/>
        </w:rPr>
        <w:t>. The reason for the difference is the prevailing type of land use, the degree and human development history of the region, as well as the presence of different transport infrastructure (</w:t>
      </w:r>
      <w:proofErr w:type="spellStart"/>
      <w:r>
        <w:rPr>
          <w:lang w:val="en-US"/>
        </w:rPr>
        <w:t>Dorogostaiskaya</w:t>
      </w:r>
      <w:proofErr w:type="spellEnd"/>
      <w:r>
        <w:rPr>
          <w:lang w:val="en-US"/>
        </w:rPr>
        <w:t>, 1972)</w:t>
      </w:r>
      <w:r>
        <w:rPr>
          <w:rStyle w:val="FootnoteReference"/>
        </w:rPr>
        <w:footnoteReference w:id="11"/>
      </w:r>
      <w:r>
        <w:rPr>
          <w:lang w:val="en-US"/>
        </w:rPr>
        <w:t xml:space="preserve">. The research area Yamal-Gydan sector of the Arctic until the end of the 20th century had a very low industrial development and was used as a </w:t>
      </w:r>
      <w:proofErr w:type="gramStart"/>
      <w:r>
        <w:rPr>
          <w:lang w:val="en-US"/>
        </w:rPr>
        <w:t xml:space="preserve">natural </w:t>
      </w:r>
      <w:r>
        <w:t>pastures</w:t>
      </w:r>
      <w:proofErr w:type="gramEnd"/>
      <w:r>
        <w:rPr>
          <w:lang w:val="en-US"/>
        </w:rPr>
        <w:t xml:space="preserve"> for reindeer. In recent decades, the construction of oil and gas infrastructure, related facilities </w:t>
      </w:r>
      <w:proofErr w:type="gramStart"/>
      <w:r>
        <w:rPr>
          <w:lang w:val="en-US"/>
        </w:rPr>
        <w:t>has</w:t>
      </w:r>
      <w:proofErr w:type="gramEnd"/>
      <w:r>
        <w:rPr>
          <w:lang w:val="en-US"/>
        </w:rPr>
        <w:t xml:space="preserve"> appeared here. Inevitably, the introduction of non-native vascular plant species began into human created and natural habitats. In accordance with Convention of Biological Diversity we detected 3 </w:t>
      </w:r>
      <w:proofErr w:type="gramStart"/>
      <w:r>
        <w:rPr>
          <w:lang w:val="en-US"/>
        </w:rPr>
        <w:t>category</w:t>
      </w:r>
      <w:proofErr w:type="gramEnd"/>
      <w:r>
        <w:rPr>
          <w:lang w:val="en-US"/>
        </w:rPr>
        <w:t xml:space="preserve"> of the </w:t>
      </w:r>
      <w:commentRangeStart w:id="32"/>
      <w:r>
        <w:rPr>
          <w:lang w:val="en-US"/>
        </w:rPr>
        <w:t>pathways</w:t>
      </w:r>
      <w:commentRangeEnd w:id="32"/>
      <w:r w:rsidR="008E581A">
        <w:rPr>
          <w:rStyle w:val="CommentReference"/>
        </w:rPr>
        <w:commentReference w:id="32"/>
      </w:r>
      <w:r>
        <w:rPr>
          <w:lang w:val="en-US"/>
        </w:rPr>
        <w:t>:</w:t>
      </w:r>
    </w:p>
    <w:p w14:paraId="10414A1F" w14:textId="77777777" w:rsidR="000B4652" w:rsidRDefault="00F26AED">
      <w:pPr>
        <w:pStyle w:val="BodyText"/>
        <w:spacing w:before="120"/>
        <w:rPr>
          <w:lang w:val="en-US"/>
        </w:rPr>
      </w:pPr>
      <w:r>
        <w:t xml:space="preserve">Release in nature (1) refers to the intentional introduction of live alien organisms for the purpose of human use in the natural environment. During the construction of plants and infrastructure often used restoration activities included biological stage for fixing the substrate and creating artificial meadows (Figure 1.4.5). Multi-component seed grass mixtures are usually used. The composition </w:t>
      </w:r>
      <w:r>
        <w:rPr>
          <w:lang w:val="en-US"/>
        </w:rPr>
        <w:t xml:space="preserve">often </w:t>
      </w:r>
      <w:r>
        <w:t xml:space="preserve">contains species that can spread beyond the land allotment and form long-lived populations, </w:t>
      </w:r>
      <w:proofErr w:type="spellStart"/>
      <w:r>
        <w:rPr>
          <w:i/>
        </w:rPr>
        <w:t>i.g.</w:t>
      </w:r>
      <w:proofErr w:type="spellEnd"/>
      <w:r>
        <w:rPr>
          <w:lang w:val="en-US"/>
        </w:rPr>
        <w:t xml:space="preserve"> </w:t>
      </w:r>
      <w:proofErr w:type="spellStart"/>
      <w:r>
        <w:rPr>
          <w:i/>
          <w:lang w:val="en-US"/>
        </w:rPr>
        <w:t>Elytrigia</w:t>
      </w:r>
      <w:proofErr w:type="spellEnd"/>
      <w:r>
        <w:rPr>
          <w:i/>
          <w:lang w:val="en-US"/>
        </w:rPr>
        <w:t xml:space="preserve"> repens, Bromus </w:t>
      </w:r>
      <w:proofErr w:type="spellStart"/>
      <w:r>
        <w:rPr>
          <w:i/>
          <w:lang w:val="en-US"/>
        </w:rPr>
        <w:t>inermis</w:t>
      </w:r>
      <w:proofErr w:type="spellEnd"/>
      <w:r>
        <w:rPr>
          <w:i/>
          <w:lang w:val="en-US"/>
        </w:rPr>
        <w:t xml:space="preserve">, Lolium </w:t>
      </w:r>
      <w:proofErr w:type="spellStart"/>
      <w:r>
        <w:rPr>
          <w:i/>
          <w:lang w:val="en-US"/>
        </w:rPr>
        <w:t>perenne</w:t>
      </w:r>
      <w:proofErr w:type="spellEnd"/>
      <w:r>
        <w:rPr>
          <w:i/>
          <w:lang w:val="en-US"/>
        </w:rPr>
        <w:t>, Phleum pratense</w:t>
      </w:r>
      <w:r>
        <w:rPr>
          <w:lang w:val="en-US"/>
        </w:rPr>
        <w:t>, etc.</w:t>
      </w:r>
    </w:p>
    <w:p w14:paraId="10414A20" w14:textId="77777777" w:rsidR="000B4652" w:rsidRDefault="000B4652">
      <w:pPr>
        <w:autoSpaceDE w:val="0"/>
        <w:autoSpaceDN w:val="0"/>
        <w:adjustRightInd w:val="0"/>
        <w:spacing w:after="0" w:line="240" w:lineRule="auto"/>
        <w:jc w:val="lef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8"/>
        <w:gridCol w:w="4789"/>
      </w:tblGrid>
      <w:tr w:rsidR="000B4652" w14:paraId="10414A23" w14:textId="77777777">
        <w:trPr>
          <w:trHeight w:val="3118"/>
        </w:trPr>
        <w:tc>
          <w:tcPr>
            <w:tcW w:w="4956" w:type="dxa"/>
          </w:tcPr>
          <w:p w14:paraId="10414A21" w14:textId="77777777" w:rsidR="000B4652" w:rsidRDefault="00F26AED">
            <w:pPr>
              <w:rPr>
                <w:sz w:val="22"/>
              </w:rPr>
            </w:pPr>
            <w:r>
              <w:rPr>
                <w:noProof/>
                <w:sz w:val="22"/>
                <w:lang w:val="ru-RU" w:eastAsia="ru-RU"/>
              </w:rPr>
              <w:drawing>
                <wp:inline distT="0" distB="0" distL="0" distR="0" wp14:anchorId="10415349" wp14:editId="1041534A">
                  <wp:extent cx="3028950" cy="2159000"/>
                  <wp:effectExtent l="0" t="0" r="0" b="12700"/>
                  <wp:docPr id="675" name="Рисунок 1069" descr="D:\работа\Салмановское\фото\рекультивация\около 22-23\DSC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069" descr="D:\работа\Салмановское\фото\рекультивация\около 22-23\DSC_0955.JPG"/>
                          <pic:cNvPicPr>
                            <a:picLocks noChangeAspect="1" noChangeArrowheads="1"/>
                          </pic:cNvPicPr>
                        </pic:nvPicPr>
                        <pic:blipFill>
                          <a:blip r:embed="rId39" cstate="print">
                            <a:extLst>
                              <a:ext uri="{28A0092B-C50C-407E-A947-70E740481C1C}">
                                <a14:useLocalDpi xmlns:a14="http://schemas.microsoft.com/office/drawing/2010/main" val="0"/>
                              </a:ext>
                            </a:extLst>
                          </a:blip>
                          <a:srcRect r="6471"/>
                          <a:stretch>
                            <a:fillRect/>
                          </a:stretch>
                        </pic:blipFill>
                        <pic:spPr>
                          <a:xfrm>
                            <a:off x="0" y="0"/>
                            <a:ext cx="3028950" cy="2159000"/>
                          </a:xfrm>
                          <a:prstGeom prst="rect">
                            <a:avLst/>
                          </a:prstGeom>
                          <a:noFill/>
                          <a:ln>
                            <a:noFill/>
                          </a:ln>
                        </pic:spPr>
                      </pic:pic>
                    </a:graphicData>
                  </a:graphic>
                </wp:inline>
              </w:drawing>
            </w:r>
          </w:p>
        </w:tc>
        <w:tc>
          <w:tcPr>
            <w:tcW w:w="4897" w:type="dxa"/>
          </w:tcPr>
          <w:p w14:paraId="10414A22" w14:textId="77777777" w:rsidR="000B4652" w:rsidRDefault="00F26AED">
            <w:pPr>
              <w:rPr>
                <w:sz w:val="22"/>
              </w:rPr>
            </w:pPr>
            <w:r>
              <w:rPr>
                <w:noProof/>
                <w:sz w:val="22"/>
                <w:lang w:val="ru-RU" w:eastAsia="ru-RU"/>
              </w:rPr>
              <w:drawing>
                <wp:inline distT="0" distB="0" distL="0" distR="0" wp14:anchorId="1041534B" wp14:editId="1041534C">
                  <wp:extent cx="2987040" cy="2159000"/>
                  <wp:effectExtent l="0" t="0" r="3810" b="12700"/>
                  <wp:docPr id="676" name="Рисунок 1070" descr="D:\работа\Салмановское\фото\рекультивация\в районе точки 24\DSC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1070" descr="D:\работа\Салмановское\фото\рекультивация\в районе точки 24\DSC_0914.JPG"/>
                          <pic:cNvPicPr>
                            <a:picLocks noChangeAspect="1" noChangeArrowheads="1"/>
                          </pic:cNvPicPr>
                        </pic:nvPicPr>
                        <pic:blipFill>
                          <a:blip r:embed="rId40" cstate="print">
                            <a:extLst>
                              <a:ext uri="{28A0092B-C50C-407E-A947-70E740481C1C}">
                                <a14:useLocalDpi xmlns:a14="http://schemas.microsoft.com/office/drawing/2010/main" val="0"/>
                              </a:ext>
                            </a:extLst>
                          </a:blip>
                          <a:srcRect r="7936"/>
                          <a:stretch>
                            <a:fillRect/>
                          </a:stretch>
                        </pic:blipFill>
                        <pic:spPr>
                          <a:xfrm>
                            <a:off x="0" y="0"/>
                            <a:ext cx="2987346" cy="2159000"/>
                          </a:xfrm>
                          <a:prstGeom prst="rect">
                            <a:avLst/>
                          </a:prstGeom>
                          <a:noFill/>
                          <a:ln>
                            <a:noFill/>
                          </a:ln>
                        </pic:spPr>
                      </pic:pic>
                    </a:graphicData>
                  </a:graphic>
                </wp:inline>
              </w:drawing>
            </w:r>
          </w:p>
        </w:tc>
      </w:tr>
    </w:tbl>
    <w:p w14:paraId="10414A24" w14:textId="77777777" w:rsidR="000B4652" w:rsidRDefault="00F26AED">
      <w:pPr>
        <w:pStyle w:val="Caption"/>
      </w:pPr>
      <w:r>
        <w:t>Figure 1.4.5: Cultivated meadow on restoration road embankments in the Gydan Peninsula. IEPI, 2020</w:t>
      </w:r>
    </w:p>
    <w:p w14:paraId="10414A25" w14:textId="77777777" w:rsidR="000B4652" w:rsidRDefault="000B4652">
      <w:pPr>
        <w:autoSpaceDE w:val="0"/>
        <w:autoSpaceDN w:val="0"/>
        <w:adjustRightInd w:val="0"/>
        <w:spacing w:after="0" w:line="240" w:lineRule="auto"/>
        <w:jc w:val="left"/>
        <w:rPr>
          <w:lang w:val="en-US"/>
        </w:rPr>
      </w:pPr>
    </w:p>
    <w:p w14:paraId="10414A26" w14:textId="77777777" w:rsidR="000B4652" w:rsidRDefault="00F26AED">
      <w:pPr>
        <w:pStyle w:val="BodyText"/>
        <w:spacing w:before="120"/>
        <w:rPr>
          <w:lang w:val="en-US"/>
        </w:rPr>
      </w:pPr>
      <w:r>
        <w:t xml:space="preserve">Transport–Contaminant (3) refers to the unintentional movement of diasporas as contaminants of a commodity. Within the study area, this is the most widespread introduction pathway of non-native plant </w:t>
      </w:r>
      <w:proofErr w:type="gramStart"/>
      <w:r>
        <w:t>species</w:t>
      </w:r>
      <w:proofErr w:type="gramEnd"/>
      <w:r>
        <w:t xml:space="preserve"> and it is associated with the formation of restoration sites. On the one hand, very low-quality seed material with an abundance of weed species is often used for sowing restoration areas. On the other hand, part of the diasporas can come with imported soil for the work. Within the Yamal-Gydan Arctic, the fertile layer is very small and not suitable for use; therefore, a significant part of the fertile soil is brought from more southern regions. As, these species are represented by common field weeds in more southern regions</w:t>
      </w:r>
      <w:r>
        <w:rPr>
          <w:lang w:val="en-US"/>
        </w:rPr>
        <w:t>,</w:t>
      </w:r>
      <w:r>
        <w:rPr>
          <w:i/>
          <w:lang w:val="en-US"/>
        </w:rPr>
        <w:t xml:space="preserve"> </w:t>
      </w:r>
      <w:proofErr w:type="gramStart"/>
      <w:r>
        <w:rPr>
          <w:i/>
          <w:lang w:val="en-US"/>
        </w:rPr>
        <w:t>e.g.</w:t>
      </w:r>
      <w:proofErr w:type="gramEnd"/>
      <w:r>
        <w:rPr>
          <w:lang w:val="en-US"/>
        </w:rPr>
        <w:t xml:space="preserve"> </w:t>
      </w:r>
      <w:r>
        <w:rPr>
          <w:i/>
          <w:lang w:val="en-US"/>
        </w:rPr>
        <w:t xml:space="preserve">Chenopodium album, </w:t>
      </w:r>
      <w:proofErr w:type="spellStart"/>
      <w:r>
        <w:rPr>
          <w:i/>
          <w:lang w:val="en-US"/>
        </w:rPr>
        <w:t>Galium</w:t>
      </w:r>
      <w:proofErr w:type="spellEnd"/>
      <w:r>
        <w:rPr>
          <w:i/>
          <w:lang w:val="en-US"/>
        </w:rPr>
        <w:t xml:space="preserve"> </w:t>
      </w:r>
      <w:proofErr w:type="spellStart"/>
      <w:r>
        <w:rPr>
          <w:i/>
          <w:lang w:val="en-US"/>
        </w:rPr>
        <w:t>spurium</w:t>
      </w:r>
      <w:proofErr w:type="spellEnd"/>
      <w:r>
        <w:rPr>
          <w:i/>
          <w:lang w:val="en-US"/>
        </w:rPr>
        <w:t xml:space="preserve"> subsp. </w:t>
      </w:r>
      <w:proofErr w:type="spellStart"/>
      <w:r>
        <w:rPr>
          <w:i/>
          <w:lang w:val="en-US"/>
        </w:rPr>
        <w:t>vaillantii</w:t>
      </w:r>
      <w:proofErr w:type="spellEnd"/>
      <w:r>
        <w:rPr>
          <w:i/>
          <w:lang w:val="en-US"/>
        </w:rPr>
        <w:t>, Potentilla intermedia</w:t>
      </w:r>
      <w:r>
        <w:rPr>
          <w:lang w:val="en-US"/>
        </w:rPr>
        <w:t>, etc.</w:t>
      </w:r>
    </w:p>
    <w:p w14:paraId="10414A27" w14:textId="77777777" w:rsidR="000B4652" w:rsidRDefault="00F26AED">
      <w:pPr>
        <w:pStyle w:val="BodyText"/>
        <w:spacing w:before="120"/>
        <w:rPr>
          <w:lang w:val="en-US"/>
        </w:rPr>
      </w:pPr>
      <w:r>
        <w:rPr>
          <w:lang w:val="en-US"/>
        </w:rPr>
        <w:lastRenderedPageBreak/>
        <w:t>Despite the harsh climatic conditions in the Arctic, there have been numerous attempts at farming. Within the Yamal-Gydan sector of the Arctic, no cultivation of agricultural crops was recorded, however, near its southern border in Dudinka from the end of 1930 a state farm and an agricultural experimental station were organized (</w:t>
      </w:r>
      <w:proofErr w:type="spellStart"/>
      <w:r>
        <w:rPr>
          <w:lang w:val="en-US"/>
        </w:rPr>
        <w:t>Dorogostaiskaya</w:t>
      </w:r>
      <w:proofErr w:type="spellEnd"/>
      <w:r>
        <w:rPr>
          <w:lang w:val="en-US"/>
        </w:rPr>
        <w:t>, 1972). As a result, dozens of weed species were unintentionally introduced here with planting seed. We estimate the current impact on the area of assessment of this potential source of alien species dispersal as minimal due to absence of any roads.</w:t>
      </w:r>
    </w:p>
    <w:p w14:paraId="10414A28" w14:textId="77777777" w:rsidR="000B4652" w:rsidRDefault="00F26AED">
      <w:pPr>
        <w:pStyle w:val="BodyText"/>
        <w:spacing w:before="120"/>
        <w:rPr>
          <w:lang w:val="en-US"/>
        </w:rPr>
      </w:pPr>
      <w:r>
        <w:t xml:space="preserve">Transport–Stowaway (4) refers to the moving of </w:t>
      </w:r>
      <w:r>
        <w:rPr>
          <w:lang w:val="en-US"/>
        </w:rPr>
        <w:t>plants</w:t>
      </w:r>
      <w:r>
        <w:t xml:space="preserve"> attached to transporting vessels and associated equipment. The significant increase of traffic flows, the creation of seaports and airports has been a driver for the unintentional introduction of a number of species commonly associated with humans, </w:t>
      </w:r>
      <w:proofErr w:type="gramStart"/>
      <w:r>
        <w:rPr>
          <w:lang w:val="en-US"/>
        </w:rPr>
        <w:t>e</w:t>
      </w:r>
      <w:r>
        <w:t>.</w:t>
      </w:r>
      <w:r>
        <w:rPr>
          <w:lang w:val="en-US"/>
        </w:rPr>
        <w:t>g</w:t>
      </w:r>
      <w:r>
        <w:t>.</w:t>
      </w:r>
      <w:proofErr w:type="gramEnd"/>
      <w:r>
        <w:t xml:space="preserve"> </w:t>
      </w:r>
      <w:r>
        <w:rPr>
          <w:i/>
        </w:rPr>
        <w:t xml:space="preserve">Juncus </w:t>
      </w:r>
      <w:proofErr w:type="spellStart"/>
      <w:r>
        <w:rPr>
          <w:i/>
        </w:rPr>
        <w:t>bufonius</w:t>
      </w:r>
      <w:proofErr w:type="spellEnd"/>
      <w:r>
        <w:rPr>
          <w:i/>
        </w:rPr>
        <w:t xml:space="preserve">, </w:t>
      </w:r>
      <w:r>
        <w:rPr>
          <w:i/>
          <w:lang w:val="en-US"/>
        </w:rPr>
        <w:t>Plantago</w:t>
      </w:r>
      <w:r>
        <w:rPr>
          <w:i/>
        </w:rPr>
        <w:t xml:space="preserve"> </w:t>
      </w:r>
      <w:r>
        <w:rPr>
          <w:i/>
          <w:lang w:val="en-US"/>
        </w:rPr>
        <w:t>major</w:t>
      </w:r>
      <w:r>
        <w:rPr>
          <w:i/>
        </w:rPr>
        <w:t xml:space="preserve">, </w:t>
      </w:r>
      <w:r>
        <w:rPr>
          <w:i/>
          <w:lang w:val="en-US"/>
        </w:rPr>
        <w:t>Stellaria</w:t>
      </w:r>
      <w:r>
        <w:rPr>
          <w:i/>
        </w:rPr>
        <w:t xml:space="preserve"> </w:t>
      </w:r>
      <w:r>
        <w:rPr>
          <w:i/>
          <w:lang w:val="en-US"/>
        </w:rPr>
        <w:t>media</w:t>
      </w:r>
      <w:r>
        <w:rPr>
          <w:i/>
        </w:rPr>
        <w:t xml:space="preserve">, </w:t>
      </w:r>
      <w:r>
        <w:rPr>
          <w:i/>
          <w:lang w:val="en-US"/>
        </w:rPr>
        <w:t>Trifolium</w:t>
      </w:r>
      <w:r>
        <w:rPr>
          <w:i/>
        </w:rPr>
        <w:t xml:space="preserve"> </w:t>
      </w:r>
      <w:r>
        <w:rPr>
          <w:i/>
          <w:lang w:val="en-US"/>
        </w:rPr>
        <w:t>repens</w:t>
      </w:r>
      <w:r>
        <w:rPr>
          <w:i/>
        </w:rPr>
        <w:t>, Urtica dioica</w:t>
      </w:r>
      <w:r>
        <w:rPr>
          <w:lang w:val="en-US"/>
        </w:rPr>
        <w:t>. At the same time, the process of introduction of species by this pathway by transport is relatively weak due to the lack of highways and railways connecting with other territories.</w:t>
      </w:r>
    </w:p>
    <w:p w14:paraId="10414A29" w14:textId="77777777" w:rsidR="000B4652" w:rsidRDefault="00F26AED">
      <w:pPr>
        <w:pStyle w:val="BodyText"/>
      </w:pPr>
      <w:r>
        <w:rPr>
          <w:lang w:val="en-US"/>
        </w:rPr>
        <w:t xml:space="preserve">Thus, within the assessment area only three introduction pathways of non-native plant species were noted in accordance with the classifications of the Convention of Biological Diversity. They are associated with unintentional drift by man, </w:t>
      </w:r>
      <w:proofErr w:type="gramStart"/>
      <w:r>
        <w:rPr>
          <w:lang w:val="en-US"/>
        </w:rPr>
        <w:t>luggage</w:t>
      </w:r>
      <w:proofErr w:type="gramEnd"/>
      <w:r>
        <w:rPr>
          <w:lang w:val="en-US"/>
        </w:rPr>
        <w:t xml:space="preserve"> and equipment, as well as restoration activities using contaminated planting material.</w:t>
      </w:r>
    </w:p>
    <w:p w14:paraId="10414A2A" w14:textId="77777777" w:rsidR="000B4652" w:rsidRDefault="000B4652">
      <w:pPr>
        <w:pStyle w:val="BodyText"/>
      </w:pPr>
    </w:p>
    <w:p w14:paraId="10414A2B" w14:textId="77777777" w:rsidR="000B4652" w:rsidRDefault="00F26AED">
      <w:pPr>
        <w:pStyle w:val="Heading2"/>
        <w:rPr>
          <w:shd w:val="clear" w:color="auto" w:fill="FFFFFF"/>
        </w:rPr>
      </w:pPr>
      <w:bookmarkStart w:id="33" w:name="_Toc571212233"/>
      <w:r>
        <w:rPr>
          <w:shd w:val="clear" w:color="auto" w:fill="FFFFFF"/>
        </w:rPr>
        <w:t>Limitations</w:t>
      </w:r>
      <w:bookmarkEnd w:id="33"/>
    </w:p>
    <w:p w14:paraId="10414A2C" w14:textId="77777777" w:rsidR="000B4652" w:rsidRDefault="00F26AED">
      <w:pPr>
        <w:pStyle w:val="BodyText"/>
        <w:rPr>
          <w:lang w:val="en-US"/>
        </w:rPr>
      </w:pPr>
      <w:r>
        <w:rPr>
          <w:lang w:val="en-US"/>
        </w:rPr>
        <w:t xml:space="preserve">The report aims to analyze the main </w:t>
      </w:r>
      <w:r>
        <w:t xml:space="preserve">pathways </w:t>
      </w:r>
      <w:r>
        <w:rPr>
          <w:lang w:val="en-US"/>
        </w:rPr>
        <w:t>of introduction related to the transport activities of the Project and the transformation of terrestrial ecosystems</w:t>
      </w:r>
      <w:r>
        <w:t xml:space="preserve"> on Gydan peninsula</w:t>
      </w:r>
      <w:r>
        <w:rPr>
          <w:lang w:val="en-US"/>
        </w:rPr>
        <w:t xml:space="preserve">. This analysis does not cover </w:t>
      </w:r>
      <w:proofErr w:type="gramStart"/>
      <w:r>
        <w:rPr>
          <w:lang w:val="en-US"/>
        </w:rPr>
        <w:t>a number of</w:t>
      </w:r>
      <w:proofErr w:type="gramEnd"/>
      <w:r>
        <w:rPr>
          <w:lang w:val="en-US"/>
        </w:rPr>
        <w:t xml:space="preserve"> groups of organisms that could potentially be alien to the region. </w:t>
      </w:r>
      <w:proofErr w:type="gramStart"/>
      <w:r>
        <w:rPr>
          <w:lang w:val="en-US"/>
        </w:rPr>
        <w:t>First of all</w:t>
      </w:r>
      <w:proofErr w:type="gramEnd"/>
      <w:r>
        <w:rPr>
          <w:lang w:val="en-US"/>
        </w:rPr>
        <w:t>, these are invertebrates of terrestrial ecosystems</w:t>
      </w:r>
      <w:r>
        <w:t xml:space="preserve"> and fungi as pathogen organisms</w:t>
      </w:r>
      <w:r>
        <w:rPr>
          <w:lang w:val="en-US"/>
        </w:rPr>
        <w:t xml:space="preserve">. It is known that invertebrates brought with fertile soil or plants can </w:t>
      </w:r>
      <w:r>
        <w:t xml:space="preserve">be introduced in </w:t>
      </w:r>
      <w:r>
        <w:rPr>
          <w:lang w:val="en-US"/>
        </w:rPr>
        <w:t>Arctic ecosystems</w:t>
      </w:r>
      <w:r>
        <w:t xml:space="preserve"> (Coulson et al., 2013</w:t>
      </w:r>
      <w:r>
        <w:rPr>
          <w:rStyle w:val="FootnoteReference"/>
        </w:rPr>
        <w:footnoteReference w:id="12"/>
      </w:r>
      <w:r>
        <w:t>)</w:t>
      </w:r>
      <w:r>
        <w:rPr>
          <w:lang w:val="en-US"/>
        </w:rPr>
        <w:t>. They can potentially pose a threat to local biodiversity</w:t>
      </w:r>
      <w:r>
        <w:t xml:space="preserve"> (Coulson, 2015)</w:t>
      </w:r>
      <w:r>
        <w:rPr>
          <w:rStyle w:val="FootnoteReference"/>
        </w:rPr>
        <w:footnoteReference w:id="13"/>
      </w:r>
      <w:r>
        <w:rPr>
          <w:lang w:val="en-US"/>
        </w:rPr>
        <w:t xml:space="preserve">. </w:t>
      </w:r>
      <w:r>
        <w:t>However</w:t>
      </w:r>
      <w:r>
        <w:rPr>
          <w:lang w:val="en-US"/>
        </w:rPr>
        <w:t xml:space="preserve">, </w:t>
      </w:r>
      <w:r>
        <w:t>t</w:t>
      </w:r>
      <w:proofErr w:type="spellStart"/>
      <w:r>
        <w:rPr>
          <w:lang w:val="en-US"/>
        </w:rPr>
        <w:t>errestrial</w:t>
      </w:r>
      <w:proofErr w:type="spellEnd"/>
      <w:r>
        <w:t xml:space="preserve"> </w:t>
      </w:r>
      <w:r>
        <w:rPr>
          <w:lang w:val="en-US"/>
        </w:rPr>
        <w:t xml:space="preserve">invertebrate </w:t>
      </w:r>
      <w:r>
        <w:t xml:space="preserve">and fungi </w:t>
      </w:r>
      <w:r>
        <w:rPr>
          <w:lang w:val="en-US"/>
        </w:rPr>
        <w:t>inventor</w:t>
      </w:r>
      <w:proofErr w:type="spellStart"/>
      <w:r>
        <w:t>ies</w:t>
      </w:r>
      <w:proofErr w:type="spellEnd"/>
      <w:r>
        <w:rPr>
          <w:lang w:val="en-US"/>
        </w:rPr>
        <w:t xml:space="preserve"> </w:t>
      </w:r>
      <w:r>
        <w:t>is absent</w:t>
      </w:r>
      <w:r>
        <w:rPr>
          <w:lang w:val="en-US"/>
        </w:rPr>
        <w:t xml:space="preserve"> </w:t>
      </w:r>
      <w:r>
        <w:t xml:space="preserve">both on local and regional level, and such assessment is not included in the objectives of the </w:t>
      </w:r>
      <w:commentRangeStart w:id="34"/>
      <w:r>
        <w:t>report</w:t>
      </w:r>
      <w:commentRangeEnd w:id="34"/>
      <w:r w:rsidR="008E581A">
        <w:rPr>
          <w:rStyle w:val="CommentReference"/>
        </w:rPr>
        <w:commentReference w:id="34"/>
      </w:r>
      <w:r>
        <w:rPr>
          <w:lang w:val="en-US"/>
        </w:rPr>
        <w:t>..</w:t>
      </w:r>
    </w:p>
    <w:p w14:paraId="10414A2D" w14:textId="77777777" w:rsidR="000B4652" w:rsidRDefault="00F26AED">
      <w:pPr>
        <w:pStyle w:val="Heading1"/>
        <w:rPr>
          <w:rFonts w:eastAsia="Times New Roman"/>
        </w:rPr>
      </w:pPr>
      <w:bookmarkStart w:id="35" w:name="_Toc129697243"/>
      <w:r>
        <w:lastRenderedPageBreak/>
        <w:t>Assessment Methodology</w:t>
      </w:r>
      <w:bookmarkEnd w:id="35"/>
    </w:p>
    <w:p w14:paraId="10414A2E" w14:textId="77777777" w:rsidR="000B4652" w:rsidRDefault="00F26AED">
      <w:pPr>
        <w:pStyle w:val="Heading2"/>
      </w:pPr>
      <w:bookmarkStart w:id="36" w:name="_Toc1655526603"/>
      <w:bookmarkStart w:id="37" w:name="источники-информации-и-их-анализ"/>
      <w:bookmarkEnd w:id="19"/>
      <w:r>
        <w:t xml:space="preserve">Marine </w:t>
      </w:r>
      <w:commentRangeStart w:id="38"/>
      <w:r>
        <w:t>biota</w:t>
      </w:r>
      <w:bookmarkEnd w:id="36"/>
      <w:commentRangeEnd w:id="38"/>
      <w:r w:rsidR="00FB0BE9">
        <w:rPr>
          <w:rStyle w:val="CommentReference"/>
          <w:rFonts w:eastAsiaTheme="minorEastAsia" w:cstheme="minorBidi"/>
          <w:b w:val="0"/>
          <w:bCs w:val="0"/>
        </w:rPr>
        <w:commentReference w:id="38"/>
      </w:r>
    </w:p>
    <w:p w14:paraId="10414A2F" w14:textId="77777777" w:rsidR="000B4652" w:rsidRDefault="00F26AED">
      <w:r>
        <w:t>Information on native species of benthos and zooplankton was taken from (Integrated investigations… 2020). 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Pure marine species, represented mainly in the northern part of the water area, were not included in the consideration.</w:t>
      </w:r>
    </w:p>
    <w:p w14:paraId="10414A30" w14:textId="77777777" w:rsidR="000B4652" w:rsidRDefault="00F26AED">
      <w:pPr>
        <w:pStyle w:val="BodyText"/>
      </w:pPr>
      <w:r>
        <w:t xml:space="preserve">The </w:t>
      </w:r>
      <w:r>
        <w:rPr>
          <w:i/>
          <w:iCs/>
        </w:rPr>
        <w:t>Invasive Species in Russia</w:t>
      </w:r>
      <w:r>
        <w:t xml:space="preserve"> database (</w:t>
      </w:r>
      <w:hyperlink r:id="rId41">
        <w:r>
          <w:rPr>
            <w:rStyle w:val="Hyperlink"/>
          </w:rPr>
          <w:t>http://www.sevin.ru/top100worst/index.html</w:t>
        </w:r>
      </w:hyperlink>
      <w:r>
        <w:t>) was used to identify PNIS among benthic forms. Several species mentioned as potential invasive species in Arctic waters (</w:t>
      </w:r>
      <w:proofErr w:type="spellStart"/>
      <w:r>
        <w:t>Goldshmit</w:t>
      </w:r>
      <w:proofErr w:type="spellEnd"/>
      <w:r>
        <w:t xml:space="preserve"> et al. 2020)</w:t>
      </w:r>
      <w:r>
        <w:rPr>
          <w:rStyle w:val="FootnoteReference"/>
        </w:rPr>
        <w:footnoteReference w:id="14"/>
      </w:r>
      <w:r>
        <w:t xml:space="preserve"> were included in the analysis as well.</w:t>
      </w:r>
    </w:p>
    <w:p w14:paraId="10414A31" w14:textId="77777777" w:rsidR="000B4652" w:rsidRDefault="00F26AED">
      <w:pPr>
        <w:pStyle w:val="BodyText"/>
      </w:pPr>
      <w:r>
        <w:t xml:space="preserve">Analogously several planktonic species referred as invasive species in </w:t>
      </w:r>
      <w:r>
        <w:rPr>
          <w:i/>
          <w:iCs/>
        </w:rPr>
        <w:t>Invasive Species in Russia</w:t>
      </w:r>
      <w:r>
        <w:t xml:space="preserve"> database (</w:t>
      </w:r>
      <w:hyperlink r:id="rId42">
        <w:r>
          <w:rPr>
            <w:rStyle w:val="Hyperlink"/>
          </w:rPr>
          <w:t>http://www.sevin.ru/top100worst/index.html</w:t>
        </w:r>
      </w:hyperlink>
      <w:r>
        <w:t>) were included in our analysis. However, since only few forms were mentioned in this data</w:t>
      </w:r>
      <w:del w:id="39" w:author="Neil Cousins" w:date="2022-02-20T14:12:00Z">
        <w:r w:rsidDel="00FB0BE9">
          <w:delText xml:space="preserve"> </w:delText>
        </w:r>
      </w:del>
      <w:r>
        <w:t xml:space="preserve">base, the additional search for potential NIS was accomplished as follows. As it was shown above, the most probable way of introduction of NIS is western Europe. We </w:t>
      </w:r>
      <w:proofErr w:type="spellStart"/>
      <w:r>
        <w:t>analyzed</w:t>
      </w:r>
      <w:proofErr w:type="spellEnd"/>
      <w:r>
        <w:t xml:space="preserve"> the plankton fauna of estuaries of the western Europe, where the most destination ports are situated. We chose </w:t>
      </w:r>
      <w:proofErr w:type="spellStart"/>
      <w:r>
        <w:t>eurybiont</w:t>
      </w:r>
      <w:proofErr w:type="spellEnd"/>
      <w:r>
        <w:t xml:space="preserve"> species with the most northward range, which were then included in analysis of potential NIS in the Ob Estuary.</w:t>
      </w:r>
    </w:p>
    <w:p w14:paraId="10414A32" w14:textId="77777777" w:rsidR="000B4652" w:rsidRDefault="00F26AED">
      <w:pPr>
        <w:pStyle w:val="BodyText"/>
      </w:pPr>
      <w:proofErr w:type="gramStart"/>
      <w:r>
        <w:t>Additionally</w:t>
      </w:r>
      <w:proofErr w:type="gramEnd"/>
      <w:r>
        <w:t xml:space="preserve"> one species (planktonic copepod </w:t>
      </w:r>
      <w:proofErr w:type="spellStart"/>
      <w:r>
        <w:rPr>
          <w:i/>
          <w:iCs/>
        </w:rPr>
        <w:t>Acartia</w:t>
      </w:r>
      <w:proofErr w:type="spellEnd"/>
      <w:r>
        <w:rPr>
          <w:i/>
          <w:iCs/>
        </w:rPr>
        <w:t xml:space="preserve"> </w:t>
      </w:r>
      <w:proofErr w:type="spellStart"/>
      <w:r>
        <w:rPr>
          <w:i/>
          <w:iCs/>
        </w:rPr>
        <w:t>bifilosa</w:t>
      </w:r>
      <w:proofErr w:type="spellEnd"/>
      <w:r>
        <w:t xml:space="preserve">) which is referred as abundant element of season planktonic community of the White and Baltic seas was included in the analysis since the conditions in these seas can be similar to Ob Estuary. This species was not found in the </w:t>
      </w:r>
      <w:r>
        <w:rPr>
          <w:i/>
          <w:iCs/>
        </w:rPr>
        <w:t>Invasive Species in Russia</w:t>
      </w:r>
      <w:r>
        <w:t xml:space="preserve"> database. </w:t>
      </w:r>
      <w:proofErr w:type="gramStart"/>
      <w:r>
        <w:t>However</w:t>
      </w:r>
      <w:proofErr w:type="gramEnd"/>
      <w:r>
        <w:t xml:space="preserve"> another species, </w:t>
      </w:r>
      <w:proofErr w:type="spellStart"/>
      <w:r>
        <w:rPr>
          <w:i/>
          <w:iCs/>
        </w:rPr>
        <w:t>Acartia</w:t>
      </w:r>
      <w:proofErr w:type="spellEnd"/>
      <w:r>
        <w:rPr>
          <w:i/>
          <w:iCs/>
        </w:rPr>
        <w:t xml:space="preserve"> </w:t>
      </w:r>
      <w:proofErr w:type="spellStart"/>
      <w:r>
        <w:rPr>
          <w:i/>
          <w:iCs/>
        </w:rPr>
        <w:t>tonsa</w:t>
      </w:r>
      <w:proofErr w:type="spellEnd"/>
      <w:r>
        <w:t xml:space="preserve">, is referred there. Since taxonomic disagreements are highly possible in the case of plankton </w:t>
      </w:r>
      <w:proofErr w:type="gramStart"/>
      <w:r>
        <w:t>identification</w:t>
      </w:r>
      <w:proofErr w:type="gramEnd"/>
      <w:r>
        <w:t xml:space="preserve"> we included both species in the analysis.</w:t>
      </w:r>
    </w:p>
    <w:p w14:paraId="10414A33" w14:textId="77777777" w:rsidR="000B4652" w:rsidRDefault="00F26AED">
      <w:pPr>
        <w:pStyle w:val="Heading3"/>
      </w:pPr>
      <w:bookmarkStart w:id="40" w:name="_Toc1239205512"/>
      <w:bookmarkStart w:id="41" w:name="X7b1d2e3b1650ed6fc2eff963102de3917ef8801"/>
      <w:r>
        <w:t xml:space="preserve">Analysis of geographic distribution of </w:t>
      </w:r>
      <w:proofErr w:type="spellStart"/>
      <w:r>
        <w:t>hydrobionts</w:t>
      </w:r>
      <w:bookmarkEnd w:id="40"/>
      <w:proofErr w:type="spellEnd"/>
    </w:p>
    <w:p w14:paraId="10414A34" w14:textId="77777777" w:rsidR="000B4652" w:rsidRDefault="00F26AED">
      <w:r>
        <w:t xml:space="preserve">In the summarized list of benthic and planktonic species (165 species), each of them was </w:t>
      </w:r>
      <w:proofErr w:type="spellStart"/>
      <w:r>
        <w:t>labeled</w:t>
      </w:r>
      <w:proofErr w:type="spellEnd"/>
      <w:r>
        <w:t xml:space="preserve"> as “Native” or “PNIS.” Next, for each species, the Global Biodiversity Information Facility database (</w:t>
      </w:r>
      <w:hyperlink r:id="rId43">
        <w:r>
          <w:rPr>
            <w:rStyle w:val="Hyperlink"/>
          </w:rPr>
          <w:t>https://www.gbif.org/</w:t>
        </w:r>
      </w:hyperlink>
      <w:r>
        <w:t xml:space="preserve">) was queried to find the geographic localities where the species was </w:t>
      </w:r>
      <w:proofErr w:type="spellStart"/>
      <w:r>
        <w:t>occured</w:t>
      </w:r>
      <w:proofErr w:type="spellEnd"/>
      <w:r>
        <w:t>. Only unique combinations of latitude and longitude were considered. A Geographic Dataset (GDS) was generated from these queries (266725 unique localities were included).</w:t>
      </w:r>
    </w:p>
    <w:p w14:paraId="10414A35" w14:textId="77777777" w:rsidR="000B4652" w:rsidRDefault="00F26AED">
      <w:pPr>
        <w:pStyle w:val="BodyText"/>
      </w:pPr>
      <w:r>
        <w:t xml:space="preserve">The GDS was used to </w:t>
      </w:r>
      <w:proofErr w:type="spellStart"/>
      <w:r>
        <w:t>analyze</w:t>
      </w:r>
      <w:proofErr w:type="spellEnd"/>
      <w:r>
        <w:t xml:space="preserve"> the latitudinal distribution of species. This analysis compared the latitudinal range limits of native species and PNIS. This analysis is designed to screen out those PNIS whose distribution </w:t>
      </w:r>
      <w:proofErr w:type="spellStart"/>
      <w:r>
        <w:t>centers</w:t>
      </w:r>
      <w:proofErr w:type="spellEnd"/>
      <w:r>
        <w:t xml:space="preserve"> are far from the geographic boundaries of the </w:t>
      </w:r>
      <w:proofErr w:type="spellStart"/>
      <w:r>
        <w:t>analyzed</w:t>
      </w:r>
      <w:proofErr w:type="spellEnd"/>
      <w:r>
        <w:t xml:space="preserve"> water area. The following values were calculated from the GDS and considered as biogeographic characteristics of the species.</w:t>
      </w:r>
    </w:p>
    <w:p w14:paraId="10414A36" w14:textId="77777777" w:rsidR="000B4652" w:rsidRDefault="00F26AED">
      <w:pPr>
        <w:pStyle w:val="BodyText"/>
      </w:pPr>
      <m:oMath>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lat</m:t>
            </m:r>
          </m:sub>
        </m:sSub>
      </m:oMath>
      <w:r>
        <w:t xml:space="preserve"> - the median of latitude values. It is assumed that this value characterizes the “core” of the latitudinal range.</w:t>
      </w:r>
    </w:p>
    <w:p w14:paraId="10414A37" w14:textId="77777777" w:rsidR="000B4652" w:rsidRDefault="00F26AED">
      <w:pPr>
        <w:pStyle w:val="BodyText"/>
      </w:pPr>
      <m:oMath>
        <m:r>
          <w:rPr>
            <w:rFonts w:ascii="Cambria Math" w:hAnsi="Cambria Math"/>
          </w:rPr>
          <m:t>Uppe</m:t>
        </m:r>
        <m:sSub>
          <m:sSubPr>
            <m:ctrlPr>
              <w:rPr>
                <w:rFonts w:ascii="Cambria Math" w:hAnsi="Cambria Math"/>
              </w:rPr>
            </m:ctrlPr>
          </m:sSubPr>
          <m:e>
            <m:r>
              <w:rPr>
                <w:rFonts w:ascii="Cambria Math" w:hAnsi="Cambria Math"/>
              </w:rPr>
              <m:t>r</m:t>
            </m:r>
          </m:e>
          <m:sub>
            <m:r>
              <w:rPr>
                <w:rFonts w:ascii="Cambria Math" w:hAnsi="Cambria Math"/>
              </w:rPr>
              <m:t>lat</m:t>
            </m:r>
          </m:sub>
        </m:sSub>
      </m:oMath>
      <w:r>
        <w:t xml:space="preserve"> - Maximum value of latitude, at which the species was occured</w:t>
      </w:r>
    </w:p>
    <w:p w14:paraId="10414A38" w14:textId="77777777" w:rsidR="000B4652" w:rsidRDefault="00D67A5B">
      <w:pPr>
        <w:pStyle w:val="BodyText"/>
      </w:pPr>
      <m:oMath>
        <m:sSub>
          <m:sSubPr>
            <m:ctrlPr>
              <w:rPr>
                <w:rFonts w:ascii="Cambria Math" w:hAnsi="Cambria Math"/>
              </w:rPr>
            </m:ctrlPr>
          </m:sSubPr>
          <m:e>
            <m:r>
              <w:rPr>
                <w:rFonts w:ascii="Cambria Math" w:hAnsi="Cambria Math"/>
              </w:rPr>
              <m:t>Q</m:t>
            </m:r>
          </m:e>
          <m:sub>
            <m:r>
              <w:rPr>
                <w:rFonts w:ascii="Cambria Math" w:hAnsi="Cambria Math"/>
              </w:rPr>
              <m:t>low</m:t>
            </m:r>
          </m:sub>
        </m:sSub>
      </m:oMath>
      <w:r w:rsidR="00F26AED">
        <w:t xml:space="preserve"> - value of 2.5% quantile of latitude</w:t>
      </w:r>
    </w:p>
    <w:p w14:paraId="10414A39" w14:textId="77777777" w:rsidR="000B4652" w:rsidRDefault="00D67A5B">
      <w:pPr>
        <w:pStyle w:val="BodyText"/>
      </w:pPr>
      <m:oMath>
        <m:sSub>
          <m:sSubPr>
            <m:ctrlPr>
              <w:rPr>
                <w:rFonts w:ascii="Cambria Math" w:hAnsi="Cambria Math"/>
              </w:rPr>
            </m:ctrlPr>
          </m:sSubPr>
          <m:e>
            <m:r>
              <w:rPr>
                <w:rFonts w:ascii="Cambria Math" w:hAnsi="Cambria Math"/>
              </w:rPr>
              <m:t>Q</m:t>
            </m:r>
          </m:e>
          <m:sub>
            <m:r>
              <w:rPr>
                <w:rFonts w:ascii="Cambria Math" w:hAnsi="Cambria Math"/>
              </w:rPr>
              <m:t>up</m:t>
            </m:r>
          </m:sub>
        </m:sSub>
      </m:oMath>
      <w:r w:rsidR="00F26AED">
        <w:t xml:space="preserve"> - value of 97.5% of the quantile of latitude</w:t>
      </w:r>
    </w:p>
    <w:p w14:paraId="10414A3A" w14:textId="77777777" w:rsidR="000B4652" w:rsidRDefault="00F26AED">
      <w:pPr>
        <w:pStyle w:val="BodyText"/>
      </w:pPr>
      <m:oMath>
        <m:r>
          <w:rPr>
            <w:rFonts w:ascii="Cambria Math" w:hAnsi="Cambria Math"/>
          </w:rPr>
          <m:t>Pro</m:t>
        </m:r>
        <m:sSub>
          <m:sSubPr>
            <m:ctrlPr>
              <w:rPr>
                <w:rFonts w:ascii="Cambria Math" w:hAnsi="Cambria Math"/>
              </w:rPr>
            </m:ctrlPr>
          </m:sSubPr>
          <m:e>
            <m:r>
              <w:rPr>
                <w:rFonts w:ascii="Cambria Math" w:hAnsi="Cambria Math"/>
              </w:rPr>
              <m:t>p</m:t>
            </m:r>
          </m:e>
          <m:sub>
            <m:r>
              <w:rPr>
                <w:rFonts w:ascii="Cambria Math" w:hAnsi="Cambria Math"/>
              </w:rPr>
              <m:t>polar</m:t>
            </m:r>
          </m:sub>
        </m:sSub>
      </m:oMath>
      <w:r>
        <w:t xml:space="preserve"> - the ratio of the number of localities with latitude above the Arctic Circle to the total number of encounters. It is assumed that the higher this value, the more likely this species is found in the Polar region.</w:t>
      </w:r>
    </w:p>
    <w:p w14:paraId="10414A3B" w14:textId="77777777" w:rsidR="000B4652" w:rsidRDefault="00F26AED">
      <w:pPr>
        <w:pStyle w:val="BodyText"/>
      </w:pPr>
      <m:oMath>
        <m:r>
          <w:rPr>
            <w:rFonts w:ascii="Cambria Math" w:hAnsi="Cambria Math"/>
          </w:rPr>
          <m:t>Skewness</m:t>
        </m:r>
      </m:oMath>
      <w:r>
        <w:t xml:space="preserve"> - the value of asymmetry in the distribution of latitude values. It is assumed that the more asymmetric the distribution, the more pronounced is the tendency of displacement of the species from the range.</w:t>
      </w:r>
    </w:p>
    <w:p w14:paraId="10414A3C" w14:textId="77777777" w:rsidR="000B4652" w:rsidRDefault="00F26AED">
      <w:pPr>
        <w:pStyle w:val="BodyText"/>
      </w:pPr>
      <m:oMath>
        <m:r>
          <w:rPr>
            <w:rFonts w:ascii="Cambria Math" w:hAnsi="Cambria Math"/>
          </w:rPr>
          <m:t>Asymmetry</m:t>
        </m:r>
      </m:oMath>
      <w:r>
        <w:t xml:space="preserve"> - value </w:t>
      </w:r>
      <w:proofErr w:type="gramStart"/>
      <w:r>
        <w:t>similar to</w:t>
      </w:r>
      <w:proofErr w:type="gramEnd"/>
      <w:r>
        <w:t xml:space="preserve"> the previous one. It is the ratio of the distance from the median of latitude to </w:t>
      </w:r>
      <w:proofErr w:type="spellStart"/>
      <w:r>
        <w:t>Q_low</w:t>
      </w:r>
      <w:proofErr w:type="spellEnd"/>
      <w:r>
        <w:t xml:space="preserve"> to the distance from the median to </w:t>
      </w:r>
      <w:proofErr w:type="spellStart"/>
      <w:r>
        <w:t>Q_up</w:t>
      </w:r>
      <w:proofErr w:type="spellEnd"/>
      <w:r>
        <w:t xml:space="preserve">. The </w:t>
      </w:r>
      <w:proofErr w:type="spellStart"/>
      <w:r>
        <w:t>logathmic</w:t>
      </w:r>
      <w:proofErr w:type="spellEnd"/>
      <w:r>
        <w:t xml:space="preserve"> transformation was applied to make the values distributed in range between 0 and 1 more pronounced.</w:t>
      </w:r>
    </w:p>
    <w:p w14:paraId="10414A3D" w14:textId="77777777" w:rsidR="000B4652" w:rsidRDefault="00F26AED">
      <w:pPr>
        <w:pStyle w:val="BodyText"/>
      </w:pPr>
      <m:oMathPara>
        <m:oMathParaPr>
          <m:jc m:val="center"/>
        </m:oMathParaPr>
        <m:oMath>
          <m:r>
            <w:rPr>
              <w:rFonts w:ascii="Cambria Math" w:hAnsi="Cambria Math"/>
            </w:rPr>
            <w:lastRenderedPageBreak/>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up</m:t>
                  </m:r>
                </m:sub>
              </m:sSub>
              <m:r>
                <m:rPr>
                  <m:sty m:val="p"/>
                </m:rPr>
                <w:rPr>
                  <w:rFonts w:ascii="Cambria Math" w:hAnsi="Cambria Math"/>
                </w:rPr>
                <m:t>-</m:t>
              </m:r>
              <m:r>
                <w:rPr>
                  <w:rFonts w:ascii="Cambria Math" w:hAnsi="Cambria Math"/>
                </w:rPr>
                <m:t>M</m:t>
              </m:r>
              <m:r>
                <m:rPr>
                  <m:sty m:val="p"/>
                </m:rPr>
                <w:rPr>
                  <w:rFonts w:ascii="Cambria Math" w:hAnsi="Cambria Math"/>
                </w:rPr>
                <m:t>|</m:t>
              </m:r>
            </m:num>
            <m:den>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low</m:t>
                  </m:r>
                </m:sub>
              </m:sSub>
              <m:r>
                <m:rPr>
                  <m:sty m:val="p"/>
                </m:rPr>
                <w:rPr>
                  <w:rFonts w:ascii="Cambria Math" w:hAnsi="Cambria Math"/>
                </w:rPr>
                <m:t>-</m:t>
              </m:r>
              <m:r>
                <w:rPr>
                  <w:rFonts w:ascii="Cambria Math" w:hAnsi="Cambria Math"/>
                </w:rPr>
                <m:t>M</m:t>
              </m:r>
              <m:r>
                <m:rPr>
                  <m:sty m:val="p"/>
                </m:rPr>
                <w:rPr>
                  <w:rFonts w:ascii="Cambria Math" w:hAnsi="Cambria Math"/>
                </w:rPr>
                <m:t>|</m:t>
              </m:r>
            </m:den>
          </m:f>
          <m:r>
            <m:rPr>
              <m:sty m:val="p"/>
            </m:rPr>
            <w:rPr>
              <w:rFonts w:ascii="Cambria Math" w:hAnsi="Cambria Math"/>
            </w:rPr>
            <m:t>)</m:t>
          </m:r>
        </m:oMath>
      </m:oMathPara>
    </w:p>
    <w:p w14:paraId="10414A3E" w14:textId="77777777" w:rsidR="000B4652" w:rsidRDefault="00F26AED">
      <w:r>
        <w:t xml:space="preserve">The matrix of these variables was used in principal component analysis (PCA). The score of PC1 was used for a general assessment of </w:t>
      </w:r>
      <w:proofErr w:type="spellStart"/>
      <w:r>
        <w:t>latitudal</w:t>
      </w:r>
      <w:proofErr w:type="spellEnd"/>
      <w:r>
        <w:t xml:space="preserve"> species distribution.</w:t>
      </w:r>
    </w:p>
    <w:p w14:paraId="10414A3F" w14:textId="77777777" w:rsidR="000B4652" w:rsidRDefault="00F26AED">
      <w:pPr>
        <w:pStyle w:val="Heading3"/>
      </w:pPr>
      <w:bookmarkStart w:id="42" w:name="_Toc1214502860"/>
      <w:bookmarkStart w:id="43" w:name="assessment-of-environmental-parameters"/>
      <w:bookmarkEnd w:id="41"/>
      <w:r>
        <w:t>Assessment of environmental parameters</w:t>
      </w:r>
      <w:bookmarkEnd w:id="42"/>
    </w:p>
    <w:p w14:paraId="10414A40" w14:textId="77777777" w:rsidR="000B4652" w:rsidRDefault="00F26AED">
      <w:r>
        <w:t>For all species included in the analysis (Native and PNIS), salinity and temperature values at their occurrence (GBIF) points were estimated. Bio-ORACLE (</w:t>
      </w:r>
      <w:hyperlink r:id="rId44">
        <w:r>
          <w:rPr>
            <w:rStyle w:val="Hyperlink"/>
          </w:rPr>
          <w:t>https://bio-oracle.org/</w:t>
        </w:r>
      </w:hyperlink>
      <w:r>
        <w:t xml:space="preserve">; </w:t>
      </w:r>
      <w:proofErr w:type="spellStart"/>
      <w:r>
        <w:t>Tyberghein</w:t>
      </w:r>
      <w:proofErr w:type="spellEnd"/>
      <w:r>
        <w:t xml:space="preserve"> et al. 2021; Assis et al. 2017)</w:t>
      </w:r>
      <w:r>
        <w:rPr>
          <w:rStyle w:val="FootnoteReference"/>
        </w:rPr>
        <w:footnoteReference w:id="15"/>
      </w:r>
      <w:r>
        <w:t xml:space="preserve"> </w:t>
      </w:r>
      <w:r>
        <w:rPr>
          <w:rStyle w:val="FootnoteReference"/>
        </w:rPr>
        <w:footnoteReference w:id="16"/>
      </w:r>
      <w:r>
        <w:t xml:space="preserve"> was used to estimate hydrological parameters in marine areas. Sea water salinity (mean at mean depth) and sea water temperature (mean at mean depth) were extracted from this GIS for each occurrence point. Because some of the geographic locations of the species occurrence were in freshwater areas, temperature data were additionally searched using </w:t>
      </w:r>
      <w:proofErr w:type="spellStart"/>
      <w:r>
        <w:t>EarthEnv</w:t>
      </w:r>
      <w:proofErr w:type="spellEnd"/>
      <w:r>
        <w:t xml:space="preserve"> data portal (</w:t>
      </w:r>
      <w:hyperlink r:id="rId45">
        <w:r>
          <w:rPr>
            <w:rStyle w:val="Hyperlink"/>
          </w:rPr>
          <w:t>http://www.earthenv.org/streams</w:t>
        </w:r>
      </w:hyperlink>
      <w:r>
        <w:t xml:space="preserve">; </w:t>
      </w:r>
      <w:proofErr w:type="spellStart"/>
      <w:r>
        <w:t>Domisch</w:t>
      </w:r>
      <w:proofErr w:type="spellEnd"/>
      <w:r>
        <w:t xml:space="preserve"> et al., 2015).</w:t>
      </w:r>
      <w:r>
        <w:rPr>
          <w:rStyle w:val="FootnoteReference"/>
        </w:rPr>
        <w:footnoteReference w:id="17"/>
      </w:r>
      <w:r>
        <w:t xml:space="preserve"> For the locations whose parameters were estimated using the </w:t>
      </w:r>
      <w:proofErr w:type="spellStart"/>
      <w:r>
        <w:t>EarthEnv</w:t>
      </w:r>
      <w:proofErr w:type="spellEnd"/>
      <w:r>
        <w:t xml:space="preserve"> GIS, the salinity value was assumed to be zero.</w:t>
      </w:r>
    </w:p>
    <w:p w14:paraId="10414A41" w14:textId="77777777" w:rsidR="000B4652" w:rsidRDefault="000B4652"/>
    <w:p w14:paraId="10414A42" w14:textId="77777777" w:rsidR="000B4652" w:rsidRDefault="00F26AED">
      <w:pPr>
        <w:pStyle w:val="Heading3"/>
      </w:pPr>
      <w:bookmarkStart w:id="44" w:name="_Toc2147084102"/>
      <w:bookmarkStart w:id="45" w:name="statistic-analysis"/>
      <w:bookmarkEnd w:id="43"/>
      <w:r>
        <w:t>Statistical analysis</w:t>
      </w:r>
      <w:bookmarkEnd w:id="44"/>
    </w:p>
    <w:p w14:paraId="10414A43" w14:textId="77777777" w:rsidR="000B4652" w:rsidRDefault="00F26AED">
      <w:r>
        <w:t>All data processing was performed with functions of R statistical programming language (R Core Team, 2021).</w:t>
      </w:r>
      <w:r>
        <w:rPr>
          <w:rStyle w:val="FootnoteReference"/>
        </w:rPr>
        <w:footnoteReference w:id="18"/>
      </w:r>
    </w:p>
    <w:p w14:paraId="10414A44" w14:textId="77777777" w:rsidR="000B4652" w:rsidRDefault="00F26AED">
      <w:pPr>
        <w:pStyle w:val="BodyText"/>
      </w:pPr>
      <w:r>
        <w:t>The queries for GBIF were performed with package “</w:t>
      </w:r>
      <w:proofErr w:type="spellStart"/>
      <w:r>
        <w:t>spocc</w:t>
      </w:r>
      <w:proofErr w:type="spellEnd"/>
      <w:r>
        <w:t>” (Scott, Chamberlain, 2021)</w:t>
      </w:r>
      <w:r>
        <w:rPr>
          <w:rStyle w:val="FootnoteReference"/>
        </w:rPr>
        <w:footnoteReference w:id="19"/>
      </w:r>
      <w:r>
        <w:rPr>
          <w:lang w:val="en-US"/>
        </w:rPr>
        <w:t>.</w:t>
      </w:r>
      <w:r>
        <w:t xml:space="preserve"> The verification of taxonomic characteristics of species was processed with the package “worms” (Holstein, 2018)</w:t>
      </w:r>
      <w:r>
        <w:rPr>
          <w:rStyle w:val="FootnoteReference"/>
        </w:rPr>
        <w:footnoteReference w:id="20"/>
      </w:r>
      <w:r>
        <w:t xml:space="preserve"> </w:t>
      </w:r>
      <w:proofErr w:type="spellStart"/>
      <w:r>
        <w:t>retriving</w:t>
      </w:r>
      <w:proofErr w:type="spellEnd"/>
      <w:r>
        <w:t xml:space="preserve"> the information from </w:t>
      </w:r>
      <w:proofErr w:type="spellStart"/>
      <w:r>
        <w:t>WoRMS</w:t>
      </w:r>
      <w:proofErr w:type="spellEnd"/>
      <w:r>
        <w:t xml:space="preserve"> data base (</w:t>
      </w:r>
      <w:hyperlink r:id="rId46">
        <w:r>
          <w:rPr>
            <w:rStyle w:val="Hyperlink"/>
          </w:rPr>
          <w:t>https://www.marinespecies.org/</w:t>
        </w:r>
      </w:hyperlink>
      <w:r>
        <w:t>).</w:t>
      </w:r>
    </w:p>
    <w:p w14:paraId="10414A45" w14:textId="77777777" w:rsidR="000B4652" w:rsidRDefault="00F26AED">
      <w:pPr>
        <w:pStyle w:val="BodyText"/>
        <w:rPr>
          <w:lang w:val="en-US"/>
        </w:rPr>
      </w:pPr>
      <w:r>
        <w:t>Principal component analysis was performed with the package “vegan” (Oksanen et al. 2020)</w:t>
      </w:r>
      <w:r>
        <w:rPr>
          <w:rStyle w:val="FootnoteReference"/>
        </w:rPr>
        <w:footnoteReference w:id="21"/>
      </w:r>
      <w:r>
        <w:rPr>
          <w:lang w:val="en-US"/>
        </w:rPr>
        <w:t>.</w:t>
      </w:r>
    </w:p>
    <w:p w14:paraId="10414A46" w14:textId="77777777" w:rsidR="000B4652" w:rsidRDefault="00F26AED">
      <w:pPr>
        <w:pStyle w:val="Heading2"/>
      </w:pPr>
      <w:bookmarkStart w:id="46" w:name="_Toc1988495717"/>
      <w:r>
        <w:t>Terrestrial biota</w:t>
      </w:r>
      <w:bookmarkEnd w:id="46"/>
    </w:p>
    <w:p w14:paraId="10414A47" w14:textId="77777777" w:rsidR="000B4652" w:rsidRDefault="00F26AED">
      <w:pPr>
        <w:pStyle w:val="Heading3"/>
      </w:pPr>
      <w:bookmarkStart w:id="47" w:name="_Toc694774708"/>
      <w:r>
        <w:t>Data resources on vascular plants</w:t>
      </w:r>
      <w:bookmarkEnd w:id="47"/>
    </w:p>
    <w:p w14:paraId="10414A48" w14:textId="53A03DB4" w:rsidR="000B4652" w:rsidRDefault="00F26AED">
      <w:pPr>
        <w:rPr>
          <w:lang w:val="en-US"/>
        </w:rPr>
      </w:pPr>
      <w:r>
        <w:rPr>
          <w:lang w:val="en-US"/>
        </w:rPr>
        <w:t xml:space="preserve">To prepare a list of alien </w:t>
      </w:r>
      <w:ins w:id="48" w:author="Jo Treweek" w:date="2022-03-07T10:22:00Z">
        <w:r w:rsidR="008E581A">
          <w:rPr>
            <w:lang w:val="en-US"/>
          </w:rPr>
          <w:t xml:space="preserve">terrestrial plant </w:t>
        </w:r>
      </w:ins>
      <w:r>
        <w:rPr>
          <w:lang w:val="en-US"/>
        </w:rPr>
        <w:t xml:space="preserve">species and assess their invasive status, a study area was </w:t>
      </w:r>
      <w:proofErr w:type="gramStart"/>
      <w:r>
        <w:rPr>
          <w:lang w:val="en-US"/>
        </w:rPr>
        <w:t>include</w:t>
      </w:r>
      <w:proofErr w:type="gramEnd"/>
      <w:r>
        <w:rPr>
          <w:lang w:val="en-US"/>
        </w:rPr>
        <w:t xml:space="preserve"> the Yamal and the Gydan Peninsulas and areas adjacent to them from the south, up to the southern border of the Arctic in accordance with Circumpolar Arctic Vegetation Map (Walker, 2005)</w:t>
      </w:r>
      <w:r>
        <w:rPr>
          <w:rStyle w:val="FootnoteReference"/>
        </w:rPr>
        <w:footnoteReference w:id="22"/>
      </w:r>
      <w:r>
        <w:rPr>
          <w:lang w:val="en-US"/>
        </w:rPr>
        <w:t>. This territory corresponds to Yamal-Gydan floristic province (</w:t>
      </w:r>
      <w:proofErr w:type="spellStart"/>
      <w:r>
        <w:t>Yurtsev</w:t>
      </w:r>
      <w:proofErr w:type="spellEnd"/>
      <w:r>
        <w:t>, 1994</w:t>
      </w:r>
      <w:r>
        <w:rPr>
          <w:lang w:val="en-US"/>
        </w:rPr>
        <w:t>)</w:t>
      </w:r>
      <w:r>
        <w:rPr>
          <w:rStyle w:val="FootnoteReference"/>
        </w:rPr>
        <w:footnoteReference w:id="23"/>
      </w:r>
      <w:r>
        <w:rPr>
          <w:lang w:val="en-US"/>
        </w:rPr>
        <w:t xml:space="preserve"> or sector (</w:t>
      </w:r>
      <w:proofErr w:type="spellStart"/>
      <w:r>
        <w:t>Elvebakk</w:t>
      </w:r>
      <w:proofErr w:type="spellEnd"/>
      <w:r>
        <w:t xml:space="preserve"> et al., 1999</w:t>
      </w:r>
      <w:r>
        <w:rPr>
          <w:lang w:val="en-US"/>
        </w:rPr>
        <w:t>)</w:t>
      </w:r>
      <w:r>
        <w:rPr>
          <w:rStyle w:val="FootnoteReference"/>
        </w:rPr>
        <w:footnoteReference w:id="24"/>
      </w:r>
      <w:r>
        <w:rPr>
          <w:lang w:val="en-US"/>
        </w:rPr>
        <w:t>.</w:t>
      </w:r>
      <w:r>
        <w:t xml:space="preserve"> </w:t>
      </w:r>
      <w:r>
        <w:rPr>
          <w:lang w:val="en-US"/>
        </w:rPr>
        <w:t>This territory contrasts with adjacent area in terms of a low floristic richness in association with various negative features of its flora: the gap in the distribution areas of many montane, predominantly East Siberian species; the absence of scores of 'eastern' (trans-</w:t>
      </w:r>
      <w:proofErr w:type="spellStart"/>
      <w:r>
        <w:rPr>
          <w:lang w:val="en-US"/>
        </w:rPr>
        <w:t>Yenisey</w:t>
      </w:r>
      <w:proofErr w:type="spellEnd"/>
      <w:r>
        <w:rPr>
          <w:lang w:val="en-US"/>
        </w:rPr>
        <w:t xml:space="preserve">) species along with western ones (European, </w:t>
      </w:r>
      <w:proofErr w:type="spellStart"/>
      <w:r>
        <w:rPr>
          <w:lang w:val="en-US"/>
        </w:rPr>
        <w:t>amphi</w:t>
      </w:r>
      <w:proofErr w:type="spellEnd"/>
      <w:r>
        <w:rPr>
          <w:lang w:val="en-US"/>
        </w:rPr>
        <w:t xml:space="preserve">-Atlantic, etc.) reaching the Ural Mts. Many 'western' species are confined to the lower Ob drainage up to the Taz </w:t>
      </w:r>
      <w:proofErr w:type="gramStart"/>
      <w:r>
        <w:rPr>
          <w:lang w:val="en-US"/>
        </w:rPr>
        <w:t>Peninsula, and</w:t>
      </w:r>
      <w:proofErr w:type="gramEnd"/>
      <w:r>
        <w:rPr>
          <w:lang w:val="en-US"/>
        </w:rPr>
        <w:t xml:space="preserve"> are lacking in the Gydan Peninsula; some of them are also recorded outside </w:t>
      </w:r>
      <w:r>
        <w:rPr>
          <w:lang w:val="en-US"/>
        </w:rPr>
        <w:lastRenderedPageBreak/>
        <w:t xml:space="preserve">the Arctic from the mountains on the right bank of the </w:t>
      </w:r>
      <w:proofErr w:type="spellStart"/>
      <w:r>
        <w:rPr>
          <w:lang w:val="en-US"/>
        </w:rPr>
        <w:t>Yenisey</w:t>
      </w:r>
      <w:proofErr w:type="spellEnd"/>
      <w:r>
        <w:rPr>
          <w:lang w:val="en-US"/>
        </w:rPr>
        <w:t xml:space="preserve"> River. Most of the western elements are restricted to the southernmost areas whereas the role of the eastern counterparts increases northwards (</w:t>
      </w:r>
      <w:proofErr w:type="spellStart"/>
      <w:r>
        <w:rPr>
          <w:lang w:val="en-US"/>
        </w:rPr>
        <w:t>Yurtsev</w:t>
      </w:r>
      <w:proofErr w:type="spellEnd"/>
      <w:r>
        <w:rPr>
          <w:lang w:val="en-US"/>
        </w:rPr>
        <w:t xml:space="preserve">, </w:t>
      </w:r>
      <w:commentRangeStart w:id="49"/>
      <w:r>
        <w:rPr>
          <w:lang w:val="en-US"/>
        </w:rPr>
        <w:t>1994</w:t>
      </w:r>
      <w:commentRangeEnd w:id="49"/>
      <w:r w:rsidR="0003208F">
        <w:rPr>
          <w:rStyle w:val="CommentReference"/>
        </w:rPr>
        <w:commentReference w:id="49"/>
      </w:r>
      <w:r>
        <w:rPr>
          <w:lang w:val="en-US"/>
        </w:rPr>
        <w:t>).</w:t>
      </w:r>
    </w:p>
    <w:p w14:paraId="10414A49" w14:textId="77777777" w:rsidR="000B4652" w:rsidRDefault="00F26AED">
      <w:pPr>
        <w:rPr>
          <w:lang w:val="en-US"/>
        </w:rPr>
      </w:pPr>
      <w:r>
        <w:rPr>
          <w:lang w:val="en-US"/>
        </w:rPr>
        <w:t>To characterize the composition of the non-native vascular flora of the Yamal-Gydan Arctic, we consulted diverse data sources. In preparing the check-list species of the study area, we used reference books as Arctic flora of the USSR (</w:t>
      </w:r>
      <w:proofErr w:type="spellStart"/>
      <w:r>
        <w:t>Tolmachev</w:t>
      </w:r>
      <w:proofErr w:type="spellEnd"/>
      <w:r>
        <w:t xml:space="preserve">, </w:t>
      </w:r>
      <w:r>
        <w:rPr>
          <w:lang w:val="en-US"/>
        </w:rPr>
        <w:t xml:space="preserve">1960-1975; </w:t>
      </w:r>
      <w:proofErr w:type="spellStart"/>
      <w:r>
        <w:t>Tolmachev</w:t>
      </w:r>
      <w:proofErr w:type="spellEnd"/>
      <w:r>
        <w:t xml:space="preserve">, </w:t>
      </w:r>
      <w:proofErr w:type="spellStart"/>
      <w:r>
        <w:t>Yurtzev</w:t>
      </w:r>
      <w:proofErr w:type="spellEnd"/>
      <w:r>
        <w:rPr>
          <w:lang w:val="en-US"/>
        </w:rPr>
        <w:t xml:space="preserve">, 8; </w:t>
      </w:r>
      <w:proofErr w:type="spellStart"/>
      <w:r>
        <w:t>Yurtzev</w:t>
      </w:r>
      <w:proofErr w:type="spellEnd"/>
      <w:r>
        <w:rPr>
          <w:lang w:val="en-US"/>
        </w:rPr>
        <w:t>, 1984-1897</w:t>
      </w:r>
      <w:r>
        <w:t>)</w:t>
      </w:r>
      <w:r>
        <w:rPr>
          <w:rStyle w:val="FootnoteReference"/>
        </w:rPr>
        <w:footnoteReference w:id="25"/>
      </w:r>
      <w:r>
        <w:rPr>
          <w:lang w:val="en-US"/>
        </w:rPr>
        <w:t>, Flora of the Yamal Peninsula (</w:t>
      </w:r>
      <w:proofErr w:type="spellStart"/>
      <w:r>
        <w:t>Rebristaya</w:t>
      </w:r>
      <w:proofErr w:type="spellEnd"/>
      <w:r>
        <w:rPr>
          <w:lang w:val="en-US"/>
        </w:rPr>
        <w:t>, 2013)</w:t>
      </w:r>
      <w:r>
        <w:rPr>
          <w:rStyle w:val="FootnoteReference"/>
        </w:rPr>
        <w:footnoteReference w:id="26"/>
      </w:r>
      <w:r>
        <w:rPr>
          <w:lang w:val="en-US"/>
        </w:rPr>
        <w:t>, comprehensive review on non-native vascular flora of the Arctic (</w:t>
      </w:r>
      <w:proofErr w:type="spellStart"/>
      <w:r>
        <w:rPr>
          <w:lang w:val="en-US"/>
        </w:rPr>
        <w:t>Wasowicz</w:t>
      </w:r>
      <w:proofErr w:type="spellEnd"/>
      <w:r>
        <w:rPr>
          <w:lang w:val="en-US"/>
        </w:rPr>
        <w:t xml:space="preserve"> et al., 2020), as well as we provide a scope a species records on huge corpus of Russian grey literature (</w:t>
      </w:r>
      <w:proofErr w:type="spellStart"/>
      <w:r>
        <w:rPr>
          <w:lang w:val="en-US"/>
        </w:rPr>
        <w:t>Rebristaya</w:t>
      </w:r>
      <w:proofErr w:type="spellEnd"/>
      <w:r>
        <w:rPr>
          <w:lang w:val="en-US"/>
        </w:rPr>
        <w:t>, 1999</w:t>
      </w:r>
      <w:r>
        <w:rPr>
          <w:rStyle w:val="FootnoteReference"/>
        </w:rPr>
        <w:footnoteReference w:id="27"/>
      </w:r>
      <w:r>
        <w:rPr>
          <w:lang w:val="en-US"/>
        </w:rPr>
        <w:t xml:space="preserve">; </w:t>
      </w:r>
      <w:proofErr w:type="spellStart"/>
      <w:r>
        <w:t>Kniazev</w:t>
      </w:r>
      <w:proofErr w:type="spellEnd"/>
      <w:r>
        <w:rPr>
          <w:lang w:val="en-US"/>
        </w:rPr>
        <w:t xml:space="preserve">, </w:t>
      </w:r>
      <w:proofErr w:type="spellStart"/>
      <w:r>
        <w:t>Morozova</w:t>
      </w:r>
      <w:proofErr w:type="spellEnd"/>
      <w:r>
        <w:t>, 2006</w:t>
      </w:r>
      <w:r>
        <w:rPr>
          <w:rStyle w:val="FootnoteReference"/>
        </w:rPr>
        <w:footnoteReference w:id="28"/>
      </w:r>
      <w:r>
        <w:rPr>
          <w:lang w:val="en-US"/>
        </w:rPr>
        <w:t xml:space="preserve">; </w:t>
      </w:r>
      <w:proofErr w:type="spellStart"/>
      <w:r>
        <w:rPr>
          <w:lang w:val="en-US"/>
        </w:rPr>
        <w:t>Kniazev</w:t>
      </w:r>
      <w:proofErr w:type="spellEnd"/>
      <w:r>
        <w:rPr>
          <w:lang w:val="en-US"/>
        </w:rPr>
        <w:t xml:space="preserve"> et al., 2006</w:t>
      </w:r>
      <w:r>
        <w:rPr>
          <w:rStyle w:val="FootnoteReference"/>
        </w:rPr>
        <w:footnoteReference w:id="29"/>
      </w:r>
      <w:r>
        <w:rPr>
          <w:lang w:val="en-US"/>
        </w:rPr>
        <w:t xml:space="preserve">; </w:t>
      </w:r>
      <w:proofErr w:type="spellStart"/>
      <w:r>
        <w:rPr>
          <w:lang w:val="en-US"/>
        </w:rPr>
        <w:t>Rebristaya</w:t>
      </w:r>
      <w:proofErr w:type="spellEnd"/>
      <w:r>
        <w:rPr>
          <w:lang w:val="en-US"/>
        </w:rPr>
        <w:t xml:space="preserve">, </w:t>
      </w:r>
      <w:r>
        <w:t>2006</w:t>
      </w:r>
      <w:r>
        <w:rPr>
          <w:rStyle w:val="FootnoteReference"/>
        </w:rPr>
        <w:footnoteReference w:id="30"/>
      </w:r>
      <w:r>
        <w:t xml:space="preserve">; </w:t>
      </w:r>
      <w:proofErr w:type="spellStart"/>
      <w:r>
        <w:rPr>
          <w:lang w:val="en-US"/>
        </w:rPr>
        <w:t>Pismarkina</w:t>
      </w:r>
      <w:proofErr w:type="spellEnd"/>
      <w:r>
        <w:rPr>
          <w:lang w:val="en-US"/>
        </w:rPr>
        <w:t>, 2014</w:t>
      </w:r>
      <w:r>
        <w:rPr>
          <w:rStyle w:val="FootnoteReference"/>
        </w:rPr>
        <w:footnoteReference w:id="31"/>
      </w:r>
      <w:r>
        <w:rPr>
          <w:lang w:val="en-US"/>
        </w:rPr>
        <w:t>;</w:t>
      </w:r>
      <w:proofErr w:type="spellStart"/>
      <w:r>
        <w:t>Byalt</w:t>
      </w:r>
      <w:proofErr w:type="spellEnd"/>
      <w:r>
        <w:t xml:space="preserve">, </w:t>
      </w:r>
      <w:proofErr w:type="spellStart"/>
      <w:r>
        <w:t>Egorov</w:t>
      </w:r>
      <w:proofErr w:type="spellEnd"/>
      <w:r>
        <w:t>, 2019</w:t>
      </w:r>
      <w:r>
        <w:rPr>
          <w:rStyle w:val="FootnoteReference"/>
        </w:rPr>
        <w:footnoteReference w:id="32"/>
      </w:r>
      <w:r>
        <w:rPr>
          <w:lang w:val="en-US"/>
        </w:rPr>
        <w:t>;</w:t>
      </w:r>
      <w:proofErr w:type="spellStart"/>
      <w:r>
        <w:rPr>
          <w:lang w:val="en-US"/>
        </w:rPr>
        <w:t>Pismarkina</w:t>
      </w:r>
      <w:proofErr w:type="spellEnd"/>
      <w:r>
        <w:rPr>
          <w:lang w:val="en-US"/>
        </w:rPr>
        <w:t>, 2019</w:t>
      </w:r>
      <w:r>
        <w:rPr>
          <w:rStyle w:val="FootnoteReference"/>
        </w:rPr>
        <w:footnoteReference w:id="33"/>
      </w:r>
      <w:r>
        <w:rPr>
          <w:lang w:val="en-US"/>
        </w:rPr>
        <w:t xml:space="preserve">; </w:t>
      </w:r>
      <w:proofErr w:type="spellStart"/>
      <w:r>
        <w:rPr>
          <w:lang w:val="en-US"/>
        </w:rPr>
        <w:t>Pismarkina</w:t>
      </w:r>
      <w:proofErr w:type="spellEnd"/>
      <w:r>
        <w:rPr>
          <w:lang w:val="en-US"/>
        </w:rPr>
        <w:t xml:space="preserve">, </w:t>
      </w:r>
      <w:proofErr w:type="spellStart"/>
      <w:r>
        <w:rPr>
          <w:lang w:val="en-US"/>
        </w:rPr>
        <w:t>Bystrushkin</w:t>
      </w:r>
      <w:proofErr w:type="spellEnd"/>
      <w:r>
        <w:rPr>
          <w:lang w:val="en-US"/>
        </w:rPr>
        <w:t>, 2019</w:t>
      </w:r>
      <w:r>
        <w:rPr>
          <w:rStyle w:val="FootnoteReference"/>
        </w:rPr>
        <w:footnoteReference w:id="34"/>
      </w:r>
      <w:r>
        <w:rPr>
          <w:lang w:val="en-US"/>
        </w:rPr>
        <w:t>; articles with absence new records to the territory were excluded) and study ecological engineering surveys and monitoring by FRECOM</w:t>
      </w:r>
      <w:r>
        <w:rPr>
          <w:rStyle w:val="FootnoteReference"/>
          <w:lang w:val="en-US"/>
        </w:rPr>
        <w:footnoteReference w:id="35"/>
      </w:r>
      <w:r>
        <w:rPr>
          <w:lang w:val="en-US"/>
        </w:rPr>
        <w:t xml:space="preserve"> </w:t>
      </w:r>
      <w:r>
        <w:t xml:space="preserve">on the South-Tambey LA </w:t>
      </w:r>
      <w:r>
        <w:rPr>
          <w:lang w:val="en-US"/>
        </w:rPr>
        <w:t xml:space="preserve">and </w:t>
      </w:r>
      <w:r>
        <w:t xml:space="preserve">IEPI on </w:t>
      </w:r>
      <w:proofErr w:type="spellStart"/>
      <w:r>
        <w:t>Salmanovskiy</w:t>
      </w:r>
      <w:proofErr w:type="spellEnd"/>
      <w:r>
        <w:t xml:space="preserve"> (</w:t>
      </w:r>
      <w:proofErr w:type="spellStart"/>
      <w:r>
        <w:t>Utrenniy</w:t>
      </w:r>
      <w:proofErr w:type="spellEnd"/>
      <w:r>
        <w:t>) LA</w:t>
      </w:r>
      <w:r>
        <w:rPr>
          <w:rStyle w:val="FootnoteReference"/>
        </w:rPr>
        <w:footnoteReference w:id="36"/>
      </w:r>
      <w:r>
        <w:rPr>
          <w:rStyle w:val="FootnoteReference"/>
          <w:vertAlign w:val="baseline"/>
          <w:lang w:val="en-US"/>
        </w:rPr>
        <w:t xml:space="preserve">. </w:t>
      </w:r>
      <w:r>
        <w:rPr>
          <w:lang w:val="en-US"/>
        </w:rPr>
        <w:t xml:space="preserve">To </w:t>
      </w:r>
      <w:proofErr w:type="spellStart"/>
      <w:r>
        <w:rPr>
          <w:lang w:val="en-US"/>
        </w:rPr>
        <w:t>georeference</w:t>
      </w:r>
      <w:proofErr w:type="spellEnd"/>
      <w:r>
        <w:rPr>
          <w:lang w:val="en-US"/>
        </w:rPr>
        <w:t xml:space="preserve"> clarify of a number of localities of alien species and to determine their position in relation to the Arctic according to CAFF we used digital representation of specimens in Digital herbarium of Moscow State University (MW) and Komarov Botanical Institute RAS (LE). Mainly, this concerns the herbarium collection of </w:t>
      </w:r>
      <w:proofErr w:type="spellStart"/>
      <w:proofErr w:type="gramStart"/>
      <w:r>
        <w:rPr>
          <w:lang w:val="en-US"/>
        </w:rPr>
        <w:t>P</w:t>
      </w:r>
      <w:proofErr w:type="gramEnd"/>
      <w:r>
        <w:rPr>
          <w:lang w:val="en-US"/>
        </w:rPr>
        <w:t>.Yu</w:t>
      </w:r>
      <w:proofErr w:type="spellEnd"/>
      <w:r>
        <w:rPr>
          <w:lang w:val="en-US"/>
        </w:rPr>
        <w:t xml:space="preserve">. </w:t>
      </w:r>
      <w:proofErr w:type="spellStart"/>
      <w:r>
        <w:rPr>
          <w:lang w:val="en-US"/>
        </w:rPr>
        <w:t>Zhmylev</w:t>
      </w:r>
      <w:proofErr w:type="spellEnd"/>
      <w:r>
        <w:rPr>
          <w:lang w:val="en-US"/>
        </w:rPr>
        <w:t xml:space="preserve"> and S.N. </w:t>
      </w:r>
      <w:proofErr w:type="spellStart"/>
      <w:r>
        <w:rPr>
          <w:lang w:val="en-US"/>
        </w:rPr>
        <w:t>Elanosky</w:t>
      </w:r>
      <w:proofErr w:type="spellEnd"/>
      <w:r>
        <w:rPr>
          <w:lang w:val="en-US"/>
        </w:rPr>
        <w:t xml:space="preserve"> collected in 1992: a lot of floristic records have not yet been published. A number of ambiguous plant species records for Yamal LNG conducted by FRECOM, were excluded from the final </w:t>
      </w:r>
      <w:proofErr w:type="gramStart"/>
      <w:r>
        <w:rPr>
          <w:lang w:val="en-US"/>
        </w:rPr>
        <w:t>check-list</w:t>
      </w:r>
      <w:proofErr w:type="gramEnd"/>
      <w:r>
        <w:rPr>
          <w:lang w:val="en-US"/>
        </w:rPr>
        <w:t xml:space="preserve">. In particular </w:t>
      </w:r>
      <w:proofErr w:type="spellStart"/>
      <w:r>
        <w:rPr>
          <w:i/>
          <w:lang w:val="en-US"/>
        </w:rPr>
        <w:t>Chamaenerion</w:t>
      </w:r>
      <w:proofErr w:type="spellEnd"/>
      <w:r>
        <w:rPr>
          <w:i/>
          <w:lang w:val="en-US"/>
        </w:rPr>
        <w:t xml:space="preserve"> angustifolium</w:t>
      </w:r>
      <w:r>
        <w:rPr>
          <w:lang w:val="en-US"/>
        </w:rPr>
        <w:t xml:space="preserve"> is erroneously listed as </w:t>
      </w:r>
      <w:proofErr w:type="gramStart"/>
      <w:r>
        <w:rPr>
          <w:lang w:val="en-US"/>
        </w:rPr>
        <w:t>an</w:t>
      </w:r>
      <w:proofErr w:type="gramEnd"/>
      <w:r>
        <w:rPr>
          <w:lang w:val="en-US"/>
        </w:rPr>
        <w:t xml:space="preserve"> non-native species. A number of ambiguous records for Yamal LNG by FRECOM company, were excluded from the final </w:t>
      </w:r>
      <w:proofErr w:type="gramStart"/>
      <w:r>
        <w:rPr>
          <w:lang w:val="en-US"/>
        </w:rPr>
        <w:t>check-list</w:t>
      </w:r>
      <w:proofErr w:type="gramEnd"/>
      <w:r>
        <w:rPr>
          <w:lang w:val="en-US"/>
        </w:rPr>
        <w:t xml:space="preserve">. This species rarely occurs in the middle part of the Yamal Peninsula, but it can actively populate disturbed territories as in other northern regions. Some species indicated in publications were also excluded from the </w:t>
      </w:r>
      <w:proofErr w:type="gramStart"/>
      <w:r>
        <w:rPr>
          <w:lang w:val="en-US"/>
        </w:rPr>
        <w:t>check-list</w:t>
      </w:r>
      <w:proofErr w:type="gramEnd"/>
      <w:r>
        <w:rPr>
          <w:lang w:val="en-US"/>
        </w:rPr>
        <w:t xml:space="preserve">: </w:t>
      </w:r>
      <w:r>
        <w:rPr>
          <w:i/>
          <w:lang w:val="en-US"/>
        </w:rPr>
        <w:t>Achillea asiatica</w:t>
      </w:r>
      <w:r>
        <w:rPr>
          <w:lang w:val="en-US"/>
        </w:rPr>
        <w:t xml:space="preserve"> </w:t>
      </w:r>
      <w:proofErr w:type="spellStart"/>
      <w:r>
        <w:rPr>
          <w:lang w:val="en-US"/>
        </w:rPr>
        <w:t>Serg</w:t>
      </w:r>
      <w:proofErr w:type="spellEnd"/>
      <w:r>
        <w:rPr>
          <w:lang w:val="en-US"/>
        </w:rPr>
        <w:t xml:space="preserve">., </w:t>
      </w:r>
      <w:r>
        <w:rPr>
          <w:i/>
          <w:lang w:val="en-US"/>
        </w:rPr>
        <w:t>Erigeron acris</w:t>
      </w:r>
      <w:r>
        <w:rPr>
          <w:lang w:val="en-US"/>
        </w:rPr>
        <w:t xml:space="preserve"> L. </w:t>
      </w:r>
      <w:proofErr w:type="spellStart"/>
      <w:r>
        <w:rPr>
          <w:lang w:val="en-US"/>
        </w:rPr>
        <w:t>s.l.</w:t>
      </w:r>
      <w:proofErr w:type="spellEnd"/>
      <w:r>
        <w:rPr>
          <w:lang w:val="en-US"/>
        </w:rPr>
        <w:t xml:space="preserve">, </w:t>
      </w:r>
      <w:r>
        <w:rPr>
          <w:i/>
          <w:lang w:val="en-US"/>
        </w:rPr>
        <w:t xml:space="preserve">Agrostis </w:t>
      </w:r>
      <w:proofErr w:type="spellStart"/>
      <w:r>
        <w:rPr>
          <w:i/>
          <w:lang w:val="en-US"/>
        </w:rPr>
        <w:t>clavata</w:t>
      </w:r>
      <w:proofErr w:type="spellEnd"/>
      <w:r>
        <w:rPr>
          <w:lang w:val="en-US"/>
        </w:rPr>
        <w:t xml:space="preserve"> </w:t>
      </w:r>
      <w:proofErr w:type="spellStart"/>
      <w:r>
        <w:rPr>
          <w:lang w:val="en-US"/>
        </w:rPr>
        <w:t>Trin</w:t>
      </w:r>
      <w:proofErr w:type="spellEnd"/>
      <w:r>
        <w:rPr>
          <w:lang w:val="en-US"/>
        </w:rPr>
        <w:t>. (</w:t>
      </w:r>
      <w:proofErr w:type="spellStart"/>
      <w:r>
        <w:t>Byalt</w:t>
      </w:r>
      <w:proofErr w:type="spellEnd"/>
      <w:r>
        <w:rPr>
          <w:lang w:val="en-US"/>
        </w:rPr>
        <w:t xml:space="preserve">, </w:t>
      </w:r>
      <w:proofErr w:type="spellStart"/>
      <w:r>
        <w:t>Egorov</w:t>
      </w:r>
      <w:proofErr w:type="spellEnd"/>
      <w:r>
        <w:rPr>
          <w:lang w:val="en-US"/>
        </w:rPr>
        <w:t xml:space="preserve">, 2019), </w:t>
      </w:r>
      <w:r>
        <w:rPr>
          <w:i/>
          <w:lang w:val="en-US"/>
        </w:rPr>
        <w:t xml:space="preserve">Achillea </w:t>
      </w:r>
      <w:proofErr w:type="spellStart"/>
      <w:r>
        <w:rPr>
          <w:i/>
          <w:lang w:val="en-US"/>
        </w:rPr>
        <w:t>salicifolia</w:t>
      </w:r>
      <w:proofErr w:type="spellEnd"/>
      <w:r>
        <w:rPr>
          <w:lang w:val="en-US"/>
        </w:rPr>
        <w:t xml:space="preserve"> Besser ex DC.,</w:t>
      </w:r>
      <w:r>
        <w:t xml:space="preserve"> </w:t>
      </w:r>
      <w:proofErr w:type="spellStart"/>
      <w:r>
        <w:rPr>
          <w:i/>
          <w:lang w:val="en-US"/>
        </w:rPr>
        <w:t>Lactuca</w:t>
      </w:r>
      <w:proofErr w:type="spellEnd"/>
      <w:r>
        <w:rPr>
          <w:i/>
          <w:lang w:val="en-US"/>
        </w:rPr>
        <w:t xml:space="preserve"> </w:t>
      </w:r>
      <w:proofErr w:type="spellStart"/>
      <w:r>
        <w:rPr>
          <w:i/>
          <w:lang w:val="en-US"/>
        </w:rPr>
        <w:t>sibirica</w:t>
      </w:r>
      <w:proofErr w:type="spellEnd"/>
      <w:r>
        <w:rPr>
          <w:lang w:val="en-US"/>
        </w:rPr>
        <w:t xml:space="preserve"> L. (</w:t>
      </w:r>
      <w:proofErr w:type="spellStart"/>
      <w:r>
        <w:rPr>
          <w:lang w:val="en-US"/>
        </w:rPr>
        <w:t>Pismarkina</w:t>
      </w:r>
      <w:proofErr w:type="spellEnd"/>
      <w:r>
        <w:rPr>
          <w:lang w:val="en-US"/>
        </w:rPr>
        <w:t xml:space="preserve">, 2014), and </w:t>
      </w:r>
      <w:r>
        <w:rPr>
          <w:i/>
          <w:lang w:val="en-US"/>
        </w:rPr>
        <w:t xml:space="preserve">Myosotis </w:t>
      </w:r>
      <w:proofErr w:type="spellStart"/>
      <w:r>
        <w:rPr>
          <w:i/>
          <w:lang w:val="en-US"/>
        </w:rPr>
        <w:t>laxa</w:t>
      </w:r>
      <w:proofErr w:type="spellEnd"/>
      <w:r>
        <w:rPr>
          <w:lang w:val="en-US"/>
        </w:rPr>
        <w:t xml:space="preserve"> subsp. </w:t>
      </w:r>
      <w:proofErr w:type="spellStart"/>
      <w:r>
        <w:rPr>
          <w:i/>
          <w:lang w:val="en-US"/>
        </w:rPr>
        <w:t>caespitosa</w:t>
      </w:r>
      <w:proofErr w:type="spellEnd"/>
      <w:r>
        <w:rPr>
          <w:lang w:val="en-US"/>
        </w:rPr>
        <w:t xml:space="preserve"> (C.F. Schultz) </w:t>
      </w:r>
      <w:proofErr w:type="spellStart"/>
      <w:r>
        <w:rPr>
          <w:lang w:val="en-US"/>
        </w:rPr>
        <w:t>Nordh</w:t>
      </w:r>
      <w:proofErr w:type="spellEnd"/>
      <w:r>
        <w:rPr>
          <w:lang w:val="en-US"/>
        </w:rPr>
        <w:t>. (</w:t>
      </w:r>
      <w:proofErr w:type="spellStart"/>
      <w:r>
        <w:t>Wasowicz</w:t>
      </w:r>
      <w:proofErr w:type="spellEnd"/>
      <w:r>
        <w:rPr>
          <w:lang w:val="en-US"/>
        </w:rPr>
        <w:t xml:space="preserve"> </w:t>
      </w:r>
      <w:r>
        <w:t>et</w:t>
      </w:r>
      <w:r>
        <w:rPr>
          <w:lang w:val="en-US"/>
        </w:rPr>
        <w:t xml:space="preserve"> </w:t>
      </w:r>
      <w:r>
        <w:t>al</w:t>
      </w:r>
      <w:r>
        <w:rPr>
          <w:lang w:val="en-US"/>
        </w:rPr>
        <w:t>., 2020). They are also native species actively colonize disturbed habitats.</w:t>
      </w:r>
    </w:p>
    <w:p w14:paraId="10414A4A" w14:textId="77777777" w:rsidR="000B4652" w:rsidRDefault="00F26AED">
      <w:pPr>
        <w:rPr>
          <w:lang w:val="en-US"/>
        </w:rPr>
      </w:pPr>
      <w:r>
        <w:rPr>
          <w:lang w:val="en-US"/>
        </w:rPr>
        <w:t>We provide the attempt to classify non-native taxon according to their invasion status as ‘casual’ or ‘naturalized’ (Richardson et al. 2000</w:t>
      </w:r>
      <w:r>
        <w:rPr>
          <w:rStyle w:val="FootnoteReference"/>
        </w:rPr>
        <w:footnoteReference w:id="37"/>
      </w:r>
      <w:r>
        <w:rPr>
          <w:lang w:val="en-US"/>
        </w:rPr>
        <w:t>). We used the pathway categorization accepted by the Convention of Biological Diversity (CBD 2014).</w:t>
      </w:r>
    </w:p>
    <w:p w14:paraId="10414A4B" w14:textId="77777777" w:rsidR="000B4652" w:rsidRDefault="00F26AED">
      <w:pPr>
        <w:pStyle w:val="BodyText"/>
        <w:rPr>
          <w:lang w:val="en-US"/>
        </w:rPr>
      </w:pPr>
      <w:r>
        <w:rPr>
          <w:lang w:val="en-US"/>
        </w:rPr>
        <w:t xml:space="preserve">To preparation of maps the ranges and </w:t>
      </w:r>
      <w:r>
        <w:t>distributional suitability</w:t>
      </w:r>
      <w:r>
        <w:rPr>
          <w:lang w:val="en-US"/>
        </w:rPr>
        <w:t xml:space="preserve"> modeling to potentially invasive species in the Yamal-Gydan sector of the Arctic was used extent area from </w:t>
      </w:r>
      <w:proofErr w:type="spellStart"/>
      <w:r>
        <w:rPr>
          <w:lang w:val="en-US"/>
        </w:rPr>
        <w:t>Svalbad</w:t>
      </w:r>
      <w:proofErr w:type="spellEnd"/>
      <w:r>
        <w:rPr>
          <w:lang w:val="en-US"/>
        </w:rPr>
        <w:t xml:space="preserve"> to </w:t>
      </w:r>
      <w:proofErr w:type="spellStart"/>
      <w:r>
        <w:rPr>
          <w:lang w:val="en-US"/>
        </w:rPr>
        <w:t>Yenisey</w:t>
      </w:r>
      <w:proofErr w:type="spellEnd"/>
      <w:r>
        <w:rPr>
          <w:lang w:val="en-US"/>
        </w:rPr>
        <w:t xml:space="preserve"> River boarding from south by the Arctic Circle. We accumulate species occurrences from previous citied literature and manuscripts, comprehensive databases Global Biodiversity </w:t>
      </w:r>
      <w:proofErr w:type="spellStart"/>
      <w:r>
        <w:t>Informat</w:t>
      </w:r>
      <w:r>
        <w:rPr>
          <w:lang w:val="en-US"/>
        </w:rPr>
        <w:t>i</w:t>
      </w:r>
      <w:proofErr w:type="spellEnd"/>
      <w:r>
        <w:t>on</w:t>
      </w:r>
      <w:r>
        <w:rPr>
          <w:lang w:val="en-US"/>
        </w:rPr>
        <w:t xml:space="preserve"> Facility (https://www.gbif.org/), </w:t>
      </w:r>
      <w:proofErr w:type="spellStart"/>
      <w:r>
        <w:rPr>
          <w:lang w:val="en-US"/>
        </w:rPr>
        <w:t>Artsdatabanken</w:t>
      </w:r>
      <w:proofErr w:type="spellEnd"/>
      <w:r>
        <w:rPr>
          <w:lang w:val="en-US"/>
        </w:rPr>
        <w:t xml:space="preserve"> (https://www.artsdatabanken.no/), </w:t>
      </w:r>
      <w:proofErr w:type="spellStart"/>
      <w:r>
        <w:rPr>
          <w:lang w:val="en-US"/>
        </w:rPr>
        <w:t>Artportalen</w:t>
      </w:r>
      <w:proofErr w:type="spellEnd"/>
      <w:r>
        <w:rPr>
          <w:lang w:val="en-US"/>
        </w:rPr>
        <w:t xml:space="preserve"> (https://www.artportalen.se/), Finnish </w:t>
      </w:r>
      <w:r>
        <w:rPr>
          <w:lang w:val="en-US"/>
        </w:rPr>
        <w:lastRenderedPageBreak/>
        <w:t xml:space="preserve">Biodiversity Information Facility (https://www.laji.fi/) and herbarium collections of Moscow State University (MW) </w:t>
      </w:r>
      <w:r>
        <w:t xml:space="preserve">(https://plant.depo.msu.ru/) </w:t>
      </w:r>
      <w:r>
        <w:rPr>
          <w:lang w:val="en-US"/>
        </w:rPr>
        <w:t>and Komarov Botanical Institute RAS (LE)</w:t>
      </w:r>
      <w:r>
        <w:t xml:space="preserve"> (https://herbariumle.ru/)</w:t>
      </w:r>
      <w:r>
        <w:rPr>
          <w:lang w:val="en-US"/>
        </w:rPr>
        <w:t>.</w:t>
      </w:r>
    </w:p>
    <w:p w14:paraId="10414A4C" w14:textId="77777777" w:rsidR="000B4652" w:rsidRDefault="000B4652">
      <w:pPr>
        <w:pStyle w:val="BodyText"/>
        <w:rPr>
          <w:lang w:val="en-US"/>
        </w:rPr>
      </w:pPr>
    </w:p>
    <w:p w14:paraId="10414A4D" w14:textId="77777777" w:rsidR="000B4652" w:rsidRDefault="00F26AED">
      <w:pPr>
        <w:pStyle w:val="Heading3"/>
      </w:pPr>
      <w:bookmarkStart w:id="50" w:name="_Toc1745119486"/>
      <w:r>
        <w:t>Species distribution modelling</w:t>
      </w:r>
      <w:bookmarkEnd w:id="50"/>
    </w:p>
    <w:p w14:paraId="10414A4E" w14:textId="77777777" w:rsidR="000B4652" w:rsidRDefault="00F26AED">
      <w:r>
        <w:t>To assess the current “</w:t>
      </w:r>
      <w:proofErr w:type="gramStart"/>
      <w:r>
        <w:t>place“ of</w:t>
      </w:r>
      <w:proofErr w:type="gramEnd"/>
      <w:r>
        <w:t xml:space="preserve"> the potentially invasive plant on the Yamal-Gydan region and it’s change in future, we built species distribution models for six species. The aim of niche-based species distribution modelling approach is to estimate the similarity of the environmental conditions at any site to the conditions at the locations of known occurrences of a target species and is to predict species ranges and relative habitat </w:t>
      </w:r>
      <w:proofErr w:type="spellStart"/>
      <w:r>
        <w:t>suitabiliy</w:t>
      </w:r>
      <w:proofErr w:type="spellEnd"/>
      <w:r>
        <w:t xml:space="preserve"> in geographical space (</w:t>
      </w:r>
      <w:proofErr w:type="spellStart"/>
      <w:r>
        <w:t>Elith</w:t>
      </w:r>
      <w:proofErr w:type="spellEnd"/>
      <w:r>
        <w:t xml:space="preserve">, </w:t>
      </w:r>
      <w:proofErr w:type="spellStart"/>
      <w:r>
        <w:t>Leathwick</w:t>
      </w:r>
      <w:proofErr w:type="spellEnd"/>
      <w:r>
        <w:t xml:space="preserve"> 2009)</w:t>
      </w:r>
      <w:r>
        <w:rPr>
          <w:rStyle w:val="FootnoteReference"/>
        </w:rPr>
        <w:footnoteReference w:id="38"/>
      </w:r>
      <w:r>
        <w:t xml:space="preserve">. For these purposes we use all localities of </w:t>
      </w:r>
      <w:r>
        <w:rPr>
          <w:i/>
          <w:iCs/>
        </w:rPr>
        <w:t xml:space="preserve">Anthriscus sylvestris, Bromus </w:t>
      </w:r>
      <w:proofErr w:type="spellStart"/>
      <w:r>
        <w:rPr>
          <w:i/>
          <w:iCs/>
        </w:rPr>
        <w:t>inermis</w:t>
      </w:r>
      <w:proofErr w:type="spellEnd"/>
      <w:r>
        <w:rPr>
          <w:i/>
          <w:iCs/>
        </w:rPr>
        <w:t>, Elymus repens, Stellaria media, Trifolium repens</w:t>
      </w:r>
      <w:r>
        <w:t xml:space="preserve"> and </w:t>
      </w:r>
      <w:r>
        <w:rPr>
          <w:i/>
          <w:iCs/>
        </w:rPr>
        <w:t>Urtica dioica</w:t>
      </w:r>
      <w:r>
        <w:t xml:space="preserve"> from GBIF and publications cited in the section above.</w:t>
      </w:r>
    </w:p>
    <w:p w14:paraId="10414A4F" w14:textId="77777777" w:rsidR="000B4652" w:rsidRDefault="00F26AED">
      <w:proofErr w:type="gramStart"/>
      <w:r>
        <w:t>In order to</w:t>
      </w:r>
      <w:proofErr w:type="gramEnd"/>
      <w:r>
        <w:t xml:space="preserve"> provide a sufficient number of plant localities for </w:t>
      </w:r>
      <w:proofErr w:type="spellStart"/>
      <w:r>
        <w:t>modeling</w:t>
      </w:r>
      <w:proofErr w:type="spellEnd"/>
      <w:r>
        <w:t>, we chose</w:t>
      </w:r>
      <w:r>
        <w:rPr>
          <w:lang w:val="en-US"/>
        </w:rPr>
        <w:t xml:space="preserve"> </w:t>
      </w:r>
      <w:r>
        <w:t>as the extent the area of the western Arctic, limited</w:t>
      </w:r>
      <w:r>
        <w:rPr>
          <w:lang w:val="en-US"/>
        </w:rPr>
        <w:t xml:space="preserve"> 66.5</w:t>
      </w:r>
      <w:r>
        <w:rPr>
          <w:rFonts w:cs="Verdana"/>
          <w:lang w:val="en-US"/>
        </w:rPr>
        <w:t>˚</w:t>
      </w:r>
      <w:r>
        <w:t>-</w:t>
      </w:r>
      <w:r>
        <w:rPr>
          <w:lang w:val="en-US"/>
        </w:rPr>
        <w:t>81</w:t>
      </w:r>
      <w:r>
        <w:rPr>
          <w:rFonts w:cs="Verdana"/>
          <w:lang w:val="en-US"/>
        </w:rPr>
        <w:t>˚</w:t>
      </w:r>
      <w:r>
        <w:rPr>
          <w:rFonts w:cs="Verdana"/>
        </w:rPr>
        <w:t>N</w:t>
      </w:r>
      <w:r>
        <w:rPr>
          <w:lang w:val="en-US"/>
        </w:rPr>
        <w:t xml:space="preserve">, </w:t>
      </w:r>
      <w:r>
        <w:t>10</w:t>
      </w:r>
      <w:r>
        <w:rPr>
          <w:rFonts w:cs="Verdana"/>
          <w:lang w:val="en-US"/>
        </w:rPr>
        <w:t>˚</w:t>
      </w:r>
      <w:r>
        <w:t>-</w:t>
      </w:r>
      <w:r>
        <w:rPr>
          <w:lang w:val="en-US"/>
        </w:rPr>
        <w:t>89</w:t>
      </w:r>
      <w:r>
        <w:rPr>
          <w:rFonts w:cs="Verdana"/>
          <w:lang w:val="en-US"/>
        </w:rPr>
        <w:t>˚</w:t>
      </w:r>
      <w:r>
        <w:rPr>
          <w:rFonts w:cs="Verdana"/>
        </w:rPr>
        <w:t>N (Figure 2.2.1).</w:t>
      </w:r>
    </w:p>
    <w:p w14:paraId="10414A50" w14:textId="77777777" w:rsidR="000B4652" w:rsidRDefault="00F26AED">
      <w:r>
        <w:t xml:space="preserve">To avoid spatial segregated </w:t>
      </w:r>
      <w:proofErr w:type="gramStart"/>
      <w:r>
        <w:t>localities</w:t>
      </w:r>
      <w:proofErr w:type="gramEnd"/>
      <w:r>
        <w:t xml:space="preserve"> we filtered occurrence data and removed records </w:t>
      </w:r>
      <w:r w:rsidRPr="0003208F">
        <w:rPr>
          <w:highlight w:val="yellow"/>
          <w:rPrChange w:id="51" w:author="Jo Treweek" w:date="2022-03-07T10:26:00Z">
            <w:rPr/>
          </w:rPrChange>
        </w:rPr>
        <w:t xml:space="preserve">which </w:t>
      </w:r>
      <w:commentRangeStart w:id="52"/>
      <w:r w:rsidRPr="0003208F">
        <w:rPr>
          <w:highlight w:val="yellow"/>
          <w:rPrChange w:id="53" w:author="Jo Treweek" w:date="2022-03-07T10:26:00Z">
            <w:rPr/>
          </w:rPrChange>
        </w:rPr>
        <w:t>clothier</w:t>
      </w:r>
      <w:commentRangeEnd w:id="52"/>
      <w:r w:rsidR="0003208F">
        <w:rPr>
          <w:rStyle w:val="CommentReference"/>
        </w:rPr>
        <w:commentReference w:id="52"/>
      </w:r>
      <w:r>
        <w:t xml:space="preserve"> to each other than 50 km. Since herbarium data is spatially biased (flora in some areas is much </w:t>
      </w:r>
      <w:proofErr w:type="gramStart"/>
      <w:r>
        <w:t>more better</w:t>
      </w:r>
      <w:proofErr w:type="gramEnd"/>
      <w:r>
        <w:t xml:space="preserve"> documented than in others), the </w:t>
      </w:r>
      <w:proofErr w:type="spellStart"/>
      <w:r>
        <w:t>backgroud</w:t>
      </w:r>
      <w:proofErr w:type="spellEnd"/>
      <w:r>
        <w:t xml:space="preserve"> points was collected at 50 km buffer for all plant localities in the modelling extent.</w:t>
      </w:r>
    </w:p>
    <w:p w14:paraId="10414A51" w14:textId="77777777" w:rsidR="000B4652" w:rsidRDefault="00F26AED">
      <w:r>
        <w:t>As predictors we used CHELSA “bioclimatic” variables (Karger et al. 2017)</w:t>
      </w:r>
      <w:r>
        <w:rPr>
          <w:rStyle w:val="FootnoteReference"/>
        </w:rPr>
        <w:footnoteReference w:id="39"/>
      </w:r>
      <w:r>
        <w:t>. We resampled resolution of climate data to 5*5 km. All operations with the spatial raster data were performed in “raster” package</w:t>
      </w:r>
      <w:r>
        <w:rPr>
          <w:rStyle w:val="FootnoteReference"/>
        </w:rPr>
        <w:footnoteReference w:id="40"/>
      </w:r>
      <w:r>
        <w:t xml:space="preserve">. We used </w:t>
      </w:r>
      <w:r>
        <w:rPr>
          <w:i/>
          <w:iCs/>
        </w:rPr>
        <w:t>Asia North Albers Equal Area Conic</w:t>
      </w:r>
      <w:r>
        <w:t xml:space="preserve"> projection.</w:t>
      </w:r>
    </w:p>
    <w:p w14:paraId="10414A52" w14:textId="77777777" w:rsidR="000B4652" w:rsidRDefault="00F26AED">
      <w:r>
        <w:t>To avoiding the collinearity in environmental dataset (</w:t>
      </w:r>
      <w:proofErr w:type="spellStart"/>
      <w:r>
        <w:t>Dormann</w:t>
      </w:r>
      <w:proofErr w:type="spellEnd"/>
      <w:r>
        <w:t xml:space="preserve"> et al., 2012)</w:t>
      </w:r>
      <w:r>
        <w:rPr>
          <w:rStyle w:val="FootnoteReference"/>
        </w:rPr>
        <w:footnoteReference w:id="41"/>
      </w:r>
      <w:r>
        <w:t xml:space="preserve"> we selected variables using pairwise correlation coefficient and the variance inflation factor (VIF) (Marquardt 1970)</w:t>
      </w:r>
      <w:r>
        <w:rPr>
          <w:rStyle w:val="FootnoteReference"/>
        </w:rPr>
        <w:footnoteReference w:id="42"/>
      </w:r>
      <w:r>
        <w:t>. We selected variables with Pearson correlation coefficient less than 0.7 and a VIF less than 10. For this calculation we used “</w:t>
      </w:r>
      <w:proofErr w:type="spellStart"/>
      <w:r>
        <w:t>usdm</w:t>
      </w:r>
      <w:proofErr w:type="spellEnd"/>
      <w:r>
        <w:t>” package (</w:t>
      </w:r>
      <w:proofErr w:type="spellStart"/>
      <w:r>
        <w:t>Naimi</w:t>
      </w:r>
      <w:proofErr w:type="spellEnd"/>
      <w:r>
        <w:t xml:space="preserve"> et all., 2014</w:t>
      </w:r>
      <w:r>
        <w:rPr>
          <w:rStyle w:val="FootnoteReference"/>
        </w:rPr>
        <w:footnoteReference w:id="43"/>
      </w:r>
      <w:r>
        <w:t>) implemented in R statistical programming language (R Core Team, 2021).</w:t>
      </w:r>
    </w:p>
    <w:p w14:paraId="10414A53" w14:textId="77777777" w:rsidR="000B4652" w:rsidRDefault="00F26AED">
      <w:r>
        <w:rPr>
          <w:noProof/>
          <w:lang w:val="ru-RU" w:eastAsia="ru-RU"/>
        </w:rPr>
        <w:drawing>
          <wp:inline distT="0" distB="0" distL="114300" distR="114300" wp14:anchorId="1041534D" wp14:editId="1041534E">
            <wp:extent cx="4189095" cy="1971040"/>
            <wp:effectExtent l="0" t="0" r="190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rcRect l="5264" t="15689" r="15273" b="11515"/>
                    <a:stretch>
                      <a:fillRect/>
                    </a:stretch>
                  </pic:blipFill>
                  <pic:spPr>
                    <a:xfrm>
                      <a:off x="0" y="0"/>
                      <a:ext cx="4189095" cy="1971040"/>
                    </a:xfrm>
                    <a:prstGeom prst="rect">
                      <a:avLst/>
                    </a:prstGeom>
                    <a:noFill/>
                    <a:ln>
                      <a:noFill/>
                    </a:ln>
                  </pic:spPr>
                </pic:pic>
              </a:graphicData>
            </a:graphic>
          </wp:inline>
        </w:drawing>
      </w:r>
    </w:p>
    <w:p w14:paraId="10414A54" w14:textId="77777777" w:rsidR="000B4652" w:rsidRDefault="00F26AED">
      <w:r>
        <w:rPr>
          <w:b/>
          <w:bCs/>
          <w:color w:val="009DE0"/>
          <w:sz w:val="15"/>
          <w:szCs w:val="15"/>
          <w:lang w:eastAsia="da-DK"/>
        </w:rPr>
        <w:t xml:space="preserve">Figure 2.2.1 Extent for species distribution modelling. Blue dots on the </w:t>
      </w:r>
      <w:proofErr w:type="spellStart"/>
      <w:r>
        <w:rPr>
          <w:b/>
          <w:bCs/>
          <w:color w:val="009DE0"/>
          <w:sz w:val="15"/>
          <w:szCs w:val="15"/>
          <w:lang w:eastAsia="da-DK"/>
        </w:rPr>
        <w:t>Salmanovskiy</w:t>
      </w:r>
      <w:proofErr w:type="spellEnd"/>
      <w:r>
        <w:rPr>
          <w:b/>
          <w:bCs/>
          <w:color w:val="009DE0"/>
          <w:sz w:val="15"/>
          <w:szCs w:val="15"/>
          <w:lang w:eastAsia="da-DK"/>
        </w:rPr>
        <w:t xml:space="preserve"> (</w:t>
      </w:r>
      <w:proofErr w:type="spellStart"/>
      <w:r>
        <w:rPr>
          <w:b/>
          <w:bCs/>
          <w:color w:val="009DE0"/>
          <w:sz w:val="15"/>
          <w:szCs w:val="15"/>
          <w:lang w:eastAsia="da-DK"/>
        </w:rPr>
        <w:t>Utrenniy</w:t>
      </w:r>
      <w:proofErr w:type="spellEnd"/>
      <w:r>
        <w:rPr>
          <w:b/>
          <w:bCs/>
          <w:color w:val="009DE0"/>
          <w:sz w:val="15"/>
          <w:szCs w:val="15"/>
          <w:lang w:eastAsia="da-DK"/>
        </w:rPr>
        <w:t xml:space="preserve">) LA used for the </w:t>
      </w:r>
      <w:proofErr w:type="spellStart"/>
      <w:r>
        <w:rPr>
          <w:b/>
          <w:bCs/>
          <w:color w:val="009DE0"/>
          <w:sz w:val="15"/>
          <w:szCs w:val="15"/>
          <w:lang w:eastAsia="da-DK"/>
        </w:rPr>
        <w:t>analysys</w:t>
      </w:r>
      <w:proofErr w:type="spellEnd"/>
      <w:r>
        <w:rPr>
          <w:b/>
          <w:bCs/>
          <w:color w:val="009DE0"/>
          <w:sz w:val="15"/>
          <w:szCs w:val="15"/>
          <w:lang w:eastAsia="da-DK"/>
        </w:rPr>
        <w:t xml:space="preserve"> of habitat suitability change in future. Prepared by Consultant</w:t>
      </w:r>
    </w:p>
    <w:p w14:paraId="10414A55" w14:textId="77777777" w:rsidR="000B4652" w:rsidRDefault="00F26AED">
      <w:r>
        <w:t>The final set included 6 variables:</w:t>
      </w:r>
    </w:p>
    <w:p w14:paraId="10414A56" w14:textId="77777777" w:rsidR="000B4652" w:rsidRDefault="00F26AED">
      <w:pPr>
        <w:pStyle w:val="BodyText"/>
      </w:pPr>
      <w:r>
        <w:rPr>
          <w:i/>
          <w:iCs/>
          <w:lang w:val="en-US"/>
        </w:rPr>
        <w:t>bio_1</w:t>
      </w:r>
      <w:r>
        <w:t xml:space="preserve"> - mean annual air </w:t>
      </w:r>
      <w:proofErr w:type="gramStart"/>
      <w:r>
        <w:t>temperature;</w:t>
      </w:r>
      <w:proofErr w:type="gramEnd"/>
    </w:p>
    <w:p w14:paraId="10414A57" w14:textId="77777777" w:rsidR="000B4652" w:rsidRDefault="00F26AED">
      <w:pPr>
        <w:pStyle w:val="BodyText"/>
      </w:pPr>
      <w:r>
        <w:rPr>
          <w:i/>
          <w:iCs/>
          <w:lang w:val="en-US"/>
        </w:rPr>
        <w:lastRenderedPageBreak/>
        <w:t>bio_8</w:t>
      </w:r>
      <w:r>
        <w:t xml:space="preserve"> - mean daily mean air </w:t>
      </w:r>
      <w:proofErr w:type="spellStart"/>
      <w:r>
        <w:t>tempertures</w:t>
      </w:r>
      <w:proofErr w:type="spellEnd"/>
      <w:r>
        <w:t xml:space="preserve"> of the wettest </w:t>
      </w:r>
      <w:proofErr w:type="gramStart"/>
      <w:r>
        <w:t>quarter;</w:t>
      </w:r>
      <w:proofErr w:type="gramEnd"/>
    </w:p>
    <w:p w14:paraId="10414A58" w14:textId="77777777" w:rsidR="000B4652" w:rsidRDefault="00F26AED">
      <w:pPr>
        <w:pStyle w:val="BodyText"/>
      </w:pPr>
      <w:r>
        <w:rPr>
          <w:i/>
          <w:iCs/>
          <w:lang w:val="en-US"/>
        </w:rPr>
        <w:t>bio_9</w:t>
      </w:r>
      <w:r>
        <w:rPr>
          <w:i/>
          <w:iCs/>
        </w:rPr>
        <w:t xml:space="preserve"> </w:t>
      </w:r>
      <w:r>
        <w:t xml:space="preserve">- mean daily mean air </w:t>
      </w:r>
      <w:proofErr w:type="spellStart"/>
      <w:r>
        <w:t>tempertures</w:t>
      </w:r>
      <w:proofErr w:type="spellEnd"/>
      <w:r>
        <w:t xml:space="preserve"> of the driest </w:t>
      </w:r>
      <w:proofErr w:type="gramStart"/>
      <w:r>
        <w:t>quarter;</w:t>
      </w:r>
      <w:proofErr w:type="gramEnd"/>
    </w:p>
    <w:p w14:paraId="10414A59" w14:textId="77777777" w:rsidR="000B4652" w:rsidRDefault="00F26AED">
      <w:pPr>
        <w:pStyle w:val="BodyText"/>
      </w:pPr>
      <w:r>
        <w:rPr>
          <w:i/>
          <w:iCs/>
          <w:lang w:val="en-US"/>
        </w:rPr>
        <w:t>bio_15</w:t>
      </w:r>
      <w:r>
        <w:t xml:space="preserve"> - precipitation </w:t>
      </w:r>
      <w:proofErr w:type="gramStart"/>
      <w:r>
        <w:t>seasonality;</w:t>
      </w:r>
      <w:proofErr w:type="gramEnd"/>
    </w:p>
    <w:p w14:paraId="10414A5A" w14:textId="77777777" w:rsidR="000B4652" w:rsidRDefault="00F26AED">
      <w:pPr>
        <w:pStyle w:val="BodyText"/>
      </w:pPr>
      <w:r>
        <w:rPr>
          <w:i/>
          <w:iCs/>
          <w:lang w:val="en-US"/>
        </w:rPr>
        <w:t>bio_19</w:t>
      </w:r>
      <w:r>
        <w:t xml:space="preserve"> - mean monthly precipitation amount of the warmest </w:t>
      </w:r>
      <w:proofErr w:type="gramStart"/>
      <w:r>
        <w:t>quarter;</w:t>
      </w:r>
      <w:proofErr w:type="gramEnd"/>
    </w:p>
    <w:p w14:paraId="10414A5B" w14:textId="77777777" w:rsidR="000B4652" w:rsidRDefault="00F26AED">
      <w:pPr>
        <w:pStyle w:val="BodyText"/>
        <w:rPr>
          <w:rFonts w:cs="Verdana"/>
        </w:rPr>
      </w:pPr>
      <w:proofErr w:type="spellStart"/>
      <w:r>
        <w:rPr>
          <w:i/>
          <w:iCs/>
          <w:lang w:val="en-US"/>
        </w:rPr>
        <w:t>gsp</w:t>
      </w:r>
      <w:proofErr w:type="spellEnd"/>
      <w:r>
        <w:t xml:space="preserve"> - Accumulated </w:t>
      </w:r>
      <w:proofErr w:type="spellStart"/>
      <w:r>
        <w:t>precipiation</w:t>
      </w:r>
      <w:proofErr w:type="spellEnd"/>
      <w:r>
        <w:t xml:space="preserve"> amount on days above 0</w:t>
      </w:r>
      <w:r>
        <w:rPr>
          <w:rFonts w:cs="Verdana"/>
          <w:lang w:val="en-US"/>
        </w:rPr>
        <w:t>˚</w:t>
      </w:r>
      <w:r>
        <w:rPr>
          <w:rFonts w:cs="Verdana"/>
        </w:rPr>
        <w:t>C.</w:t>
      </w:r>
    </w:p>
    <w:p w14:paraId="10414A5C" w14:textId="77777777" w:rsidR="000B4652" w:rsidRDefault="00F26AED">
      <w:pPr>
        <w:pStyle w:val="BodyText"/>
        <w:rPr>
          <w:rFonts w:cs="Verdana"/>
        </w:rPr>
      </w:pPr>
      <w:r>
        <w:rPr>
          <w:rFonts w:cs="Verdana"/>
        </w:rPr>
        <w:t xml:space="preserve">To estimate the changes of species distribution in future we used The CHELSA CMIP5 timeseries for 2041-2070. We used four models (GFDL-ESM4, MPI-ESM1, MRI-ESM2-0, UKESM1-0-LL) and three </w:t>
      </w:r>
      <w:proofErr w:type="gramStart"/>
      <w:r>
        <w:rPr>
          <w:rFonts w:cs="Verdana"/>
        </w:rPr>
        <w:t>scenario</w:t>
      </w:r>
      <w:proofErr w:type="gramEnd"/>
      <w:r>
        <w:rPr>
          <w:rFonts w:cs="Verdana"/>
        </w:rPr>
        <w:t>: SSP126, SSP370, SSP585</w:t>
      </w:r>
      <w:r>
        <w:rPr>
          <w:rFonts w:cs="Verdana"/>
          <w:lang w:val="en-US"/>
        </w:rPr>
        <w:t xml:space="preserve"> </w:t>
      </w:r>
      <w:r>
        <w:rPr>
          <w:rFonts w:cs="Verdana"/>
        </w:rPr>
        <w:t>for each model</w:t>
      </w:r>
      <w:r>
        <w:rPr>
          <w:rStyle w:val="FootnoteReference"/>
          <w:rFonts w:cs="Verdana"/>
        </w:rPr>
        <w:footnoteReference w:id="44"/>
      </w:r>
      <w:r>
        <w:rPr>
          <w:rFonts w:cs="Verdana"/>
        </w:rPr>
        <w:t xml:space="preserve">. </w:t>
      </w:r>
    </w:p>
    <w:p w14:paraId="10414A5D" w14:textId="77777777" w:rsidR="000B4652" w:rsidRDefault="00F26AED">
      <w:pPr>
        <w:pStyle w:val="BodyText"/>
        <w:rPr>
          <w:rFonts w:cs="Verdana"/>
        </w:rPr>
      </w:pPr>
      <w:r>
        <w:rPr>
          <w:rFonts w:cs="Verdana"/>
        </w:rPr>
        <w:t xml:space="preserve">We used Maxent approach (Phillips, </w:t>
      </w:r>
      <w:proofErr w:type="spellStart"/>
      <w:r>
        <w:rPr>
          <w:rFonts w:cs="Verdana"/>
        </w:rPr>
        <w:t>Dudik</w:t>
      </w:r>
      <w:proofErr w:type="spellEnd"/>
      <w:r>
        <w:rPr>
          <w:rFonts w:cs="Verdana"/>
        </w:rPr>
        <w:t xml:space="preserve"> 2008</w:t>
      </w:r>
      <w:r>
        <w:rPr>
          <w:rStyle w:val="FootnoteReference"/>
          <w:rFonts w:cs="Verdana"/>
        </w:rPr>
        <w:footnoteReference w:id="45"/>
      </w:r>
      <w:r>
        <w:rPr>
          <w:rFonts w:cs="Verdana"/>
        </w:rPr>
        <w:t>; Phillips et al., 2017</w:t>
      </w:r>
      <w:r>
        <w:rPr>
          <w:rStyle w:val="FootnoteReference"/>
          <w:rFonts w:cs="Verdana"/>
        </w:rPr>
        <w:footnoteReference w:id="46"/>
      </w:r>
      <w:r>
        <w:rPr>
          <w:rFonts w:cs="Verdana"/>
        </w:rPr>
        <w:t xml:space="preserve">) for modelling. To minimize sampling bias and model overfitting effects we use spatial </w:t>
      </w:r>
      <w:proofErr w:type="spellStart"/>
      <w:r>
        <w:rPr>
          <w:rFonts w:cs="Verdana"/>
        </w:rPr>
        <w:t>jackknifing</w:t>
      </w:r>
      <w:proofErr w:type="spellEnd"/>
      <w:r>
        <w:rPr>
          <w:rFonts w:cs="Verdana"/>
        </w:rPr>
        <w:t xml:space="preserve"> (k-fold cross-validation) (</w:t>
      </w:r>
      <w:proofErr w:type="spellStart"/>
      <w:r>
        <w:rPr>
          <w:rFonts w:cs="Verdana"/>
        </w:rPr>
        <w:t>Shcheglovitova</w:t>
      </w:r>
      <w:proofErr w:type="spellEnd"/>
      <w:r>
        <w:rPr>
          <w:rFonts w:cs="Verdana"/>
        </w:rPr>
        <w:t>, Anderson 2013</w:t>
      </w:r>
      <w:r>
        <w:rPr>
          <w:rStyle w:val="FootnoteReference"/>
          <w:rFonts w:cs="Verdana"/>
        </w:rPr>
        <w:footnoteReference w:id="47"/>
      </w:r>
      <w:r>
        <w:rPr>
          <w:rFonts w:cs="Verdana"/>
        </w:rPr>
        <w:t>; Radosavljevic, Anderson 2014</w:t>
      </w:r>
      <w:r>
        <w:rPr>
          <w:rStyle w:val="FootnoteReference"/>
          <w:rFonts w:cs="Verdana"/>
        </w:rPr>
        <w:footnoteReference w:id="48"/>
      </w:r>
      <w:r>
        <w:rPr>
          <w:rFonts w:cs="Verdana"/>
        </w:rPr>
        <w:t>). Implementation of this approach in “</w:t>
      </w:r>
      <w:proofErr w:type="spellStart"/>
      <w:r>
        <w:rPr>
          <w:rFonts w:cs="Verdana"/>
        </w:rPr>
        <w:t>ENMeval</w:t>
      </w:r>
      <w:proofErr w:type="spellEnd"/>
      <w:r>
        <w:rPr>
          <w:rFonts w:cs="Verdana"/>
        </w:rPr>
        <w:t>” package (</w:t>
      </w:r>
      <w:proofErr w:type="spellStart"/>
      <w:r>
        <w:rPr>
          <w:rFonts w:cs="Verdana"/>
        </w:rPr>
        <w:t>Kass</w:t>
      </w:r>
      <w:proofErr w:type="spellEnd"/>
      <w:r>
        <w:rPr>
          <w:rFonts w:cs="Verdana"/>
        </w:rPr>
        <w:t xml:space="preserve"> et al., 2021</w:t>
      </w:r>
      <w:r>
        <w:rPr>
          <w:rStyle w:val="FootnoteReference"/>
          <w:rFonts w:cs="Verdana"/>
        </w:rPr>
        <w:footnoteReference w:id="49"/>
      </w:r>
      <w:r>
        <w:rPr>
          <w:rFonts w:cs="Verdana"/>
        </w:rPr>
        <w:t>) in R also allows to choose experimentally the optimal model complexity parameters as regularization and feature classes that strongly affect the final model (</w:t>
      </w:r>
      <w:proofErr w:type="spellStart"/>
      <w:r>
        <w:rPr>
          <w:rFonts w:cs="Verdana"/>
        </w:rPr>
        <w:t>Merow</w:t>
      </w:r>
      <w:proofErr w:type="spellEnd"/>
      <w:r>
        <w:rPr>
          <w:rFonts w:cs="Verdana"/>
        </w:rPr>
        <w:t xml:space="preserve"> et al. 2013</w:t>
      </w:r>
      <w:r>
        <w:rPr>
          <w:rStyle w:val="FootnoteReference"/>
          <w:rFonts w:cs="Verdana"/>
        </w:rPr>
        <w:footnoteReference w:id="50"/>
      </w:r>
      <w:r>
        <w:rPr>
          <w:rFonts w:cs="Verdana"/>
        </w:rPr>
        <w:t xml:space="preserve">). We tuned models using "L","LQ","LQH" feature sets and 1:3 regularization multipliers. The best model was selected automatically as the model with the lowest </w:t>
      </w:r>
      <w:proofErr w:type="spellStart"/>
      <w:r>
        <w:rPr>
          <w:rFonts w:cs="Verdana"/>
        </w:rPr>
        <w:t>AICc</w:t>
      </w:r>
      <w:proofErr w:type="spellEnd"/>
      <w:r>
        <w:rPr>
          <w:rFonts w:cs="Verdana"/>
        </w:rPr>
        <w:t xml:space="preserve"> (Akaike information criteria; Warren &amp; Seifert, 2011</w:t>
      </w:r>
      <w:r>
        <w:rPr>
          <w:rStyle w:val="FootnoteReference"/>
          <w:rFonts w:cs="Verdana"/>
        </w:rPr>
        <w:footnoteReference w:id="51"/>
      </w:r>
      <w:r>
        <w:rPr>
          <w:rFonts w:cs="Verdana"/>
        </w:rPr>
        <w:t>). 10000 background points we used. To estimate the level of predicted suitability we used two threshold values “maximum training sensitivity and specificity threshold” and “</w:t>
      </w:r>
      <w:proofErr w:type="gramStart"/>
      <w:r>
        <w:rPr>
          <w:rFonts w:cs="Verdana"/>
        </w:rPr>
        <w:t>X10.percentile.training</w:t>
      </w:r>
      <w:proofErr w:type="gramEnd"/>
      <w:r>
        <w:rPr>
          <w:rFonts w:cs="Verdana"/>
        </w:rPr>
        <w:t>.presence” (Liu et al. 2013)</w:t>
      </w:r>
      <w:r>
        <w:rPr>
          <w:rStyle w:val="FootnoteReference"/>
          <w:rFonts w:cs="Verdana"/>
        </w:rPr>
        <w:footnoteReference w:id="52"/>
      </w:r>
      <w:r>
        <w:rPr>
          <w:rFonts w:cs="Verdana"/>
        </w:rPr>
        <w:t>.</w:t>
      </w:r>
    </w:p>
    <w:p w14:paraId="10414A5E" w14:textId="77777777" w:rsidR="000B4652" w:rsidRDefault="00F26AED">
      <w:pPr>
        <w:pStyle w:val="Heading1"/>
      </w:pPr>
      <w:bookmarkStart w:id="54" w:name="_Toc439470791"/>
      <w:bookmarkStart w:id="55" w:name="assessment-results"/>
      <w:bookmarkEnd w:id="37"/>
      <w:bookmarkEnd w:id="45"/>
      <w:r>
        <w:lastRenderedPageBreak/>
        <w:t xml:space="preserve">Assessment </w:t>
      </w:r>
      <w:commentRangeStart w:id="56"/>
      <w:r>
        <w:t>Results</w:t>
      </w:r>
      <w:bookmarkEnd w:id="54"/>
      <w:commentRangeEnd w:id="56"/>
      <w:r w:rsidR="00FD3599">
        <w:rPr>
          <w:rStyle w:val="CommentReference"/>
          <w:rFonts w:eastAsiaTheme="minorEastAsia" w:cstheme="minorBidi"/>
          <w:b w:val="0"/>
          <w:bCs w:val="0"/>
          <w:caps w:val="0"/>
          <w:color w:val="auto"/>
        </w:rPr>
        <w:commentReference w:id="56"/>
      </w:r>
    </w:p>
    <w:p w14:paraId="10414A5F" w14:textId="77777777" w:rsidR="000B4652" w:rsidRDefault="00F26AED">
      <w:pPr>
        <w:pStyle w:val="Heading2"/>
      </w:pPr>
      <w:bookmarkStart w:id="57" w:name="_Toc692608907"/>
      <w:bookmarkStart w:id="58" w:name="Xddb7bfba7bc16f711c7be85b1965c3581e5d80c"/>
      <w:r>
        <w:t>Marine environment</w:t>
      </w:r>
      <w:bookmarkEnd w:id="57"/>
    </w:p>
    <w:p w14:paraId="10414A60" w14:textId="77777777" w:rsidR="000B4652" w:rsidRDefault="00F26AED">
      <w:pPr>
        <w:pStyle w:val="Heading3"/>
        <w:ind w:left="987"/>
      </w:pPr>
      <w:bookmarkStart w:id="59" w:name="_Toc183791209"/>
      <w:r>
        <w:t>Hydrological conditions in the Ob Estuary</w:t>
      </w:r>
      <w:bookmarkEnd w:id="59"/>
    </w:p>
    <w:p w14:paraId="10414A61" w14:textId="77777777" w:rsidR="000B4652" w:rsidRDefault="00F26AED">
      <w:r>
        <w:t>The hydrological model (</w:t>
      </w:r>
      <w:r>
        <w:rPr>
          <w:b/>
          <w:bCs/>
        </w:rPr>
        <w:t>INMOM</w:t>
      </w:r>
      <w:r>
        <w:t>) was a source of information to describe hydrological conditions in the Ob Estuary.</w:t>
      </w:r>
    </w:p>
    <w:p w14:paraId="10414A62" w14:textId="77777777" w:rsidR="000B4652" w:rsidRDefault="00F26AED">
      <w:pPr>
        <w:rPr>
          <w:rFonts w:cs="Times New Roman"/>
          <w:lang w:val="en-US"/>
        </w:rPr>
      </w:pPr>
      <w:r>
        <w:t xml:space="preserve">The hydrodynamic model was built </w:t>
      </w:r>
      <w:proofErr w:type="gramStart"/>
      <w:r>
        <w:t>on the basis of</w:t>
      </w:r>
      <w:proofErr w:type="gramEnd"/>
      <w:r>
        <w:t xml:space="preserve"> the well-tested Russian universal three-dimensional σ-model of marine and oceanic circulation INMOM (Institute of Numerical Mathematics Ocean Model), which was created at the Institute of Computational Mathematics of the Russian Academy of Sciences (INM RAS). The hydrodynamic model was built </w:t>
      </w:r>
      <w:proofErr w:type="gramStart"/>
      <w:r>
        <w:t>on the basis of</w:t>
      </w:r>
      <w:proofErr w:type="gramEnd"/>
      <w:r>
        <w:t xml:space="preserve"> the well-tested Russian universal 3D σ-model of marine and ocean circulation INMOM (Institute of Numerical Mathematics Ocean Model), which was created at the Institute of Computational Mathematics of the Russian Academy of Sciences (INM RAS)</w:t>
      </w:r>
      <w:r>
        <w:rPr>
          <w:rStyle w:val="FootnoteReference"/>
        </w:rPr>
        <w:footnoteReference w:id="53"/>
      </w:r>
      <w:r>
        <w:rPr>
          <w:rFonts w:cs="Times New Roman"/>
          <w:lang w:val="en-US"/>
        </w:rPr>
        <w:t xml:space="preserve">. </w:t>
      </w:r>
      <w:r>
        <w:rPr>
          <w:lang w:val="en-US"/>
        </w:rPr>
        <w:t xml:space="preserve">It should be noted that the complex vertical structure of the currents of the Gulf of Ob makes it practically impossible to use simplified two-dimensional models for calculating the </w:t>
      </w:r>
      <w:proofErr w:type="spellStart"/>
      <w:r>
        <w:rPr>
          <w:lang w:val="en-US"/>
        </w:rPr>
        <w:t>thermohydrodynamic</w:t>
      </w:r>
      <w:proofErr w:type="spellEnd"/>
      <w:r>
        <w:rPr>
          <w:lang w:val="en-US"/>
        </w:rPr>
        <w:t xml:space="preserve"> characteristics of the bay without </w:t>
      </w:r>
      <w:proofErr w:type="gramStart"/>
      <w:r>
        <w:rPr>
          <w:lang w:val="en-US"/>
        </w:rPr>
        <w:t>taking into account</w:t>
      </w:r>
      <w:proofErr w:type="gramEnd"/>
      <w:r>
        <w:rPr>
          <w:lang w:val="en-US"/>
        </w:rPr>
        <w:t xml:space="preserve"> the density stratification, even despite its relative shallowness. To correctly reproduce the density stratification of the Gulf of Ob, the use of three-dimensional </w:t>
      </w:r>
      <w:proofErr w:type="spellStart"/>
      <w:r>
        <w:rPr>
          <w:lang w:val="en-US"/>
        </w:rPr>
        <w:t>hydrothermodynamic</w:t>
      </w:r>
      <w:proofErr w:type="spellEnd"/>
      <w:r>
        <w:rPr>
          <w:lang w:val="en-US"/>
        </w:rPr>
        <w:t xml:space="preserve"> models is fully justified.</w:t>
      </w:r>
    </w:p>
    <w:p w14:paraId="10414A63" w14:textId="77777777" w:rsidR="000B4652" w:rsidRDefault="00F26AED">
      <w:pPr>
        <w:rPr>
          <w:lang w:val="en-US"/>
        </w:rPr>
      </w:pPr>
      <w:r>
        <w:rPr>
          <w:lang w:val="en-US"/>
        </w:rPr>
        <w:t>The INMOM model has proven itself well in solving practical problems of calculating hydrological characteristics in various parts of the seas of Russia, as well as in the framework of participation in international projects. Global versions of INMOM serve as oceanic blocks in various versions of the Institute of Numerical Mathematic Climate Model (INMCM) earth system model</w:t>
      </w:r>
      <w:r>
        <w:rPr>
          <w:rStyle w:val="FootnoteReference"/>
        </w:rPr>
        <w:footnoteReference w:id="54"/>
      </w:r>
      <w:r>
        <w:rPr>
          <w:rFonts w:cs="Times New Roman"/>
          <w:lang w:val="en-US"/>
        </w:rPr>
        <w:t xml:space="preserve">, </w:t>
      </w:r>
      <w:r>
        <w:rPr>
          <w:lang w:val="en-US"/>
        </w:rPr>
        <w:t xml:space="preserve">created at the INM RAS and participating in the climate change forecasting program under the auspices of the IPCC </w:t>
      </w:r>
      <w:r>
        <w:rPr>
          <w:rFonts w:cs="Times New Roman"/>
          <w:lang w:val="en-US"/>
        </w:rPr>
        <w:t xml:space="preserve">(Intergovernmental Panel on Climate Change) </w:t>
      </w:r>
      <w:r>
        <w:rPr>
          <w:lang w:val="en-US"/>
        </w:rPr>
        <w:t xml:space="preserve">within the framework of CMIP projects </w:t>
      </w:r>
      <w:r>
        <w:rPr>
          <w:rFonts w:cs="Times New Roman"/>
          <w:lang w:val="en-US"/>
        </w:rPr>
        <w:t xml:space="preserve">(Coupled Model Intercomparison Project). </w:t>
      </w:r>
      <w:r>
        <w:rPr>
          <w:lang w:val="en-US"/>
        </w:rPr>
        <w:t>The INMOM model also took part in the CORE II (Coordinated Ocean-ice Reference Experiments, phase II) program to study the circulation of the World Ocean and its variability based on a multi-model approach</w:t>
      </w:r>
      <w:r>
        <w:rPr>
          <w:rStyle w:val="FootnoteReference"/>
        </w:rPr>
        <w:footnoteReference w:id="55"/>
      </w:r>
      <w:r>
        <w:rPr>
          <w:rFonts w:cs="Times New Roman"/>
          <w:lang w:val="en-US"/>
        </w:rPr>
        <w:t>.</w:t>
      </w:r>
    </w:p>
    <w:p w14:paraId="10414A64" w14:textId="77777777" w:rsidR="000B4652" w:rsidRDefault="00F26AED">
      <w:pPr>
        <w:rPr>
          <w:lang w:val="en-US"/>
        </w:rPr>
      </w:pPr>
      <w:r>
        <w:rPr>
          <w:lang w:val="en-US"/>
        </w:rPr>
        <w:t>The INMOM model was successfully used to study the circulation of the western seas of the Russian Arctic, including the Gulf of Ob, and other seas of the Russian Federation</w:t>
      </w:r>
      <w:r>
        <w:rPr>
          <w:rStyle w:val="FootnoteReference"/>
        </w:rPr>
        <w:footnoteReference w:id="56"/>
      </w:r>
      <w:r>
        <w:rPr>
          <w:rStyle w:val="FootnoteReference"/>
        </w:rPr>
        <w:footnoteReference w:id="57"/>
      </w:r>
      <w:r>
        <w:rPr>
          <w:rStyle w:val="FootnoteReference"/>
        </w:rPr>
        <w:footnoteReference w:id="58"/>
      </w:r>
      <w:r>
        <w:rPr>
          <w:rStyle w:val="FootnoteReference"/>
        </w:rPr>
        <w:footnoteReference w:id="59"/>
      </w:r>
      <w:r>
        <w:rPr>
          <w:rStyle w:val="FootnoteReference"/>
        </w:rPr>
        <w:footnoteReference w:id="60"/>
      </w:r>
      <w:r>
        <w:rPr>
          <w:rFonts w:cs="Times New Roman"/>
          <w:lang w:val="en-US"/>
        </w:rPr>
        <w:t>.</w:t>
      </w:r>
    </w:p>
    <w:p w14:paraId="10414A65" w14:textId="77777777" w:rsidR="000B4652" w:rsidRDefault="00F26AED">
      <w:pPr>
        <w:rPr>
          <w:lang w:val="en-US"/>
        </w:rPr>
      </w:pPr>
      <w:r>
        <w:rPr>
          <w:lang w:val="en-US"/>
        </w:rPr>
        <w:t>Thus, when implementing the INMOM model for the purposes of this work, two versions of it were developed and prepared:</w:t>
      </w:r>
    </w:p>
    <w:p w14:paraId="10414A66" w14:textId="77777777" w:rsidR="000B4652" w:rsidRDefault="00F26AED">
      <w:pPr>
        <w:rPr>
          <w:lang w:val="en-US"/>
        </w:rPr>
      </w:pPr>
      <w:r>
        <w:rPr>
          <w:lang w:val="en-US"/>
        </w:rPr>
        <w:t xml:space="preserve">1. version of the model for calculating </w:t>
      </w:r>
      <w:proofErr w:type="spellStart"/>
      <w:r>
        <w:rPr>
          <w:lang w:val="en-US"/>
        </w:rPr>
        <w:t>thermohydrodynamic</w:t>
      </w:r>
      <w:proofErr w:type="spellEnd"/>
      <w:r>
        <w:rPr>
          <w:lang w:val="en-US"/>
        </w:rPr>
        <w:t xml:space="preserve"> characteristics in natural conditions with the built sea channel in </w:t>
      </w:r>
      <w:proofErr w:type="gramStart"/>
      <w:r>
        <w:rPr>
          <w:lang w:val="en-US"/>
        </w:rPr>
        <w:t>2015;</w:t>
      </w:r>
      <w:proofErr w:type="gramEnd"/>
    </w:p>
    <w:p w14:paraId="10414A67" w14:textId="77777777" w:rsidR="000B4652" w:rsidRDefault="00F26AED">
      <w:pPr>
        <w:rPr>
          <w:lang w:val="en-US"/>
        </w:rPr>
      </w:pPr>
      <w:r>
        <w:rPr>
          <w:lang w:val="en-US"/>
        </w:rPr>
        <w:t xml:space="preserve">2. version of the model for calculating </w:t>
      </w:r>
      <w:proofErr w:type="spellStart"/>
      <w:r>
        <w:rPr>
          <w:lang w:val="en-US"/>
        </w:rPr>
        <w:t>thermohydrodynamic</w:t>
      </w:r>
      <w:proofErr w:type="spellEnd"/>
      <w:r>
        <w:rPr>
          <w:lang w:val="en-US"/>
        </w:rPr>
        <w:t xml:space="preserve"> characteristics in the presence of hydraulic structures, dredging works, an approach channel and ice protection structures (LZS), and an extended and deepened approach channel to the port of Sabetta in the northern part of the Ob Bay.</w:t>
      </w:r>
    </w:p>
    <w:p w14:paraId="10414A68" w14:textId="77777777" w:rsidR="000B4652" w:rsidRDefault="00F26AED">
      <w:r>
        <w:rPr>
          <w:lang w:val="en-US"/>
        </w:rPr>
        <w:lastRenderedPageBreak/>
        <w:t xml:space="preserve">To verify the INMOM model, data from surveys carried out </w:t>
      </w:r>
      <w:proofErr w:type="gramStart"/>
      <w:r>
        <w:rPr>
          <w:lang w:val="en-US"/>
        </w:rPr>
        <w:t>in the area of</w:t>
      </w:r>
      <w:proofErr w:type="gramEnd"/>
      <w:r>
        <w:rPr>
          <w:lang w:val="en-US"/>
        </w:rPr>
        <w:t xml:space="preserve"> the Arctic LNG 2 Project and the Sea channel in the northern part of the Gulf of Ob were used. Measurement data of current velocities and sea level were obtained from the Customer. Data cover the period from 2012 to 2020, excluding 2014, 2016, 2018, 2019. Measurements were carried out mainly in spring, </w:t>
      </w:r>
      <w:proofErr w:type="gramStart"/>
      <w:r>
        <w:rPr>
          <w:lang w:val="en-US"/>
        </w:rPr>
        <w:t>summer</w:t>
      </w:r>
      <w:proofErr w:type="gramEnd"/>
      <w:r>
        <w:rPr>
          <w:lang w:val="en-US"/>
        </w:rPr>
        <w:t xml:space="preserve"> and autumn.</w:t>
      </w:r>
    </w:p>
    <w:p w14:paraId="10414A69" w14:textId="77777777" w:rsidR="000B4652" w:rsidRDefault="00F26AED">
      <w:r>
        <w:t>The model made it possible to consider values of two key hydrological parameters (water temperature and salinity) in areas located in the vicinity of the currently operating port, “Sabetta,” and the port under design, Terminal “</w:t>
      </w:r>
      <w:proofErr w:type="spellStart"/>
      <w:r>
        <w:t>Utrenniy</w:t>
      </w:r>
      <w:proofErr w:type="spellEnd"/>
      <w:r>
        <w:t>” (Figure 3.1.1).</w:t>
      </w:r>
    </w:p>
    <w:p w14:paraId="10414A6A" w14:textId="77777777" w:rsidR="000B4652" w:rsidRDefault="00F26AED">
      <w:pPr>
        <w:pStyle w:val="BodyText"/>
      </w:pPr>
      <w:r>
        <w:rPr>
          <w:noProof/>
          <w:lang w:val="ru-RU" w:eastAsia="ru-RU"/>
        </w:rPr>
        <w:drawing>
          <wp:inline distT="0" distB="0" distL="114300" distR="114300" wp14:anchorId="1041534F" wp14:editId="10415350">
            <wp:extent cx="1612265" cy="4039235"/>
            <wp:effectExtent l="0" t="0" r="6985" b="1841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48"/>
                    <a:srcRect l="31247" r="28834"/>
                    <a:stretch>
                      <a:fillRect/>
                    </a:stretch>
                  </pic:blipFill>
                  <pic:spPr>
                    <a:xfrm>
                      <a:off x="0" y="0"/>
                      <a:ext cx="1612265" cy="4039235"/>
                    </a:xfrm>
                    <a:prstGeom prst="rect">
                      <a:avLst/>
                    </a:prstGeom>
                    <a:noFill/>
                    <a:ln w="9525">
                      <a:noFill/>
                    </a:ln>
                  </pic:spPr>
                </pic:pic>
              </a:graphicData>
            </a:graphic>
          </wp:inline>
        </w:drawing>
      </w:r>
    </w:p>
    <w:p w14:paraId="10414A6B" w14:textId="77777777" w:rsidR="000B4652" w:rsidRDefault="00F26AED">
      <w:pPr>
        <w:pStyle w:val="BodyText"/>
        <w:rPr>
          <w:b/>
          <w:bCs/>
          <w:color w:val="009DE0"/>
          <w:sz w:val="15"/>
          <w:szCs w:val="15"/>
          <w:lang w:eastAsia="da-DK"/>
        </w:rPr>
      </w:pPr>
      <w:r>
        <w:rPr>
          <w:b/>
          <w:bCs/>
          <w:color w:val="009DE0"/>
          <w:sz w:val="15"/>
          <w:szCs w:val="15"/>
          <w:lang w:eastAsia="da-DK"/>
        </w:rPr>
        <w:t>Figure 3.1.1. Position of ports in the Ob estuary. Blue area marks a set of points nearest to ports selected for analysis of variation in hydrological parameters calculated by INMOM model. Prepared by Consultant</w:t>
      </w:r>
    </w:p>
    <w:p w14:paraId="10414A6C" w14:textId="77777777" w:rsidR="000B4652" w:rsidRDefault="000B4652">
      <w:pPr>
        <w:pStyle w:val="BodyText"/>
      </w:pPr>
    </w:p>
    <w:p w14:paraId="10414A6D" w14:textId="77777777" w:rsidR="000B4652" w:rsidRDefault="00F26AED">
      <w:pPr>
        <w:pStyle w:val="BodyText"/>
      </w:pPr>
      <w:r>
        <w:t xml:space="preserve">Temperature and salinity in the area experience seasonal and annual fluctuations (Figure 3.1.2). The highest salinity is observed in </w:t>
      </w:r>
      <w:proofErr w:type="gramStart"/>
      <w:r>
        <w:t>spring, when</w:t>
      </w:r>
      <w:proofErr w:type="gramEnd"/>
      <w:r>
        <w:t xml:space="preserve"> the saline water tongue goes far upstream.</w:t>
      </w:r>
    </w:p>
    <w:p w14:paraId="10414A6E" w14:textId="77777777" w:rsidR="000B4652" w:rsidRDefault="00F26AED">
      <w:pPr>
        <w:pStyle w:val="BodyText"/>
      </w:pPr>
      <w:r>
        <w:t>Water temperature values increase as the distance from the mouth of the Gulf of Ob upstream increases (Figure 3.1.3).</w:t>
      </w:r>
    </w:p>
    <w:p w14:paraId="10414A6F" w14:textId="77777777" w:rsidR="000B4652" w:rsidRDefault="00F26AED">
      <w:pPr>
        <w:pStyle w:val="BodyText"/>
      </w:pPr>
      <w:r>
        <w:rPr>
          <w:noProof/>
          <w:lang w:val="ru-RU" w:eastAsia="ru-RU"/>
        </w:rPr>
        <w:lastRenderedPageBreak/>
        <w:drawing>
          <wp:inline distT="0" distB="0" distL="114300" distR="114300" wp14:anchorId="10415351" wp14:editId="10415352">
            <wp:extent cx="6108700" cy="61087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49"/>
                    <a:stretch>
                      <a:fillRect/>
                    </a:stretch>
                  </pic:blipFill>
                  <pic:spPr>
                    <a:xfrm>
                      <a:off x="0" y="0"/>
                      <a:ext cx="6108700" cy="6108700"/>
                    </a:xfrm>
                    <a:prstGeom prst="rect">
                      <a:avLst/>
                    </a:prstGeom>
                    <a:noFill/>
                    <a:ln w="9525">
                      <a:noFill/>
                    </a:ln>
                  </pic:spPr>
                </pic:pic>
              </a:graphicData>
            </a:graphic>
          </wp:inline>
        </w:drawing>
      </w:r>
    </w:p>
    <w:p w14:paraId="10414A70" w14:textId="77777777" w:rsidR="000B4652" w:rsidRDefault="00F26AED">
      <w:pPr>
        <w:pStyle w:val="BodyText"/>
        <w:rPr>
          <w:b/>
          <w:bCs/>
          <w:color w:val="009DE0"/>
          <w:sz w:val="15"/>
          <w:szCs w:val="15"/>
          <w:lang w:eastAsia="da-DK"/>
        </w:rPr>
      </w:pPr>
      <w:r>
        <w:rPr>
          <w:b/>
          <w:bCs/>
          <w:color w:val="009DE0"/>
          <w:sz w:val="15"/>
          <w:szCs w:val="15"/>
          <w:lang w:eastAsia="da-DK"/>
        </w:rPr>
        <w:t>Figure 3.1.2. Salinity in the Ob estuary in four seasons. Prepared by Consultant</w:t>
      </w:r>
    </w:p>
    <w:p w14:paraId="10414A71" w14:textId="77777777" w:rsidR="000B4652" w:rsidRDefault="00F26AED">
      <w:pPr>
        <w:pStyle w:val="BodyText"/>
      </w:pPr>
      <w:r>
        <w:lastRenderedPageBreak/>
        <w:t>7</w:t>
      </w:r>
      <w:r>
        <w:rPr>
          <w:noProof/>
          <w:lang w:val="ru-RU" w:eastAsia="ru-RU"/>
        </w:rPr>
        <w:drawing>
          <wp:inline distT="0" distB="0" distL="114300" distR="114300" wp14:anchorId="10415353" wp14:editId="10415354">
            <wp:extent cx="6108700" cy="61087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50"/>
                    <a:stretch>
                      <a:fillRect/>
                    </a:stretch>
                  </pic:blipFill>
                  <pic:spPr>
                    <a:xfrm>
                      <a:off x="0" y="0"/>
                      <a:ext cx="6108700" cy="6108700"/>
                    </a:xfrm>
                    <a:prstGeom prst="rect">
                      <a:avLst/>
                    </a:prstGeom>
                    <a:noFill/>
                    <a:ln w="9525">
                      <a:noFill/>
                    </a:ln>
                  </pic:spPr>
                </pic:pic>
              </a:graphicData>
            </a:graphic>
          </wp:inline>
        </w:drawing>
      </w:r>
    </w:p>
    <w:p w14:paraId="10414A72" w14:textId="77777777" w:rsidR="000B4652" w:rsidRDefault="00F26AED">
      <w:pPr>
        <w:pStyle w:val="BodyText"/>
        <w:rPr>
          <w:b/>
          <w:bCs/>
          <w:color w:val="009DE0"/>
          <w:sz w:val="15"/>
          <w:szCs w:val="15"/>
          <w:lang w:eastAsia="da-DK"/>
        </w:rPr>
      </w:pPr>
      <w:r>
        <w:rPr>
          <w:b/>
          <w:bCs/>
          <w:color w:val="009DE0"/>
          <w:sz w:val="15"/>
          <w:szCs w:val="15"/>
          <w:lang w:eastAsia="da-DK"/>
        </w:rPr>
        <w:t>Figure 3.1.3. Surface temperature in the Ob estuary in four seasons. Prepared by Consultant</w:t>
      </w:r>
    </w:p>
    <w:p w14:paraId="10414A73" w14:textId="77777777" w:rsidR="000B4652" w:rsidRDefault="00F26AED">
      <w:pPr>
        <w:pStyle w:val="BodyText"/>
      </w:pPr>
      <w:r>
        <w:t>Model predictions were made for 796 points located in the areas adjacent to the ports (Figure 3.1.4). For these points, salinity and water temperature values were calculated for each day of the calendar year for five depth levels (0, 5, 10, 15, and 20 meters). In the further analysis, the average value of salinity and temperature calculated for each point was used.</w:t>
      </w:r>
    </w:p>
    <w:p w14:paraId="10414A74" w14:textId="77777777" w:rsidR="000B4652" w:rsidRDefault="00F26AED">
      <w:pPr>
        <w:pStyle w:val="BodyText"/>
      </w:pPr>
      <w:r>
        <w:t>T-S diagrams (Figure 3.1.4) show that cold, saline water is present in the port area in winter and spring. Salinity during this period varies within 0, 13 ppm and temperature within -0.5, 1.6 degrees.</w:t>
      </w:r>
    </w:p>
    <w:p w14:paraId="10414A75" w14:textId="77777777" w:rsidR="000B4652" w:rsidRDefault="00F26AED">
      <w:pPr>
        <w:pStyle w:val="BodyText"/>
      </w:pPr>
      <w:r>
        <w:rPr>
          <w:noProof/>
          <w:lang w:val="ru-RU" w:eastAsia="ru-RU"/>
        </w:rPr>
        <w:lastRenderedPageBreak/>
        <w:drawing>
          <wp:inline distT="0" distB="0" distL="114300" distR="114300" wp14:anchorId="10415355" wp14:editId="10415356">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51"/>
                    <a:stretch>
                      <a:fillRect/>
                    </a:stretch>
                  </pic:blipFill>
                  <pic:spPr>
                    <a:xfrm>
                      <a:off x="0" y="0"/>
                      <a:ext cx="6108700" cy="6108700"/>
                    </a:xfrm>
                    <a:prstGeom prst="rect">
                      <a:avLst/>
                    </a:prstGeom>
                    <a:noFill/>
                    <a:ln w="9525">
                      <a:noFill/>
                    </a:ln>
                  </pic:spPr>
                </pic:pic>
              </a:graphicData>
            </a:graphic>
          </wp:inline>
        </w:drawing>
      </w:r>
    </w:p>
    <w:p w14:paraId="10414A76" w14:textId="77777777" w:rsidR="000B4652" w:rsidRDefault="00F26AED">
      <w:pPr>
        <w:pStyle w:val="BodyText"/>
        <w:rPr>
          <w:b/>
          <w:bCs/>
          <w:color w:val="009DE0"/>
          <w:sz w:val="15"/>
          <w:szCs w:val="15"/>
          <w:lang w:eastAsia="da-DK"/>
        </w:rPr>
      </w:pPr>
      <w:r>
        <w:rPr>
          <w:b/>
          <w:bCs/>
          <w:color w:val="009DE0"/>
          <w:sz w:val="15"/>
          <w:szCs w:val="15"/>
          <w:lang w:eastAsia="da-DK"/>
        </w:rPr>
        <w:t xml:space="preserve">Figure 3.1.4. T-S diagram reflecting limits of salinity and temperature variation </w:t>
      </w:r>
      <w:proofErr w:type="gramStart"/>
      <w:r>
        <w:rPr>
          <w:b/>
          <w:bCs/>
          <w:color w:val="009DE0"/>
          <w:sz w:val="15"/>
          <w:szCs w:val="15"/>
          <w:lang w:eastAsia="da-DK"/>
        </w:rPr>
        <w:t>in the area of</w:t>
      </w:r>
      <w:proofErr w:type="gramEnd"/>
      <w:r>
        <w:rPr>
          <w:b/>
          <w:bCs/>
          <w:color w:val="009DE0"/>
          <w:sz w:val="15"/>
          <w:szCs w:val="15"/>
          <w:lang w:eastAsia="da-DK"/>
        </w:rPr>
        <w:t xml:space="preserve"> ports in different seasons. Prepared by Consultant</w:t>
      </w:r>
    </w:p>
    <w:p w14:paraId="10414A77" w14:textId="77777777" w:rsidR="000B4652" w:rsidRDefault="00F26AED">
      <w:pPr>
        <w:pStyle w:val="BodyText"/>
      </w:pPr>
      <w:r>
        <w:t>During the summer and fall salinity is low but there is considerable warming of the water in these seasons. During these periods salinity varies within 0.1, 4 ppm and temperature: -0.1, 8.6 degrees.</w:t>
      </w:r>
    </w:p>
    <w:p w14:paraId="10414A78" w14:textId="77777777" w:rsidR="000B4652" w:rsidRDefault="00F26AED">
      <w:pPr>
        <w:pStyle w:val="BodyText"/>
      </w:pPr>
      <w:r>
        <w:t xml:space="preserve">To describe the boundaries of the ecological license of the biotope that could potentially be inhabited by NIS, the salinity and temperature limits in the water area adjacent to the port areas were calculated as values of 0.5% and 99.5% quantiles of each of the parameters. In the Figure </w:t>
      </w:r>
      <w:commentRangeStart w:id="60"/>
      <w:r>
        <w:t>++</w:t>
      </w:r>
      <w:commentRangeEnd w:id="60"/>
      <w:r w:rsidR="0054149C">
        <w:rPr>
          <w:rStyle w:val="CommentReference"/>
        </w:rPr>
        <w:commentReference w:id="60"/>
      </w:r>
      <w:r>
        <w:t>, these limits are indicated by rectangles.</w:t>
      </w:r>
    </w:p>
    <w:p w14:paraId="10414A79" w14:textId="77777777" w:rsidR="000B4652" w:rsidRDefault="00F26AED">
      <w:pPr>
        <w:pStyle w:val="BodyText"/>
      </w:pPr>
      <w:r>
        <w:t xml:space="preserve">The boundary of ecological license is the hydrological conditions that can be inhabited by PNIS. The port area seems to be the most likely areas for </w:t>
      </w:r>
      <w:commentRangeStart w:id="61"/>
      <w:r>
        <w:t>NIS invasion</w:t>
      </w:r>
      <w:commentRangeEnd w:id="61"/>
      <w:r w:rsidR="00172444">
        <w:rPr>
          <w:rStyle w:val="CommentReference"/>
        </w:rPr>
        <w:commentReference w:id="61"/>
      </w:r>
      <w:r>
        <w:t>. However, according to climate change projections (</w:t>
      </w:r>
      <w:hyperlink r:id="rId52">
        <w:r>
          <w:rPr>
            <w:rStyle w:val="Hyperlink"/>
          </w:rPr>
          <w:t>https://interactive-atlas.ipcc.ch/</w:t>
        </w:r>
      </w:hyperlink>
      <w:r>
        <w:t>), ocean surface temperatures will gradually increase in the Russian Arctic region (about 2 degrees per century). Hence, the boundaries of the ecological license along the temperature axis will shift towards higher temperatures, which will expand the possibility of NIS invasion in the future.</w:t>
      </w:r>
    </w:p>
    <w:p w14:paraId="10414A7A" w14:textId="77777777" w:rsidR="000B4652" w:rsidRDefault="00F26AED">
      <w:pPr>
        <w:pStyle w:val="BodyText"/>
      </w:pPr>
      <w:r>
        <w:t xml:space="preserve">The warmest water mass is present in the water area during the autumn period. </w:t>
      </w:r>
      <w:proofErr w:type="gramStart"/>
      <w:r>
        <w:t>Thus</w:t>
      </w:r>
      <w:proofErr w:type="gramEnd"/>
      <w:r>
        <w:t xml:space="preserve"> this is a season that should be considered as the most dangerous in terms of the probability of introducing species from temperate latitudes.</w:t>
      </w:r>
    </w:p>
    <w:p w14:paraId="10414A7B" w14:textId="77777777" w:rsidR="000B4652" w:rsidRDefault="00F26AED">
      <w:pPr>
        <w:pStyle w:val="BodyText"/>
      </w:pPr>
      <w:r>
        <w:lastRenderedPageBreak/>
        <w:t>It should be emphasized that any anthropogenic temperature increase will increase the likelihood of NIS invasion.</w:t>
      </w:r>
    </w:p>
    <w:p w14:paraId="10414A7C" w14:textId="77777777" w:rsidR="000B4652" w:rsidRDefault="00F26AED">
      <w:pPr>
        <w:pStyle w:val="Heading3"/>
        <w:ind w:left="987"/>
      </w:pPr>
      <w:bookmarkStart w:id="62" w:name="_Toc540851198"/>
      <w:bookmarkStart w:id="63" w:name="X89c6f2f49798fbef90cd533ea29182cbbfc60db"/>
      <w:bookmarkEnd w:id="58"/>
      <w:r>
        <w:t xml:space="preserve">Biogeographical analysis of potential </w:t>
      </w:r>
      <w:proofErr w:type="spellStart"/>
      <w:r>
        <w:t>planktonik</w:t>
      </w:r>
      <w:proofErr w:type="spellEnd"/>
      <w:r>
        <w:t xml:space="preserve"> and benthos NIS in marine realms</w:t>
      </w:r>
      <w:bookmarkEnd w:id="62"/>
    </w:p>
    <w:p w14:paraId="10414A7D" w14:textId="77777777" w:rsidR="000B4652" w:rsidRDefault="00F26AED">
      <w:r>
        <w:t xml:space="preserve">Using available </w:t>
      </w:r>
      <w:proofErr w:type="gramStart"/>
      <w:r>
        <w:t>datasets</w:t>
      </w:r>
      <w:proofErr w:type="gramEnd"/>
      <w:r>
        <w:t xml:space="preserve"> we found rather large amount PNIS between benthic animals but only few one between zooplankton (Table 3.1.1). </w:t>
      </w:r>
      <w:proofErr w:type="gramStart"/>
      <w:r>
        <w:t>However</w:t>
      </w:r>
      <w:proofErr w:type="gramEnd"/>
      <w:r>
        <w:t xml:space="preserve"> controversy situation was found between native forms.</w:t>
      </w:r>
    </w:p>
    <w:p w14:paraId="10414A7E" w14:textId="77777777" w:rsidR="000B4652" w:rsidRDefault="000B4652"/>
    <w:p w14:paraId="10414A7F" w14:textId="77777777" w:rsidR="000B4652" w:rsidRDefault="00F26AED">
      <w:pPr>
        <w:pStyle w:val="BodyText"/>
        <w:rPr>
          <w:b/>
          <w:bCs/>
          <w:color w:val="009DE0"/>
          <w:sz w:val="15"/>
          <w:szCs w:val="15"/>
          <w:lang w:eastAsia="da-DK"/>
        </w:rPr>
      </w:pPr>
      <w:r>
        <w:rPr>
          <w:b/>
          <w:bCs/>
          <w:color w:val="009DE0"/>
          <w:sz w:val="15"/>
          <w:szCs w:val="15"/>
          <w:lang w:eastAsia="da-DK"/>
        </w:rPr>
        <w:t xml:space="preserve">Table 3.1.1. Number of native and </w:t>
      </w:r>
      <w:proofErr w:type="spellStart"/>
      <w:r>
        <w:rPr>
          <w:b/>
          <w:bCs/>
          <w:color w:val="009DE0"/>
          <w:sz w:val="15"/>
          <w:szCs w:val="15"/>
          <w:lang w:eastAsia="da-DK"/>
        </w:rPr>
        <w:t>potentialy</w:t>
      </w:r>
      <w:proofErr w:type="spellEnd"/>
      <w:r>
        <w:rPr>
          <w:b/>
          <w:bCs/>
          <w:color w:val="009DE0"/>
          <w:sz w:val="15"/>
          <w:szCs w:val="15"/>
          <w:lang w:eastAsia="da-DK"/>
        </w:rPr>
        <w:t xml:space="preserve"> </w:t>
      </w:r>
      <w:proofErr w:type="gramStart"/>
      <w:r>
        <w:rPr>
          <w:b/>
          <w:bCs/>
          <w:color w:val="009DE0"/>
          <w:sz w:val="15"/>
          <w:szCs w:val="15"/>
          <w:lang w:eastAsia="da-DK"/>
        </w:rPr>
        <w:t>Non-indigenous</w:t>
      </w:r>
      <w:proofErr w:type="gramEnd"/>
      <w:r>
        <w:rPr>
          <w:b/>
          <w:bCs/>
          <w:color w:val="009DE0"/>
          <w:sz w:val="15"/>
          <w:szCs w:val="15"/>
          <w:lang w:eastAsia="da-DK"/>
        </w:rPr>
        <w:t xml:space="preserve"> </w:t>
      </w:r>
      <w:proofErr w:type="spellStart"/>
      <w:r>
        <w:rPr>
          <w:b/>
          <w:bCs/>
          <w:color w:val="009DE0"/>
          <w:sz w:val="15"/>
          <w:szCs w:val="15"/>
          <w:lang w:eastAsia="da-DK"/>
        </w:rPr>
        <w:t>speciesinvolved</w:t>
      </w:r>
      <w:proofErr w:type="spellEnd"/>
      <w:r>
        <w:rPr>
          <w:b/>
          <w:bCs/>
          <w:color w:val="009DE0"/>
          <w:sz w:val="15"/>
          <w:szCs w:val="15"/>
          <w:lang w:eastAsia="da-DK"/>
        </w:rPr>
        <w:t xml:space="preserve"> in the </w:t>
      </w:r>
      <w:proofErr w:type="spellStart"/>
      <w:r>
        <w:rPr>
          <w:b/>
          <w:bCs/>
          <w:color w:val="009DE0"/>
          <w:sz w:val="15"/>
          <w:szCs w:val="15"/>
          <w:lang w:eastAsia="da-DK"/>
        </w:rPr>
        <w:t>biogeografical</w:t>
      </w:r>
      <w:proofErr w:type="spellEnd"/>
      <w:r>
        <w:rPr>
          <w:b/>
          <w:bCs/>
          <w:color w:val="009DE0"/>
          <w:sz w:val="15"/>
          <w:szCs w:val="15"/>
          <w:lang w:eastAsia="da-DK"/>
        </w:rPr>
        <w:t xml:space="preserve"> analysis for benthic and planktonic animals</w:t>
      </w:r>
    </w:p>
    <w:tbl>
      <w:tblPr>
        <w:tblW w:w="0" w:type="pct"/>
        <w:jc w:val="center"/>
        <w:tblLook w:val="04A0" w:firstRow="1" w:lastRow="0" w:firstColumn="1" w:lastColumn="0" w:noHBand="0" w:noVBand="1"/>
        <w:tblCaption w:val="Table ++. Number of native and potentialy Non-indigenous speciesinvolved in the biogeografical analysis for benthic and planktonic animals."/>
      </w:tblPr>
      <w:tblGrid>
        <w:gridCol w:w="910"/>
        <w:gridCol w:w="729"/>
        <w:gridCol w:w="609"/>
      </w:tblGrid>
      <w:tr w:rsidR="000B4652" w14:paraId="10414A83" w14:textId="77777777">
        <w:trPr>
          <w:jc w:val="center"/>
        </w:trPr>
        <w:tc>
          <w:tcPr>
            <w:tcW w:w="0" w:type="auto"/>
          </w:tcPr>
          <w:p w14:paraId="10414A80" w14:textId="77777777" w:rsidR="000B4652" w:rsidRDefault="00F26AED">
            <w:pPr>
              <w:jc w:val="left"/>
              <w:rPr>
                <w:sz w:val="16"/>
                <w:szCs w:val="16"/>
              </w:rPr>
            </w:pPr>
            <w:r>
              <w:rPr>
                <w:sz w:val="16"/>
                <w:szCs w:val="16"/>
              </w:rPr>
              <w:t>Group</w:t>
            </w:r>
          </w:p>
        </w:tc>
        <w:tc>
          <w:tcPr>
            <w:tcW w:w="0" w:type="auto"/>
          </w:tcPr>
          <w:p w14:paraId="10414A81" w14:textId="77777777" w:rsidR="000B4652" w:rsidRDefault="00F26AED">
            <w:pPr>
              <w:jc w:val="right"/>
              <w:rPr>
                <w:sz w:val="16"/>
                <w:szCs w:val="16"/>
              </w:rPr>
            </w:pPr>
            <w:r>
              <w:rPr>
                <w:sz w:val="16"/>
                <w:szCs w:val="16"/>
              </w:rPr>
              <w:t>Native</w:t>
            </w:r>
          </w:p>
        </w:tc>
        <w:tc>
          <w:tcPr>
            <w:tcW w:w="0" w:type="auto"/>
          </w:tcPr>
          <w:p w14:paraId="10414A82" w14:textId="77777777" w:rsidR="000B4652" w:rsidRDefault="00F26AED">
            <w:pPr>
              <w:jc w:val="right"/>
              <w:rPr>
                <w:sz w:val="16"/>
                <w:szCs w:val="16"/>
              </w:rPr>
            </w:pPr>
            <w:r>
              <w:rPr>
                <w:sz w:val="16"/>
                <w:szCs w:val="16"/>
              </w:rPr>
              <w:t>PNIS</w:t>
            </w:r>
          </w:p>
        </w:tc>
      </w:tr>
      <w:tr w:rsidR="000B4652" w14:paraId="10414A87" w14:textId="77777777">
        <w:trPr>
          <w:jc w:val="center"/>
        </w:trPr>
        <w:tc>
          <w:tcPr>
            <w:tcW w:w="0" w:type="auto"/>
          </w:tcPr>
          <w:p w14:paraId="10414A84" w14:textId="77777777" w:rsidR="000B4652" w:rsidRDefault="00F26AED">
            <w:pPr>
              <w:jc w:val="left"/>
              <w:rPr>
                <w:sz w:val="16"/>
                <w:szCs w:val="16"/>
              </w:rPr>
            </w:pPr>
            <w:r>
              <w:rPr>
                <w:sz w:val="16"/>
                <w:szCs w:val="16"/>
              </w:rPr>
              <w:t>Benthos</w:t>
            </w:r>
          </w:p>
        </w:tc>
        <w:tc>
          <w:tcPr>
            <w:tcW w:w="0" w:type="auto"/>
          </w:tcPr>
          <w:p w14:paraId="10414A85" w14:textId="77777777" w:rsidR="000B4652" w:rsidRDefault="00F26AED">
            <w:pPr>
              <w:jc w:val="right"/>
              <w:rPr>
                <w:sz w:val="16"/>
                <w:szCs w:val="16"/>
              </w:rPr>
            </w:pPr>
            <w:r>
              <w:rPr>
                <w:sz w:val="16"/>
                <w:szCs w:val="16"/>
              </w:rPr>
              <w:t>13</w:t>
            </w:r>
          </w:p>
        </w:tc>
        <w:tc>
          <w:tcPr>
            <w:tcW w:w="0" w:type="auto"/>
          </w:tcPr>
          <w:p w14:paraId="10414A86" w14:textId="77777777" w:rsidR="000B4652" w:rsidRDefault="00F26AED">
            <w:pPr>
              <w:jc w:val="right"/>
              <w:rPr>
                <w:sz w:val="16"/>
                <w:szCs w:val="16"/>
              </w:rPr>
            </w:pPr>
            <w:r>
              <w:rPr>
                <w:sz w:val="16"/>
                <w:szCs w:val="16"/>
              </w:rPr>
              <w:t>49</w:t>
            </w:r>
          </w:p>
        </w:tc>
      </w:tr>
      <w:tr w:rsidR="000B4652" w14:paraId="10414A8B" w14:textId="77777777">
        <w:trPr>
          <w:jc w:val="center"/>
        </w:trPr>
        <w:tc>
          <w:tcPr>
            <w:tcW w:w="0" w:type="auto"/>
          </w:tcPr>
          <w:p w14:paraId="10414A88" w14:textId="77777777" w:rsidR="000B4652" w:rsidRDefault="00F26AED">
            <w:pPr>
              <w:jc w:val="left"/>
              <w:rPr>
                <w:sz w:val="16"/>
                <w:szCs w:val="16"/>
              </w:rPr>
            </w:pPr>
            <w:r>
              <w:rPr>
                <w:sz w:val="16"/>
                <w:szCs w:val="16"/>
              </w:rPr>
              <w:t>Plankton</w:t>
            </w:r>
          </w:p>
        </w:tc>
        <w:tc>
          <w:tcPr>
            <w:tcW w:w="0" w:type="auto"/>
          </w:tcPr>
          <w:p w14:paraId="10414A89" w14:textId="77777777" w:rsidR="000B4652" w:rsidRDefault="00F26AED">
            <w:pPr>
              <w:jc w:val="right"/>
              <w:rPr>
                <w:sz w:val="16"/>
                <w:szCs w:val="16"/>
              </w:rPr>
            </w:pPr>
            <w:r>
              <w:rPr>
                <w:sz w:val="16"/>
                <w:szCs w:val="16"/>
              </w:rPr>
              <w:t>95</w:t>
            </w:r>
          </w:p>
        </w:tc>
        <w:tc>
          <w:tcPr>
            <w:tcW w:w="0" w:type="auto"/>
          </w:tcPr>
          <w:p w14:paraId="10414A8A" w14:textId="77777777" w:rsidR="000B4652" w:rsidRDefault="00F26AED">
            <w:pPr>
              <w:jc w:val="right"/>
              <w:rPr>
                <w:sz w:val="16"/>
                <w:szCs w:val="16"/>
              </w:rPr>
            </w:pPr>
            <w:r>
              <w:rPr>
                <w:sz w:val="16"/>
                <w:szCs w:val="16"/>
              </w:rPr>
              <w:t>8</w:t>
            </w:r>
          </w:p>
        </w:tc>
      </w:tr>
    </w:tbl>
    <w:p w14:paraId="10414A8C" w14:textId="77777777" w:rsidR="000B4652" w:rsidRDefault="000B4652">
      <w:pPr>
        <w:pStyle w:val="BodyText"/>
      </w:pPr>
    </w:p>
    <w:p w14:paraId="10414A8D" w14:textId="77777777" w:rsidR="000B4652" w:rsidRDefault="00F26AED">
      <w:pPr>
        <w:pStyle w:val="BodyText"/>
      </w:pPr>
      <w:r>
        <w:t>The first principal component describing 81.7% of the total variation in species biogeographic characteristics shows a high negative correlation with the southern species distribution boundary (</w:t>
      </w:r>
      <m:oMath>
        <m:sSub>
          <m:sSubPr>
            <m:ctrlPr>
              <w:rPr>
                <w:rFonts w:ascii="Cambria Math" w:hAnsi="Cambria Math"/>
              </w:rPr>
            </m:ctrlPr>
          </m:sSubPr>
          <m:e>
            <m:r>
              <w:rPr>
                <w:rFonts w:ascii="Cambria Math" w:hAnsi="Cambria Math"/>
              </w:rPr>
              <m:t>Q</m:t>
            </m:r>
          </m:e>
          <m:sub>
            <m:r>
              <w:rPr>
                <w:rFonts w:ascii="Cambria Math" w:hAnsi="Cambria Math"/>
              </w:rPr>
              <m:t>low</m:t>
            </m:r>
          </m:sub>
        </m:sSub>
      </m:oMath>
      <w:r>
        <w:t>), median latitude (</w:t>
      </w:r>
      <m:oMath>
        <m:r>
          <w:rPr>
            <w:rFonts w:ascii="Cambria Math" w:hAnsi="Cambria Math"/>
          </w:rPr>
          <m:t>Media</m:t>
        </m:r>
        <m:sSub>
          <m:sSubPr>
            <m:ctrlPr>
              <w:rPr>
                <w:rFonts w:ascii="Cambria Math" w:hAnsi="Cambria Math"/>
              </w:rPr>
            </m:ctrlPr>
          </m:sSubPr>
          <m:e>
            <m:r>
              <w:rPr>
                <w:rFonts w:ascii="Cambria Math" w:hAnsi="Cambria Math"/>
              </w:rPr>
              <m:t>n</m:t>
            </m:r>
          </m:e>
          <m:sub>
            <m:r>
              <w:rPr>
                <w:rFonts w:ascii="Cambria Math" w:hAnsi="Cambria Math"/>
              </w:rPr>
              <m:t>lat</m:t>
            </m:r>
          </m:sub>
        </m:sSub>
      </m:oMath>
      <w:r>
        <w:t>) and northern s</w:t>
      </w:r>
      <w:proofErr w:type="spellStart"/>
      <w:r>
        <w:t>pecies</w:t>
      </w:r>
      <w:proofErr w:type="spellEnd"/>
      <w:r>
        <w:t xml:space="preserve"> distribution boundary (</w:t>
      </w:r>
      <m:oMath>
        <m:sSub>
          <m:sSubPr>
            <m:ctrlPr>
              <w:rPr>
                <w:rFonts w:ascii="Cambria Math" w:hAnsi="Cambria Math"/>
              </w:rPr>
            </m:ctrlPr>
          </m:sSubPr>
          <m:e>
            <m:r>
              <w:rPr>
                <w:rFonts w:ascii="Cambria Math" w:hAnsi="Cambria Math"/>
              </w:rPr>
              <m:t>Q</m:t>
            </m:r>
          </m:e>
          <m:sub>
            <m:r>
              <w:rPr>
                <w:rFonts w:ascii="Cambria Math" w:hAnsi="Cambria Math"/>
              </w:rPr>
              <m:t>up</m:t>
            </m:r>
          </m:sub>
        </m:sSub>
      </m:oMath>
      <w:r>
        <w:t>). Thus, PC1 values can be interpreted as a latitudinal gradient in species distribution. Smaller values of PC1 correspond to higher latitudes.</w:t>
      </w:r>
    </w:p>
    <w:p w14:paraId="10414A8E" w14:textId="77777777" w:rsidR="000B4652" w:rsidRDefault="00F26AED">
      <w:pPr>
        <w:pStyle w:val="BodyText"/>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14:paraId="10414A8F" w14:textId="77777777" w:rsidR="000B4652" w:rsidRDefault="00F26AED">
      <w:pPr>
        <w:pStyle w:val="BodyText"/>
      </w:pPr>
      <w:r>
        <w:t>If we consider the value of the 95% quantile of PC1 as the southern boundary of native species distribution (vertical lines in Figure 3.1.5), then among benthic species 49 falls into number of species whose ranges are close to native species, but among planktonic only 8 species distributed closely to with native zooplankton species. Biogeographic characteristics of potential NIS are given in Table 3.1.2.</w:t>
      </w:r>
    </w:p>
    <w:p w14:paraId="10414A90" w14:textId="77777777" w:rsidR="000B4652" w:rsidRDefault="00F26AED">
      <w:pPr>
        <w:pStyle w:val="BodyText"/>
      </w:pPr>
      <w:r>
        <w:t xml:space="preserve">For all species included in the analysis (both Native and PNIS), salinity and temperature values at their </w:t>
      </w:r>
      <w:proofErr w:type="spellStart"/>
      <w:r>
        <w:t>occurence</w:t>
      </w:r>
      <w:proofErr w:type="spellEnd"/>
      <w:r>
        <w:t xml:space="preserve"> localities, taken from the GBIF database, were estimated. Bio-ORACLE and </w:t>
      </w:r>
      <w:proofErr w:type="spellStart"/>
      <w:r>
        <w:t>EarthEnv</w:t>
      </w:r>
      <w:proofErr w:type="spellEnd"/>
      <w:r>
        <w:t xml:space="preserve"> were used to estimate hydrological parameters in points of species occurrences.</w:t>
      </w:r>
    </w:p>
    <w:p w14:paraId="10414A91" w14:textId="77777777" w:rsidR="000B4652" w:rsidRDefault="000B4652">
      <w:pPr>
        <w:pStyle w:val="BodyText"/>
      </w:pPr>
    </w:p>
    <w:p w14:paraId="10414A92" w14:textId="77777777" w:rsidR="000B4652" w:rsidRDefault="00F26AED">
      <w:pPr>
        <w:pStyle w:val="BodyText"/>
      </w:pPr>
      <w:r>
        <w:rPr>
          <w:noProof/>
          <w:lang w:val="ru-RU" w:eastAsia="ru-RU"/>
        </w:rPr>
        <w:lastRenderedPageBreak/>
        <w:drawing>
          <wp:inline distT="0" distB="0" distL="114300" distR="114300" wp14:anchorId="10415357" wp14:editId="10415358">
            <wp:extent cx="6108700" cy="61087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53"/>
                    <a:stretch>
                      <a:fillRect/>
                    </a:stretch>
                  </pic:blipFill>
                  <pic:spPr>
                    <a:xfrm>
                      <a:off x="0" y="0"/>
                      <a:ext cx="6108700" cy="6108700"/>
                    </a:xfrm>
                    <a:prstGeom prst="rect">
                      <a:avLst/>
                    </a:prstGeom>
                    <a:noFill/>
                    <a:ln w="9525">
                      <a:noFill/>
                    </a:ln>
                  </pic:spPr>
                </pic:pic>
              </a:graphicData>
            </a:graphic>
          </wp:inline>
        </w:drawing>
      </w:r>
    </w:p>
    <w:p w14:paraId="10414A93" w14:textId="77777777" w:rsidR="000B4652" w:rsidRDefault="00F26AED">
      <w:pPr>
        <w:pStyle w:val="BodyText"/>
      </w:pPr>
      <w:r>
        <w:rPr>
          <w:b/>
          <w:bCs/>
          <w:color w:val="009DE0"/>
          <w:sz w:val="15"/>
          <w:szCs w:val="15"/>
          <w:lang w:eastAsia="da-DK"/>
        </w:rPr>
        <w:t>Figure 3.1.5. Frequency distribution of PC1 scores for native and PNIS between benthic and planktonic species. Prepared by Consultant</w:t>
      </w:r>
    </w:p>
    <w:p w14:paraId="10414A94" w14:textId="77777777" w:rsidR="000B4652" w:rsidRDefault="00F26AED">
      <w:pPr>
        <w:pStyle w:val="BodyText"/>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14:paraId="10414A95" w14:textId="77777777" w:rsidR="000B4652" w:rsidRDefault="00F26AED">
      <w:pPr>
        <w:pStyle w:val="BodyText"/>
      </w:pPr>
      <w:r>
        <w:rPr>
          <w:noProof/>
          <w:lang w:val="ru-RU" w:eastAsia="ru-RU"/>
        </w:rPr>
        <w:lastRenderedPageBreak/>
        <w:drawing>
          <wp:inline distT="0" distB="0" distL="114300" distR="114300" wp14:anchorId="10415359" wp14:editId="1041535A">
            <wp:extent cx="6108700" cy="61087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54"/>
                    <a:stretch>
                      <a:fillRect/>
                    </a:stretch>
                  </pic:blipFill>
                  <pic:spPr>
                    <a:xfrm>
                      <a:off x="0" y="0"/>
                      <a:ext cx="6108700" cy="6108700"/>
                    </a:xfrm>
                    <a:prstGeom prst="rect">
                      <a:avLst/>
                    </a:prstGeom>
                    <a:noFill/>
                    <a:ln w="9525">
                      <a:noFill/>
                    </a:ln>
                  </pic:spPr>
                </pic:pic>
              </a:graphicData>
            </a:graphic>
          </wp:inline>
        </w:drawing>
      </w:r>
    </w:p>
    <w:p w14:paraId="10414A96" w14:textId="77777777" w:rsidR="000B4652" w:rsidRDefault="00F26AED">
      <w:pPr>
        <w:pStyle w:val="BodyText"/>
        <w:rPr>
          <w:b/>
          <w:bCs/>
          <w:color w:val="009DE0"/>
          <w:sz w:val="15"/>
          <w:szCs w:val="15"/>
          <w:lang w:eastAsia="da-DK"/>
        </w:rPr>
      </w:pPr>
      <w:r>
        <w:rPr>
          <w:b/>
          <w:bCs/>
          <w:color w:val="009DE0"/>
          <w:sz w:val="15"/>
          <w:szCs w:val="15"/>
          <w:lang w:eastAsia="da-DK"/>
        </w:rPr>
        <w:t xml:space="preserve">Figure 3.1.6. </w:t>
      </w:r>
      <w:proofErr w:type="spellStart"/>
      <w:r>
        <w:rPr>
          <w:b/>
          <w:bCs/>
          <w:color w:val="009DE0"/>
          <w:sz w:val="15"/>
          <w:szCs w:val="15"/>
          <w:lang w:eastAsia="da-DK"/>
        </w:rPr>
        <w:t>Occurence</w:t>
      </w:r>
      <w:proofErr w:type="spellEnd"/>
      <w:r>
        <w:rPr>
          <w:b/>
          <w:bCs/>
          <w:color w:val="009DE0"/>
          <w:sz w:val="15"/>
          <w:szCs w:val="15"/>
          <w:lang w:eastAsia="da-DK"/>
        </w:rPr>
        <w:t xml:space="preserve"> of benthic and planktonic native species and PNIS in different hydrological conditions. The boundary of ecological license of Ob estuary in cold and warm seasons are represented by blue rectangles. The red rectangles reflect expanded ecological license. Green lines </w:t>
      </w:r>
      <w:proofErr w:type="gramStart"/>
      <w:r>
        <w:rPr>
          <w:b/>
          <w:bCs/>
          <w:color w:val="009DE0"/>
          <w:sz w:val="15"/>
          <w:szCs w:val="15"/>
          <w:lang w:eastAsia="da-DK"/>
        </w:rPr>
        <w:t>reflects</w:t>
      </w:r>
      <w:proofErr w:type="gramEnd"/>
      <w:r>
        <w:rPr>
          <w:b/>
          <w:bCs/>
          <w:color w:val="009DE0"/>
          <w:sz w:val="15"/>
          <w:szCs w:val="15"/>
          <w:lang w:eastAsia="da-DK"/>
        </w:rPr>
        <w:t xml:space="preserve"> areas with maximal point density. Prepared by Consultant</w:t>
      </w:r>
    </w:p>
    <w:p w14:paraId="10414A97" w14:textId="77777777" w:rsidR="000B4652" w:rsidRDefault="00F26AED">
      <w:pPr>
        <w:pStyle w:val="BodyText"/>
      </w:pPr>
      <w:r>
        <w:t xml:space="preserve">To quantify the probability of PNIS colonization in the conditions of the Gulf of Ob, we introduced the value </w:t>
      </w:r>
      <m:oMath>
        <m:sSub>
          <m:sSubPr>
            <m:ctrlPr>
              <w:rPr>
                <w:rFonts w:ascii="Cambria Math" w:hAnsi="Cambria Math"/>
              </w:rPr>
            </m:ctrlPr>
          </m:sSubPr>
          <m:e>
            <m:r>
              <w:rPr>
                <w:rFonts w:ascii="Cambria Math" w:hAnsi="Cambria Math"/>
              </w:rPr>
              <m:t>P</m:t>
            </m:r>
          </m:e>
          <m:sub>
            <m:r>
              <w:rPr>
                <w:rFonts w:ascii="Cambria Math" w:hAnsi="Cambria Math"/>
              </w:rPr>
              <m:t>inv</m:t>
            </m: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are given in the Table 3.1.2.</w:t>
      </w:r>
    </w:p>
    <w:p w14:paraId="10414A98" w14:textId="77777777" w:rsidR="000B4652" w:rsidRDefault="00F26AED">
      <w:pPr>
        <w:rPr>
          <w:lang w:val="en-US"/>
        </w:rPr>
      </w:pPr>
      <w:r>
        <w:br w:type="page"/>
      </w:r>
      <w:r>
        <w:rPr>
          <w:rStyle w:val="CaptionChar"/>
        </w:rPr>
        <w:lastRenderedPageBreak/>
        <w:t xml:space="preserve">Table 3.1.2. Native species and PNIS for the Ob estuary ecosystem involved in analysis. Biogeographical characteristics: </w:t>
      </w:r>
      <m:oMath>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Q</m:t>
            </m:r>
          </m:e>
          <m:sub>
            <m:r>
              <m:rPr>
                <m:sty m:val="p"/>
              </m:rPr>
              <w:rPr>
                <w:rStyle w:val="CaptionChar"/>
                <w:rFonts w:ascii="DejaVu Math TeX Gyre" w:hAnsi="DejaVu Math TeX Gyre"/>
              </w:rPr>
              <m:t>low</m:t>
            </m:r>
          </m:sub>
        </m:sSub>
      </m:oMath>
      <w:r>
        <w:rPr>
          <w:rStyle w:val="CaptionChar"/>
        </w:rPr>
        <w:t xml:space="preserve"> - 2.5% quantile of latitude, </w:t>
      </w:r>
      <m:oMath>
        <m:r>
          <m:rPr>
            <m:sty m:val="p"/>
          </m:rPr>
          <w:rPr>
            <w:rStyle w:val="CaptionChar"/>
            <w:rFonts w:ascii="DejaVu Math TeX Gyre" w:hAnsi="DejaVu Math TeX Gyre"/>
          </w:rPr>
          <m:t>Media</m:t>
        </m:r>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n</m:t>
            </m:r>
          </m:e>
          <m:sub>
            <m:r>
              <m:rPr>
                <m:sty m:val="p"/>
              </m:rPr>
              <w:rPr>
                <w:rStyle w:val="CaptionChar"/>
                <w:rFonts w:ascii="DejaVu Math TeX Gyre" w:hAnsi="DejaVu Math TeX Gyre"/>
              </w:rPr>
              <m:t>lat</m:t>
            </m:r>
          </m:sub>
        </m:sSub>
      </m:oMath>
      <w:r>
        <w:rPr>
          <w:rStyle w:val="CaptionChar"/>
        </w:rPr>
        <w:t xml:space="preserve"> - median of latitude, </w:t>
      </w:r>
      <m:oMath>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Q</m:t>
            </m:r>
          </m:e>
          <m:sub>
            <m:r>
              <m:rPr>
                <m:sty m:val="p"/>
              </m:rPr>
              <w:rPr>
                <w:rStyle w:val="CaptionChar"/>
                <w:rFonts w:ascii="DejaVu Math TeX Gyre" w:hAnsi="DejaVu Math TeX Gyre"/>
              </w:rPr>
              <m:t>up</m:t>
            </m:r>
          </m:sub>
        </m:sSub>
      </m:oMath>
      <w:r>
        <w:rPr>
          <w:rStyle w:val="CaptionChar"/>
        </w:rPr>
        <w:t xml:space="preserve"> - 97.5% quantile of latitude. </w:t>
      </w:r>
      <m:oMath>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N</m:t>
            </m:r>
          </m:e>
          <m:sub>
            <m:r>
              <m:rPr>
                <m:sty m:val="p"/>
              </m:rPr>
              <w:rPr>
                <w:rStyle w:val="CaptionChar"/>
                <w:rFonts w:ascii="DejaVu Math TeX Gyre" w:hAnsi="DejaVu Math TeX Gyre"/>
              </w:rPr>
              <m:t>env</m:t>
            </m:r>
          </m:sub>
        </m:sSub>
      </m:oMath>
      <w:r>
        <w:rPr>
          <w:rStyle w:val="CaptionChar"/>
        </w:rPr>
        <w:t xml:space="preserve"> - number of references in GBIF with environmental paramete</w:t>
      </w:r>
      <w:proofErr w:type="spellStart"/>
      <w:r>
        <w:rPr>
          <w:rStyle w:val="CaptionChar"/>
        </w:rPr>
        <w:t>rs</w:t>
      </w:r>
      <w:proofErr w:type="spellEnd"/>
      <w:r>
        <w:rPr>
          <w:rStyle w:val="CaptionChar"/>
        </w:rPr>
        <w:t xml:space="preserve"> inside the ecological license of the Ob estuary. </w:t>
      </w:r>
      <m:oMath>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N</m:t>
            </m:r>
          </m:e>
          <m:sub>
            <m:r>
              <m:rPr>
                <m:sty m:val="p"/>
              </m:rPr>
              <w:rPr>
                <w:rStyle w:val="CaptionChar"/>
                <w:rFonts w:ascii="DejaVu Math TeX Gyre" w:hAnsi="DejaVu Math TeX Gyre"/>
              </w:rPr>
              <m:t>total</m:t>
            </m:r>
          </m:sub>
        </m:sSub>
      </m:oMath>
      <w:r>
        <w:rPr>
          <w:rStyle w:val="CaptionChar"/>
        </w:rPr>
        <w:t xml:space="preserve"> - total number of references with salinity and temperature assessed.</w:t>
      </w:r>
      <w:r>
        <w:rPr>
          <w:rStyle w:val="CaptionChar"/>
          <w:lang w:val="en-US"/>
        </w:rPr>
        <w:t xml:space="preserve"> </w:t>
      </w:r>
      <m:oMath>
        <m:sSub>
          <m:sSubPr>
            <m:ctrlPr>
              <w:rPr>
                <w:rStyle w:val="CaptionChar"/>
                <w:rFonts w:ascii="DejaVu Math TeX Gyre" w:hAnsi="DejaVu Math TeX Gyre"/>
                <w:b w:val="0"/>
                <w:bCs w:val="0"/>
              </w:rPr>
            </m:ctrlPr>
          </m:sSubPr>
          <m:e>
            <m:r>
              <m:rPr>
                <m:sty m:val="p"/>
              </m:rPr>
              <w:rPr>
                <w:rStyle w:val="CaptionChar"/>
                <w:rFonts w:ascii="DejaVu Math TeX Gyre" w:hAnsi="DejaVu Math TeX Gyre"/>
              </w:rPr>
              <m:t>P</m:t>
            </m:r>
          </m:e>
          <m:sub>
            <m:r>
              <m:rPr>
                <m:sty m:val="p"/>
              </m:rPr>
              <w:rPr>
                <w:rStyle w:val="CaptionChar"/>
                <w:rFonts w:ascii="DejaVu Math TeX Gyre" w:hAnsi="DejaVu Math TeX Gyre"/>
              </w:rPr>
              <m:t>inv</m:t>
            </m:r>
          </m:sub>
        </m:sSub>
      </m:oMath>
      <w:r>
        <w:rPr>
          <w:rStyle w:val="CaptionChar"/>
          <w:lang w:val="en-US"/>
        </w:rPr>
        <w:t>-assessment of invasion probability</w:t>
      </w:r>
    </w:p>
    <w:tbl>
      <w:tblPr>
        <w:tblW w:w="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Pr>
      <w:tblGrid>
        <w:gridCol w:w="792"/>
        <w:gridCol w:w="3009"/>
        <w:gridCol w:w="910"/>
        <w:gridCol w:w="653"/>
        <w:gridCol w:w="978"/>
        <w:gridCol w:w="580"/>
        <w:gridCol w:w="623"/>
        <w:gridCol w:w="725"/>
        <w:gridCol w:w="682"/>
      </w:tblGrid>
      <w:tr w:rsidR="000B4652" w14:paraId="10414AA2" w14:textId="77777777">
        <w:trPr>
          <w:tblHeader/>
          <w:jc w:val="center"/>
        </w:trPr>
        <w:tc>
          <w:tcPr>
            <w:tcW w:w="0" w:type="auto"/>
          </w:tcPr>
          <w:p w14:paraId="10414A99" w14:textId="77777777" w:rsidR="000B4652" w:rsidRDefault="00F26AED">
            <w:pPr>
              <w:jc w:val="left"/>
              <w:rPr>
                <w:b/>
                <w:bCs/>
                <w:sz w:val="16"/>
                <w:szCs w:val="16"/>
              </w:rPr>
            </w:pPr>
            <w:r>
              <w:rPr>
                <w:b/>
                <w:bCs/>
                <w:sz w:val="16"/>
                <w:szCs w:val="16"/>
              </w:rPr>
              <w:t>Status</w:t>
            </w:r>
          </w:p>
        </w:tc>
        <w:tc>
          <w:tcPr>
            <w:tcW w:w="0" w:type="auto"/>
          </w:tcPr>
          <w:p w14:paraId="10414A9A" w14:textId="77777777" w:rsidR="000B4652" w:rsidRDefault="00F26AED">
            <w:pPr>
              <w:jc w:val="left"/>
              <w:rPr>
                <w:b/>
                <w:bCs/>
                <w:sz w:val="16"/>
                <w:szCs w:val="16"/>
              </w:rPr>
            </w:pPr>
            <w:r>
              <w:rPr>
                <w:b/>
                <w:bCs/>
                <w:sz w:val="16"/>
                <w:szCs w:val="16"/>
              </w:rPr>
              <w:t>Species</w:t>
            </w:r>
          </w:p>
        </w:tc>
        <w:tc>
          <w:tcPr>
            <w:tcW w:w="0" w:type="auto"/>
          </w:tcPr>
          <w:p w14:paraId="10414A9B" w14:textId="77777777" w:rsidR="000B4652" w:rsidRDefault="00F26AED">
            <w:pPr>
              <w:jc w:val="left"/>
              <w:rPr>
                <w:b/>
                <w:bCs/>
                <w:sz w:val="16"/>
                <w:szCs w:val="16"/>
              </w:rPr>
            </w:pPr>
            <w:r>
              <w:rPr>
                <w:b/>
                <w:bCs/>
                <w:sz w:val="16"/>
                <w:szCs w:val="16"/>
              </w:rPr>
              <w:t>Group</w:t>
            </w:r>
          </w:p>
        </w:tc>
        <w:tc>
          <w:tcPr>
            <w:tcW w:w="0" w:type="auto"/>
          </w:tcPr>
          <w:p w14:paraId="10414A9C" w14:textId="77777777" w:rsidR="000B4652" w:rsidRDefault="00D67A5B">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e>
                  <m:sub>
                    <m:r>
                      <m:rPr>
                        <m:sty m:val="bi"/>
                      </m:rPr>
                      <w:rPr>
                        <w:rFonts w:ascii="DejaVu Math TeX Gyre" w:hAnsi="DejaVu Math TeX Gyre"/>
                        <w:sz w:val="16"/>
                        <w:szCs w:val="16"/>
                      </w:rPr>
                      <m:t>low</m:t>
                    </m:r>
                  </m:sub>
                </m:sSub>
              </m:oMath>
            </m:oMathPara>
          </w:p>
        </w:tc>
        <w:tc>
          <w:tcPr>
            <w:tcW w:w="0" w:type="auto"/>
          </w:tcPr>
          <w:p w14:paraId="10414A9D" w14:textId="77777777" w:rsidR="000B4652" w:rsidRDefault="00F26AED">
            <w:pPr>
              <w:jc w:val="right"/>
              <w:rPr>
                <w:b/>
                <w:bCs/>
                <w:sz w:val="16"/>
                <w:szCs w:val="16"/>
              </w:rPr>
            </w:pPr>
            <m:oMathPara>
              <m:oMath>
                <m:r>
                  <m:rPr>
                    <m:sty m:val="bi"/>
                  </m:rPr>
                  <w:rPr>
                    <w:rFonts w:ascii="DejaVu Math TeX Gyre" w:hAnsi="DejaVu Math TeX Gyre"/>
                    <w:sz w:val="16"/>
                    <w:szCs w:val="16"/>
                  </w:rPr>
                  <m:t>Media</m:t>
                </m:r>
                <m:sSub>
                  <m:sSubPr>
                    <m:ctrlPr>
                      <w:rPr>
                        <w:rFonts w:ascii="DejaVu Math TeX Gyre" w:hAnsi="DejaVu Math TeX Gyre"/>
                        <w:b/>
                        <w:bCs/>
                        <w:sz w:val="16"/>
                        <w:szCs w:val="16"/>
                      </w:rPr>
                    </m:ctrlPr>
                  </m:sSubPr>
                  <m:e>
                    <m:r>
                      <m:rPr>
                        <m:sty m:val="bi"/>
                      </m:rPr>
                      <w:rPr>
                        <w:rFonts w:ascii="DejaVu Math TeX Gyre" w:hAnsi="DejaVu Math TeX Gyre"/>
                        <w:sz w:val="16"/>
                        <w:szCs w:val="16"/>
                      </w:rPr>
                      <m:t>n</m:t>
                    </m:r>
                  </m:e>
                  <m:sub>
                    <m:r>
                      <m:rPr>
                        <m:sty m:val="bi"/>
                      </m:rPr>
                      <w:rPr>
                        <w:rFonts w:ascii="DejaVu Math TeX Gyre" w:hAnsi="DejaVu Math TeX Gyre"/>
                        <w:sz w:val="16"/>
                        <w:szCs w:val="16"/>
                      </w:rPr>
                      <m:t>lat</m:t>
                    </m:r>
                  </m:sub>
                </m:sSub>
              </m:oMath>
            </m:oMathPara>
          </w:p>
        </w:tc>
        <w:tc>
          <w:tcPr>
            <w:tcW w:w="0" w:type="auto"/>
          </w:tcPr>
          <w:p w14:paraId="10414A9E" w14:textId="77777777" w:rsidR="000B4652" w:rsidRDefault="00D67A5B">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e>
                  <m:sub>
                    <m:r>
                      <m:rPr>
                        <m:sty m:val="bi"/>
                      </m:rPr>
                      <w:rPr>
                        <w:rFonts w:ascii="DejaVu Math TeX Gyre" w:hAnsi="DejaVu Math TeX Gyre"/>
                        <w:sz w:val="16"/>
                        <w:szCs w:val="16"/>
                      </w:rPr>
                      <m:t>up</m:t>
                    </m:r>
                  </m:sub>
                </m:sSub>
              </m:oMath>
            </m:oMathPara>
          </w:p>
        </w:tc>
        <w:tc>
          <w:tcPr>
            <w:tcW w:w="0" w:type="auto"/>
          </w:tcPr>
          <w:p w14:paraId="10414A9F" w14:textId="77777777" w:rsidR="000B4652" w:rsidRDefault="00D67A5B">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e>
                  <m:sub>
                    <m:r>
                      <m:rPr>
                        <m:sty m:val="bi"/>
                      </m:rPr>
                      <w:rPr>
                        <w:rFonts w:ascii="DejaVu Math TeX Gyre" w:hAnsi="DejaVu Math TeX Gyre"/>
                        <w:sz w:val="16"/>
                        <w:szCs w:val="16"/>
                      </w:rPr>
                      <m:t>env</m:t>
                    </m:r>
                  </m:sub>
                </m:sSub>
              </m:oMath>
            </m:oMathPara>
          </w:p>
        </w:tc>
        <w:tc>
          <w:tcPr>
            <w:tcW w:w="0" w:type="auto"/>
          </w:tcPr>
          <w:p w14:paraId="10414AA0" w14:textId="77777777" w:rsidR="000B4652" w:rsidRDefault="00D67A5B">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e>
                  <m:sub>
                    <m:r>
                      <m:rPr>
                        <m:sty m:val="bi"/>
                      </m:rPr>
                      <w:rPr>
                        <w:rFonts w:ascii="DejaVu Math TeX Gyre" w:hAnsi="DejaVu Math TeX Gyre"/>
                        <w:sz w:val="16"/>
                        <w:szCs w:val="16"/>
                      </w:rPr>
                      <m:t>total</m:t>
                    </m:r>
                  </m:sub>
                </m:sSub>
              </m:oMath>
            </m:oMathPara>
          </w:p>
        </w:tc>
        <w:tc>
          <w:tcPr>
            <w:tcW w:w="0" w:type="auto"/>
          </w:tcPr>
          <w:p w14:paraId="10414AA1" w14:textId="77777777" w:rsidR="000B4652" w:rsidRDefault="00D67A5B">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P</m:t>
                    </m:r>
                  </m:e>
                  <m:sub>
                    <m:r>
                      <m:rPr>
                        <m:sty m:val="bi"/>
                      </m:rPr>
                      <w:rPr>
                        <w:rFonts w:ascii="DejaVu Math TeX Gyre" w:hAnsi="DejaVu Math TeX Gyre"/>
                        <w:sz w:val="16"/>
                        <w:szCs w:val="16"/>
                      </w:rPr>
                      <m:t>inv</m:t>
                    </m:r>
                  </m:sub>
                </m:sSub>
              </m:oMath>
            </m:oMathPara>
          </w:p>
        </w:tc>
      </w:tr>
      <w:tr w:rsidR="000B4652" w14:paraId="10414AAC" w14:textId="77777777">
        <w:trPr>
          <w:jc w:val="center"/>
        </w:trPr>
        <w:tc>
          <w:tcPr>
            <w:tcW w:w="0" w:type="auto"/>
          </w:tcPr>
          <w:p w14:paraId="10414AA3" w14:textId="77777777" w:rsidR="000B4652" w:rsidRDefault="00F26AED">
            <w:pPr>
              <w:jc w:val="left"/>
              <w:rPr>
                <w:sz w:val="16"/>
                <w:szCs w:val="16"/>
              </w:rPr>
            </w:pPr>
            <w:r>
              <w:rPr>
                <w:sz w:val="16"/>
                <w:szCs w:val="16"/>
              </w:rPr>
              <w:t>Native</w:t>
            </w:r>
          </w:p>
        </w:tc>
        <w:tc>
          <w:tcPr>
            <w:tcW w:w="0" w:type="auto"/>
          </w:tcPr>
          <w:p w14:paraId="10414AA4" w14:textId="77777777" w:rsidR="000B4652" w:rsidRDefault="00F26AED">
            <w:pPr>
              <w:jc w:val="left"/>
              <w:rPr>
                <w:i/>
                <w:iCs/>
                <w:sz w:val="16"/>
                <w:szCs w:val="16"/>
              </w:rPr>
            </w:pPr>
            <w:r>
              <w:rPr>
                <w:i/>
                <w:iCs/>
                <w:sz w:val="16"/>
                <w:szCs w:val="16"/>
              </w:rPr>
              <w:t xml:space="preserve">Bosmina </w:t>
            </w:r>
            <w:proofErr w:type="spellStart"/>
            <w:r>
              <w:rPr>
                <w:i/>
                <w:iCs/>
                <w:sz w:val="16"/>
                <w:szCs w:val="16"/>
              </w:rPr>
              <w:t>kessleri</w:t>
            </w:r>
            <w:proofErr w:type="spellEnd"/>
          </w:p>
        </w:tc>
        <w:tc>
          <w:tcPr>
            <w:tcW w:w="0" w:type="auto"/>
          </w:tcPr>
          <w:p w14:paraId="10414AA5" w14:textId="77777777" w:rsidR="000B4652" w:rsidRDefault="00F26AED">
            <w:pPr>
              <w:jc w:val="left"/>
              <w:rPr>
                <w:sz w:val="16"/>
                <w:szCs w:val="16"/>
              </w:rPr>
            </w:pPr>
            <w:r>
              <w:rPr>
                <w:sz w:val="16"/>
                <w:szCs w:val="16"/>
              </w:rPr>
              <w:t>Plankton</w:t>
            </w:r>
          </w:p>
        </w:tc>
        <w:tc>
          <w:tcPr>
            <w:tcW w:w="0" w:type="auto"/>
          </w:tcPr>
          <w:p w14:paraId="10414AA6" w14:textId="77777777" w:rsidR="000B4652" w:rsidRDefault="00F26AED">
            <w:pPr>
              <w:jc w:val="right"/>
              <w:rPr>
                <w:sz w:val="16"/>
                <w:szCs w:val="16"/>
              </w:rPr>
            </w:pPr>
            <w:r>
              <w:rPr>
                <w:sz w:val="16"/>
                <w:szCs w:val="16"/>
              </w:rPr>
              <w:t>61.8</w:t>
            </w:r>
          </w:p>
        </w:tc>
        <w:tc>
          <w:tcPr>
            <w:tcW w:w="0" w:type="auto"/>
          </w:tcPr>
          <w:p w14:paraId="10414AA7" w14:textId="77777777" w:rsidR="000B4652" w:rsidRDefault="00F26AED">
            <w:pPr>
              <w:jc w:val="right"/>
              <w:rPr>
                <w:sz w:val="16"/>
                <w:szCs w:val="16"/>
              </w:rPr>
            </w:pPr>
            <w:r>
              <w:rPr>
                <w:sz w:val="16"/>
                <w:szCs w:val="16"/>
              </w:rPr>
              <w:t>62.0</w:t>
            </w:r>
          </w:p>
        </w:tc>
        <w:tc>
          <w:tcPr>
            <w:tcW w:w="0" w:type="auto"/>
          </w:tcPr>
          <w:p w14:paraId="10414AA8" w14:textId="77777777" w:rsidR="000B4652" w:rsidRDefault="00F26AED">
            <w:pPr>
              <w:jc w:val="right"/>
              <w:rPr>
                <w:sz w:val="16"/>
                <w:szCs w:val="16"/>
              </w:rPr>
            </w:pPr>
            <w:r>
              <w:rPr>
                <w:sz w:val="16"/>
                <w:szCs w:val="16"/>
              </w:rPr>
              <w:t>62.0</w:t>
            </w:r>
          </w:p>
        </w:tc>
        <w:tc>
          <w:tcPr>
            <w:tcW w:w="0" w:type="auto"/>
          </w:tcPr>
          <w:p w14:paraId="10414AA9" w14:textId="77777777" w:rsidR="000B4652" w:rsidRDefault="00F26AED">
            <w:pPr>
              <w:jc w:val="right"/>
              <w:rPr>
                <w:sz w:val="16"/>
                <w:szCs w:val="16"/>
              </w:rPr>
            </w:pPr>
            <w:r>
              <w:rPr>
                <w:sz w:val="16"/>
                <w:szCs w:val="16"/>
              </w:rPr>
              <w:t>3</w:t>
            </w:r>
          </w:p>
        </w:tc>
        <w:tc>
          <w:tcPr>
            <w:tcW w:w="0" w:type="auto"/>
          </w:tcPr>
          <w:p w14:paraId="10414AAA" w14:textId="77777777" w:rsidR="000B4652" w:rsidRDefault="00F26AED">
            <w:pPr>
              <w:jc w:val="right"/>
              <w:rPr>
                <w:sz w:val="16"/>
                <w:szCs w:val="16"/>
              </w:rPr>
            </w:pPr>
            <w:r>
              <w:rPr>
                <w:sz w:val="16"/>
                <w:szCs w:val="16"/>
              </w:rPr>
              <w:t>3</w:t>
            </w:r>
          </w:p>
        </w:tc>
        <w:tc>
          <w:tcPr>
            <w:tcW w:w="0" w:type="auto"/>
          </w:tcPr>
          <w:p w14:paraId="10414AAB" w14:textId="77777777" w:rsidR="000B4652" w:rsidRDefault="00F26AED">
            <w:pPr>
              <w:jc w:val="right"/>
              <w:rPr>
                <w:sz w:val="16"/>
                <w:szCs w:val="16"/>
              </w:rPr>
            </w:pPr>
            <w:r>
              <w:rPr>
                <w:sz w:val="16"/>
                <w:szCs w:val="16"/>
              </w:rPr>
              <w:t>1.000</w:t>
            </w:r>
          </w:p>
        </w:tc>
      </w:tr>
      <w:tr w:rsidR="000B4652" w14:paraId="10414AB6" w14:textId="77777777">
        <w:trPr>
          <w:jc w:val="center"/>
        </w:trPr>
        <w:tc>
          <w:tcPr>
            <w:tcW w:w="0" w:type="auto"/>
          </w:tcPr>
          <w:p w14:paraId="10414AAD" w14:textId="77777777" w:rsidR="000B4652" w:rsidRDefault="00F26AED">
            <w:pPr>
              <w:jc w:val="left"/>
              <w:rPr>
                <w:sz w:val="16"/>
                <w:szCs w:val="16"/>
              </w:rPr>
            </w:pPr>
            <w:r>
              <w:rPr>
                <w:sz w:val="16"/>
                <w:szCs w:val="16"/>
              </w:rPr>
              <w:t>Native</w:t>
            </w:r>
          </w:p>
        </w:tc>
        <w:tc>
          <w:tcPr>
            <w:tcW w:w="0" w:type="auto"/>
          </w:tcPr>
          <w:p w14:paraId="10414AAE" w14:textId="77777777" w:rsidR="000B4652" w:rsidRDefault="00F26AED">
            <w:pPr>
              <w:jc w:val="left"/>
              <w:rPr>
                <w:i/>
                <w:iCs/>
                <w:sz w:val="16"/>
                <w:szCs w:val="16"/>
              </w:rPr>
            </w:pPr>
            <w:proofErr w:type="spellStart"/>
            <w:r>
              <w:rPr>
                <w:i/>
                <w:iCs/>
                <w:sz w:val="16"/>
                <w:szCs w:val="16"/>
              </w:rPr>
              <w:t>Monoporeia</w:t>
            </w:r>
            <w:proofErr w:type="spellEnd"/>
            <w:r>
              <w:rPr>
                <w:i/>
                <w:iCs/>
                <w:sz w:val="16"/>
                <w:szCs w:val="16"/>
              </w:rPr>
              <w:t xml:space="preserve"> </w:t>
            </w:r>
            <w:proofErr w:type="spellStart"/>
            <w:r>
              <w:rPr>
                <w:i/>
                <w:iCs/>
                <w:sz w:val="16"/>
                <w:szCs w:val="16"/>
              </w:rPr>
              <w:t>affinis</w:t>
            </w:r>
            <w:proofErr w:type="spellEnd"/>
          </w:p>
        </w:tc>
        <w:tc>
          <w:tcPr>
            <w:tcW w:w="0" w:type="auto"/>
          </w:tcPr>
          <w:p w14:paraId="10414AAF" w14:textId="77777777" w:rsidR="000B4652" w:rsidRDefault="00F26AED">
            <w:pPr>
              <w:jc w:val="left"/>
              <w:rPr>
                <w:sz w:val="16"/>
                <w:szCs w:val="16"/>
              </w:rPr>
            </w:pPr>
            <w:r>
              <w:rPr>
                <w:sz w:val="16"/>
                <w:szCs w:val="16"/>
              </w:rPr>
              <w:t>Benthos</w:t>
            </w:r>
          </w:p>
        </w:tc>
        <w:tc>
          <w:tcPr>
            <w:tcW w:w="0" w:type="auto"/>
          </w:tcPr>
          <w:p w14:paraId="10414AB0" w14:textId="77777777" w:rsidR="000B4652" w:rsidRDefault="00F26AED">
            <w:pPr>
              <w:jc w:val="right"/>
              <w:rPr>
                <w:sz w:val="16"/>
                <w:szCs w:val="16"/>
              </w:rPr>
            </w:pPr>
            <w:r>
              <w:rPr>
                <w:sz w:val="16"/>
                <w:szCs w:val="16"/>
              </w:rPr>
              <w:t>56.0</w:t>
            </w:r>
          </w:p>
        </w:tc>
        <w:tc>
          <w:tcPr>
            <w:tcW w:w="0" w:type="auto"/>
          </w:tcPr>
          <w:p w14:paraId="10414AB1" w14:textId="77777777" w:rsidR="000B4652" w:rsidRDefault="00F26AED">
            <w:pPr>
              <w:jc w:val="right"/>
              <w:rPr>
                <w:sz w:val="16"/>
                <w:szCs w:val="16"/>
              </w:rPr>
            </w:pPr>
            <w:r>
              <w:rPr>
                <w:sz w:val="16"/>
                <w:szCs w:val="16"/>
              </w:rPr>
              <w:t>60.2</w:t>
            </w:r>
          </w:p>
        </w:tc>
        <w:tc>
          <w:tcPr>
            <w:tcW w:w="0" w:type="auto"/>
          </w:tcPr>
          <w:p w14:paraId="10414AB2" w14:textId="77777777" w:rsidR="000B4652" w:rsidRDefault="00F26AED">
            <w:pPr>
              <w:jc w:val="right"/>
              <w:rPr>
                <w:sz w:val="16"/>
                <w:szCs w:val="16"/>
              </w:rPr>
            </w:pPr>
            <w:r>
              <w:rPr>
                <w:sz w:val="16"/>
                <w:szCs w:val="16"/>
              </w:rPr>
              <w:t>65.7</w:t>
            </w:r>
          </w:p>
        </w:tc>
        <w:tc>
          <w:tcPr>
            <w:tcW w:w="0" w:type="auto"/>
          </w:tcPr>
          <w:p w14:paraId="10414AB3" w14:textId="77777777" w:rsidR="000B4652" w:rsidRDefault="00F26AED">
            <w:pPr>
              <w:jc w:val="right"/>
              <w:rPr>
                <w:sz w:val="16"/>
                <w:szCs w:val="16"/>
              </w:rPr>
            </w:pPr>
            <w:r>
              <w:rPr>
                <w:sz w:val="16"/>
                <w:szCs w:val="16"/>
              </w:rPr>
              <w:t>8318</w:t>
            </w:r>
          </w:p>
        </w:tc>
        <w:tc>
          <w:tcPr>
            <w:tcW w:w="0" w:type="auto"/>
          </w:tcPr>
          <w:p w14:paraId="10414AB4" w14:textId="77777777" w:rsidR="000B4652" w:rsidRDefault="00F26AED">
            <w:pPr>
              <w:jc w:val="right"/>
              <w:rPr>
                <w:sz w:val="16"/>
                <w:szCs w:val="16"/>
              </w:rPr>
            </w:pPr>
            <w:r>
              <w:rPr>
                <w:sz w:val="16"/>
                <w:szCs w:val="16"/>
              </w:rPr>
              <w:t>8461</w:t>
            </w:r>
          </w:p>
        </w:tc>
        <w:tc>
          <w:tcPr>
            <w:tcW w:w="0" w:type="auto"/>
          </w:tcPr>
          <w:p w14:paraId="10414AB5" w14:textId="77777777" w:rsidR="000B4652" w:rsidRDefault="00F26AED">
            <w:pPr>
              <w:jc w:val="right"/>
              <w:rPr>
                <w:sz w:val="16"/>
                <w:szCs w:val="16"/>
              </w:rPr>
            </w:pPr>
            <w:r>
              <w:rPr>
                <w:sz w:val="16"/>
                <w:szCs w:val="16"/>
              </w:rPr>
              <w:t>0.983</w:t>
            </w:r>
          </w:p>
        </w:tc>
      </w:tr>
      <w:tr w:rsidR="000B4652" w14:paraId="10414AC0" w14:textId="77777777">
        <w:trPr>
          <w:jc w:val="center"/>
        </w:trPr>
        <w:tc>
          <w:tcPr>
            <w:tcW w:w="0" w:type="auto"/>
          </w:tcPr>
          <w:p w14:paraId="10414AB7" w14:textId="77777777" w:rsidR="000B4652" w:rsidRDefault="00F26AED">
            <w:pPr>
              <w:jc w:val="left"/>
              <w:rPr>
                <w:sz w:val="16"/>
                <w:szCs w:val="16"/>
              </w:rPr>
            </w:pPr>
            <w:r>
              <w:rPr>
                <w:sz w:val="16"/>
                <w:szCs w:val="16"/>
              </w:rPr>
              <w:t>Native</w:t>
            </w:r>
          </w:p>
        </w:tc>
        <w:tc>
          <w:tcPr>
            <w:tcW w:w="0" w:type="auto"/>
          </w:tcPr>
          <w:p w14:paraId="10414AB8" w14:textId="77777777" w:rsidR="000B4652" w:rsidRDefault="00F26AED">
            <w:pPr>
              <w:jc w:val="left"/>
              <w:rPr>
                <w:i/>
                <w:iCs/>
                <w:sz w:val="16"/>
                <w:szCs w:val="16"/>
              </w:rPr>
            </w:pPr>
            <w:proofErr w:type="spellStart"/>
            <w:r>
              <w:rPr>
                <w:i/>
                <w:iCs/>
                <w:sz w:val="16"/>
                <w:szCs w:val="16"/>
              </w:rPr>
              <w:t>Saduria</w:t>
            </w:r>
            <w:proofErr w:type="spellEnd"/>
            <w:r>
              <w:rPr>
                <w:i/>
                <w:iCs/>
                <w:sz w:val="16"/>
                <w:szCs w:val="16"/>
              </w:rPr>
              <w:t xml:space="preserve"> </w:t>
            </w:r>
            <w:proofErr w:type="spellStart"/>
            <w:r>
              <w:rPr>
                <w:i/>
                <w:iCs/>
                <w:sz w:val="16"/>
                <w:szCs w:val="16"/>
              </w:rPr>
              <w:t>entomon</w:t>
            </w:r>
            <w:proofErr w:type="spellEnd"/>
          </w:p>
        </w:tc>
        <w:tc>
          <w:tcPr>
            <w:tcW w:w="0" w:type="auto"/>
          </w:tcPr>
          <w:p w14:paraId="10414AB9" w14:textId="77777777" w:rsidR="000B4652" w:rsidRDefault="00F26AED">
            <w:pPr>
              <w:jc w:val="left"/>
              <w:rPr>
                <w:sz w:val="16"/>
                <w:szCs w:val="16"/>
              </w:rPr>
            </w:pPr>
            <w:r>
              <w:rPr>
                <w:sz w:val="16"/>
                <w:szCs w:val="16"/>
              </w:rPr>
              <w:t>Benthos</w:t>
            </w:r>
          </w:p>
        </w:tc>
        <w:tc>
          <w:tcPr>
            <w:tcW w:w="0" w:type="auto"/>
          </w:tcPr>
          <w:p w14:paraId="10414ABA" w14:textId="77777777" w:rsidR="000B4652" w:rsidRDefault="00F26AED">
            <w:pPr>
              <w:jc w:val="right"/>
              <w:rPr>
                <w:sz w:val="16"/>
                <w:szCs w:val="16"/>
              </w:rPr>
            </w:pPr>
            <w:r>
              <w:rPr>
                <w:sz w:val="16"/>
                <w:szCs w:val="16"/>
              </w:rPr>
              <w:t>55.8</w:t>
            </w:r>
          </w:p>
        </w:tc>
        <w:tc>
          <w:tcPr>
            <w:tcW w:w="0" w:type="auto"/>
          </w:tcPr>
          <w:p w14:paraId="10414ABB" w14:textId="77777777" w:rsidR="000B4652" w:rsidRDefault="00F26AED">
            <w:pPr>
              <w:jc w:val="right"/>
              <w:rPr>
                <w:sz w:val="16"/>
                <w:szCs w:val="16"/>
              </w:rPr>
            </w:pPr>
            <w:r>
              <w:rPr>
                <w:sz w:val="16"/>
                <w:szCs w:val="16"/>
              </w:rPr>
              <w:t>60.4</w:t>
            </w:r>
          </w:p>
        </w:tc>
        <w:tc>
          <w:tcPr>
            <w:tcW w:w="0" w:type="auto"/>
          </w:tcPr>
          <w:p w14:paraId="10414ABC" w14:textId="77777777" w:rsidR="000B4652" w:rsidRDefault="00F26AED">
            <w:pPr>
              <w:jc w:val="right"/>
              <w:rPr>
                <w:sz w:val="16"/>
                <w:szCs w:val="16"/>
              </w:rPr>
            </w:pPr>
            <w:r>
              <w:rPr>
                <w:sz w:val="16"/>
                <w:szCs w:val="16"/>
              </w:rPr>
              <w:t>69.6</w:t>
            </w:r>
          </w:p>
        </w:tc>
        <w:tc>
          <w:tcPr>
            <w:tcW w:w="0" w:type="auto"/>
          </w:tcPr>
          <w:p w14:paraId="10414ABD" w14:textId="77777777" w:rsidR="000B4652" w:rsidRDefault="00F26AED">
            <w:pPr>
              <w:jc w:val="right"/>
              <w:rPr>
                <w:sz w:val="16"/>
                <w:szCs w:val="16"/>
              </w:rPr>
            </w:pPr>
            <w:r>
              <w:rPr>
                <w:sz w:val="16"/>
                <w:szCs w:val="16"/>
              </w:rPr>
              <w:t>6061</w:t>
            </w:r>
          </w:p>
        </w:tc>
        <w:tc>
          <w:tcPr>
            <w:tcW w:w="0" w:type="auto"/>
          </w:tcPr>
          <w:p w14:paraId="10414ABE" w14:textId="77777777" w:rsidR="000B4652" w:rsidRDefault="00F26AED">
            <w:pPr>
              <w:jc w:val="right"/>
              <w:rPr>
                <w:sz w:val="16"/>
                <w:szCs w:val="16"/>
              </w:rPr>
            </w:pPr>
            <w:r>
              <w:rPr>
                <w:sz w:val="16"/>
                <w:szCs w:val="16"/>
              </w:rPr>
              <w:t>6351</w:t>
            </w:r>
          </w:p>
        </w:tc>
        <w:tc>
          <w:tcPr>
            <w:tcW w:w="0" w:type="auto"/>
          </w:tcPr>
          <w:p w14:paraId="10414ABF" w14:textId="77777777" w:rsidR="000B4652" w:rsidRDefault="00F26AED">
            <w:pPr>
              <w:jc w:val="right"/>
              <w:rPr>
                <w:sz w:val="16"/>
                <w:szCs w:val="16"/>
              </w:rPr>
            </w:pPr>
            <w:r>
              <w:rPr>
                <w:sz w:val="16"/>
                <w:szCs w:val="16"/>
              </w:rPr>
              <w:t>0.954</w:t>
            </w:r>
          </w:p>
        </w:tc>
      </w:tr>
      <w:tr w:rsidR="000B4652" w14:paraId="10414ACA" w14:textId="77777777">
        <w:trPr>
          <w:jc w:val="center"/>
        </w:trPr>
        <w:tc>
          <w:tcPr>
            <w:tcW w:w="0" w:type="auto"/>
          </w:tcPr>
          <w:p w14:paraId="10414AC1" w14:textId="77777777" w:rsidR="000B4652" w:rsidRDefault="00F26AED">
            <w:pPr>
              <w:jc w:val="left"/>
              <w:rPr>
                <w:sz w:val="16"/>
                <w:szCs w:val="16"/>
              </w:rPr>
            </w:pPr>
            <w:r>
              <w:rPr>
                <w:sz w:val="16"/>
                <w:szCs w:val="16"/>
              </w:rPr>
              <w:t>Native</w:t>
            </w:r>
          </w:p>
        </w:tc>
        <w:tc>
          <w:tcPr>
            <w:tcW w:w="0" w:type="auto"/>
          </w:tcPr>
          <w:p w14:paraId="10414AC2" w14:textId="77777777" w:rsidR="000B4652" w:rsidRDefault="00F26AED">
            <w:pPr>
              <w:jc w:val="left"/>
              <w:rPr>
                <w:i/>
                <w:iCs/>
                <w:sz w:val="16"/>
                <w:szCs w:val="16"/>
              </w:rPr>
            </w:pPr>
            <w:proofErr w:type="spellStart"/>
            <w:r>
              <w:rPr>
                <w:i/>
                <w:iCs/>
                <w:sz w:val="16"/>
                <w:szCs w:val="16"/>
              </w:rPr>
              <w:t>Halicryptus</w:t>
            </w:r>
            <w:proofErr w:type="spellEnd"/>
            <w:r>
              <w:rPr>
                <w:i/>
                <w:iCs/>
                <w:sz w:val="16"/>
                <w:szCs w:val="16"/>
              </w:rPr>
              <w:t xml:space="preserve"> </w:t>
            </w:r>
            <w:proofErr w:type="spellStart"/>
            <w:r>
              <w:rPr>
                <w:i/>
                <w:iCs/>
                <w:sz w:val="16"/>
                <w:szCs w:val="16"/>
              </w:rPr>
              <w:t>spinulosus</w:t>
            </w:r>
            <w:proofErr w:type="spellEnd"/>
          </w:p>
        </w:tc>
        <w:tc>
          <w:tcPr>
            <w:tcW w:w="0" w:type="auto"/>
          </w:tcPr>
          <w:p w14:paraId="10414AC3" w14:textId="77777777" w:rsidR="000B4652" w:rsidRDefault="00F26AED">
            <w:pPr>
              <w:jc w:val="left"/>
              <w:rPr>
                <w:sz w:val="16"/>
                <w:szCs w:val="16"/>
              </w:rPr>
            </w:pPr>
            <w:r>
              <w:rPr>
                <w:sz w:val="16"/>
                <w:szCs w:val="16"/>
              </w:rPr>
              <w:t>Benthos</w:t>
            </w:r>
          </w:p>
        </w:tc>
        <w:tc>
          <w:tcPr>
            <w:tcW w:w="0" w:type="auto"/>
          </w:tcPr>
          <w:p w14:paraId="10414AC4" w14:textId="77777777" w:rsidR="000B4652" w:rsidRDefault="00F26AED">
            <w:pPr>
              <w:jc w:val="right"/>
              <w:rPr>
                <w:sz w:val="16"/>
                <w:szCs w:val="16"/>
              </w:rPr>
            </w:pPr>
            <w:r>
              <w:rPr>
                <w:sz w:val="16"/>
                <w:szCs w:val="16"/>
              </w:rPr>
              <w:t>55.2</w:t>
            </w:r>
          </w:p>
        </w:tc>
        <w:tc>
          <w:tcPr>
            <w:tcW w:w="0" w:type="auto"/>
          </w:tcPr>
          <w:p w14:paraId="10414AC5" w14:textId="77777777" w:rsidR="000B4652" w:rsidRDefault="00F26AED">
            <w:pPr>
              <w:jc w:val="right"/>
              <w:rPr>
                <w:sz w:val="16"/>
                <w:szCs w:val="16"/>
              </w:rPr>
            </w:pPr>
            <w:r>
              <w:rPr>
                <w:sz w:val="16"/>
                <w:szCs w:val="16"/>
              </w:rPr>
              <w:t>58.3</w:t>
            </w:r>
          </w:p>
        </w:tc>
        <w:tc>
          <w:tcPr>
            <w:tcW w:w="0" w:type="auto"/>
          </w:tcPr>
          <w:p w14:paraId="10414AC6" w14:textId="77777777" w:rsidR="000B4652" w:rsidRDefault="00F26AED">
            <w:pPr>
              <w:jc w:val="right"/>
              <w:rPr>
                <w:sz w:val="16"/>
                <w:szCs w:val="16"/>
              </w:rPr>
            </w:pPr>
            <w:r>
              <w:rPr>
                <w:sz w:val="16"/>
                <w:szCs w:val="16"/>
              </w:rPr>
              <w:t>60.6</w:t>
            </w:r>
          </w:p>
        </w:tc>
        <w:tc>
          <w:tcPr>
            <w:tcW w:w="0" w:type="auto"/>
          </w:tcPr>
          <w:p w14:paraId="10414AC7" w14:textId="77777777" w:rsidR="000B4652" w:rsidRDefault="00F26AED">
            <w:pPr>
              <w:jc w:val="right"/>
              <w:rPr>
                <w:sz w:val="16"/>
                <w:szCs w:val="16"/>
              </w:rPr>
            </w:pPr>
            <w:r>
              <w:rPr>
                <w:sz w:val="16"/>
                <w:szCs w:val="16"/>
              </w:rPr>
              <w:t>3149</w:t>
            </w:r>
          </w:p>
        </w:tc>
        <w:tc>
          <w:tcPr>
            <w:tcW w:w="0" w:type="auto"/>
          </w:tcPr>
          <w:p w14:paraId="10414AC8" w14:textId="77777777" w:rsidR="000B4652" w:rsidRDefault="00F26AED">
            <w:pPr>
              <w:jc w:val="right"/>
              <w:rPr>
                <w:sz w:val="16"/>
                <w:szCs w:val="16"/>
              </w:rPr>
            </w:pPr>
            <w:r>
              <w:rPr>
                <w:sz w:val="16"/>
                <w:szCs w:val="16"/>
              </w:rPr>
              <w:t>3315</w:t>
            </w:r>
          </w:p>
        </w:tc>
        <w:tc>
          <w:tcPr>
            <w:tcW w:w="0" w:type="auto"/>
          </w:tcPr>
          <w:p w14:paraId="10414AC9" w14:textId="77777777" w:rsidR="000B4652" w:rsidRDefault="00F26AED">
            <w:pPr>
              <w:jc w:val="right"/>
              <w:rPr>
                <w:sz w:val="16"/>
                <w:szCs w:val="16"/>
              </w:rPr>
            </w:pPr>
            <w:r>
              <w:rPr>
                <w:sz w:val="16"/>
                <w:szCs w:val="16"/>
              </w:rPr>
              <w:t>0.950</w:t>
            </w:r>
          </w:p>
        </w:tc>
      </w:tr>
      <w:tr w:rsidR="000B4652" w14:paraId="10414AD4" w14:textId="77777777">
        <w:trPr>
          <w:jc w:val="center"/>
        </w:trPr>
        <w:tc>
          <w:tcPr>
            <w:tcW w:w="0" w:type="auto"/>
          </w:tcPr>
          <w:p w14:paraId="10414ACB" w14:textId="77777777" w:rsidR="000B4652" w:rsidRDefault="00F26AED">
            <w:pPr>
              <w:jc w:val="left"/>
              <w:rPr>
                <w:sz w:val="16"/>
                <w:szCs w:val="16"/>
              </w:rPr>
            </w:pPr>
            <w:r>
              <w:rPr>
                <w:sz w:val="16"/>
                <w:szCs w:val="16"/>
              </w:rPr>
              <w:t>Native</w:t>
            </w:r>
          </w:p>
        </w:tc>
        <w:tc>
          <w:tcPr>
            <w:tcW w:w="0" w:type="auto"/>
          </w:tcPr>
          <w:p w14:paraId="10414ACC" w14:textId="77777777" w:rsidR="000B4652" w:rsidRDefault="00F26AED">
            <w:pPr>
              <w:jc w:val="left"/>
              <w:rPr>
                <w:i/>
                <w:iCs/>
                <w:sz w:val="16"/>
                <w:szCs w:val="16"/>
              </w:rPr>
            </w:pPr>
            <w:proofErr w:type="spellStart"/>
            <w:r>
              <w:rPr>
                <w:i/>
                <w:iCs/>
                <w:sz w:val="16"/>
                <w:szCs w:val="16"/>
              </w:rPr>
              <w:t>Marenzelleria</w:t>
            </w:r>
            <w:proofErr w:type="spellEnd"/>
          </w:p>
        </w:tc>
        <w:tc>
          <w:tcPr>
            <w:tcW w:w="0" w:type="auto"/>
          </w:tcPr>
          <w:p w14:paraId="10414ACD" w14:textId="77777777" w:rsidR="000B4652" w:rsidRDefault="00F26AED">
            <w:pPr>
              <w:jc w:val="left"/>
              <w:rPr>
                <w:sz w:val="16"/>
                <w:szCs w:val="16"/>
              </w:rPr>
            </w:pPr>
            <w:r>
              <w:rPr>
                <w:sz w:val="16"/>
                <w:szCs w:val="16"/>
              </w:rPr>
              <w:t>Benthos</w:t>
            </w:r>
          </w:p>
        </w:tc>
        <w:tc>
          <w:tcPr>
            <w:tcW w:w="0" w:type="auto"/>
          </w:tcPr>
          <w:p w14:paraId="10414ACE" w14:textId="77777777" w:rsidR="000B4652" w:rsidRDefault="00F26AED">
            <w:pPr>
              <w:jc w:val="right"/>
              <w:rPr>
                <w:sz w:val="16"/>
                <w:szCs w:val="16"/>
              </w:rPr>
            </w:pPr>
            <w:r>
              <w:rPr>
                <w:sz w:val="16"/>
                <w:szCs w:val="16"/>
              </w:rPr>
              <w:t>39.2</w:t>
            </w:r>
          </w:p>
        </w:tc>
        <w:tc>
          <w:tcPr>
            <w:tcW w:w="0" w:type="auto"/>
          </w:tcPr>
          <w:p w14:paraId="10414ACF" w14:textId="77777777" w:rsidR="000B4652" w:rsidRDefault="00F26AED">
            <w:pPr>
              <w:jc w:val="right"/>
              <w:rPr>
                <w:sz w:val="16"/>
                <w:szCs w:val="16"/>
              </w:rPr>
            </w:pPr>
            <w:r>
              <w:rPr>
                <w:sz w:val="16"/>
                <w:szCs w:val="16"/>
              </w:rPr>
              <w:t>59.2</w:t>
            </w:r>
          </w:p>
        </w:tc>
        <w:tc>
          <w:tcPr>
            <w:tcW w:w="0" w:type="auto"/>
          </w:tcPr>
          <w:p w14:paraId="10414AD0" w14:textId="77777777" w:rsidR="000B4652" w:rsidRDefault="00F26AED">
            <w:pPr>
              <w:jc w:val="right"/>
              <w:rPr>
                <w:sz w:val="16"/>
                <w:szCs w:val="16"/>
              </w:rPr>
            </w:pPr>
            <w:r>
              <w:rPr>
                <w:sz w:val="16"/>
                <w:szCs w:val="16"/>
              </w:rPr>
              <w:t>64.6</w:t>
            </w:r>
          </w:p>
        </w:tc>
        <w:tc>
          <w:tcPr>
            <w:tcW w:w="0" w:type="auto"/>
          </w:tcPr>
          <w:p w14:paraId="10414AD1" w14:textId="77777777" w:rsidR="000B4652" w:rsidRDefault="00F26AED">
            <w:pPr>
              <w:jc w:val="right"/>
              <w:rPr>
                <w:sz w:val="16"/>
                <w:szCs w:val="16"/>
              </w:rPr>
            </w:pPr>
            <w:r>
              <w:rPr>
                <w:sz w:val="16"/>
                <w:szCs w:val="16"/>
              </w:rPr>
              <w:t>6664</w:t>
            </w:r>
          </w:p>
        </w:tc>
        <w:tc>
          <w:tcPr>
            <w:tcW w:w="0" w:type="auto"/>
          </w:tcPr>
          <w:p w14:paraId="10414AD2" w14:textId="77777777" w:rsidR="000B4652" w:rsidRDefault="00F26AED">
            <w:pPr>
              <w:jc w:val="right"/>
              <w:rPr>
                <w:sz w:val="16"/>
                <w:szCs w:val="16"/>
              </w:rPr>
            </w:pPr>
            <w:r>
              <w:rPr>
                <w:sz w:val="16"/>
                <w:szCs w:val="16"/>
              </w:rPr>
              <w:t>7087</w:t>
            </w:r>
          </w:p>
        </w:tc>
        <w:tc>
          <w:tcPr>
            <w:tcW w:w="0" w:type="auto"/>
          </w:tcPr>
          <w:p w14:paraId="10414AD3" w14:textId="77777777" w:rsidR="000B4652" w:rsidRDefault="00F26AED">
            <w:pPr>
              <w:jc w:val="right"/>
              <w:rPr>
                <w:sz w:val="16"/>
                <w:szCs w:val="16"/>
              </w:rPr>
            </w:pPr>
            <w:r>
              <w:rPr>
                <w:sz w:val="16"/>
                <w:szCs w:val="16"/>
              </w:rPr>
              <w:t>0.940</w:t>
            </w:r>
          </w:p>
        </w:tc>
      </w:tr>
      <w:tr w:rsidR="000B4652" w14:paraId="10414ADE" w14:textId="77777777">
        <w:trPr>
          <w:jc w:val="center"/>
        </w:trPr>
        <w:tc>
          <w:tcPr>
            <w:tcW w:w="0" w:type="auto"/>
          </w:tcPr>
          <w:p w14:paraId="10414AD5" w14:textId="77777777" w:rsidR="000B4652" w:rsidRDefault="00F26AED">
            <w:pPr>
              <w:jc w:val="left"/>
              <w:rPr>
                <w:sz w:val="16"/>
                <w:szCs w:val="16"/>
              </w:rPr>
            </w:pPr>
            <w:r>
              <w:rPr>
                <w:sz w:val="16"/>
                <w:szCs w:val="16"/>
              </w:rPr>
              <w:t>Native</w:t>
            </w:r>
          </w:p>
        </w:tc>
        <w:tc>
          <w:tcPr>
            <w:tcW w:w="0" w:type="auto"/>
          </w:tcPr>
          <w:p w14:paraId="10414AD6" w14:textId="77777777" w:rsidR="000B4652" w:rsidRDefault="00F26AED">
            <w:pPr>
              <w:jc w:val="left"/>
              <w:rPr>
                <w:i/>
                <w:iCs/>
                <w:sz w:val="16"/>
                <w:szCs w:val="16"/>
              </w:rPr>
            </w:pPr>
            <w:r>
              <w:rPr>
                <w:i/>
                <w:iCs/>
                <w:sz w:val="16"/>
                <w:szCs w:val="16"/>
              </w:rPr>
              <w:t xml:space="preserve">Mysis </w:t>
            </w:r>
            <w:proofErr w:type="spellStart"/>
            <w:r>
              <w:rPr>
                <w:i/>
                <w:iCs/>
                <w:sz w:val="16"/>
                <w:szCs w:val="16"/>
              </w:rPr>
              <w:t>relicta</w:t>
            </w:r>
            <w:proofErr w:type="spellEnd"/>
          </w:p>
        </w:tc>
        <w:tc>
          <w:tcPr>
            <w:tcW w:w="0" w:type="auto"/>
          </w:tcPr>
          <w:p w14:paraId="10414AD7" w14:textId="77777777" w:rsidR="000B4652" w:rsidRDefault="00F26AED">
            <w:pPr>
              <w:jc w:val="left"/>
              <w:rPr>
                <w:sz w:val="16"/>
                <w:szCs w:val="16"/>
              </w:rPr>
            </w:pPr>
            <w:r>
              <w:rPr>
                <w:sz w:val="16"/>
                <w:szCs w:val="16"/>
              </w:rPr>
              <w:t>Benthos</w:t>
            </w:r>
          </w:p>
        </w:tc>
        <w:tc>
          <w:tcPr>
            <w:tcW w:w="0" w:type="auto"/>
          </w:tcPr>
          <w:p w14:paraId="10414AD8" w14:textId="77777777" w:rsidR="000B4652" w:rsidRDefault="00F26AED">
            <w:pPr>
              <w:jc w:val="right"/>
              <w:rPr>
                <w:sz w:val="16"/>
                <w:szCs w:val="16"/>
              </w:rPr>
            </w:pPr>
            <w:r>
              <w:rPr>
                <w:sz w:val="16"/>
                <w:szCs w:val="16"/>
              </w:rPr>
              <w:t>45.1</w:t>
            </w:r>
          </w:p>
        </w:tc>
        <w:tc>
          <w:tcPr>
            <w:tcW w:w="0" w:type="auto"/>
          </w:tcPr>
          <w:p w14:paraId="10414AD9" w14:textId="77777777" w:rsidR="000B4652" w:rsidRDefault="00F26AED">
            <w:pPr>
              <w:jc w:val="right"/>
              <w:rPr>
                <w:sz w:val="16"/>
                <w:szCs w:val="16"/>
              </w:rPr>
            </w:pPr>
            <w:r>
              <w:rPr>
                <w:sz w:val="16"/>
                <w:szCs w:val="16"/>
              </w:rPr>
              <w:t>62.9</w:t>
            </w:r>
          </w:p>
        </w:tc>
        <w:tc>
          <w:tcPr>
            <w:tcW w:w="0" w:type="auto"/>
          </w:tcPr>
          <w:p w14:paraId="10414ADA" w14:textId="77777777" w:rsidR="000B4652" w:rsidRDefault="00F26AED">
            <w:pPr>
              <w:jc w:val="right"/>
              <w:rPr>
                <w:sz w:val="16"/>
                <w:szCs w:val="16"/>
              </w:rPr>
            </w:pPr>
            <w:r>
              <w:rPr>
                <w:sz w:val="16"/>
                <w:szCs w:val="16"/>
              </w:rPr>
              <w:t>70.1</w:t>
            </w:r>
          </w:p>
        </w:tc>
        <w:tc>
          <w:tcPr>
            <w:tcW w:w="0" w:type="auto"/>
          </w:tcPr>
          <w:p w14:paraId="10414ADB" w14:textId="77777777" w:rsidR="000B4652" w:rsidRDefault="00F26AED">
            <w:pPr>
              <w:jc w:val="right"/>
              <w:rPr>
                <w:sz w:val="16"/>
                <w:szCs w:val="16"/>
              </w:rPr>
            </w:pPr>
            <w:r>
              <w:rPr>
                <w:sz w:val="16"/>
                <w:szCs w:val="16"/>
              </w:rPr>
              <w:t>540</w:t>
            </w:r>
          </w:p>
        </w:tc>
        <w:tc>
          <w:tcPr>
            <w:tcW w:w="0" w:type="auto"/>
          </w:tcPr>
          <w:p w14:paraId="10414ADC" w14:textId="77777777" w:rsidR="000B4652" w:rsidRDefault="00F26AED">
            <w:pPr>
              <w:jc w:val="right"/>
              <w:rPr>
                <w:sz w:val="16"/>
                <w:szCs w:val="16"/>
              </w:rPr>
            </w:pPr>
            <w:r>
              <w:rPr>
                <w:sz w:val="16"/>
                <w:szCs w:val="16"/>
              </w:rPr>
              <w:t>666</w:t>
            </w:r>
          </w:p>
        </w:tc>
        <w:tc>
          <w:tcPr>
            <w:tcW w:w="0" w:type="auto"/>
          </w:tcPr>
          <w:p w14:paraId="10414ADD" w14:textId="77777777" w:rsidR="000B4652" w:rsidRDefault="00F26AED">
            <w:pPr>
              <w:jc w:val="right"/>
              <w:rPr>
                <w:sz w:val="16"/>
                <w:szCs w:val="16"/>
              </w:rPr>
            </w:pPr>
            <w:r>
              <w:rPr>
                <w:sz w:val="16"/>
                <w:szCs w:val="16"/>
              </w:rPr>
              <w:t>0.811</w:t>
            </w:r>
          </w:p>
        </w:tc>
      </w:tr>
      <w:tr w:rsidR="000B4652" w14:paraId="10414AE8" w14:textId="77777777">
        <w:trPr>
          <w:jc w:val="center"/>
        </w:trPr>
        <w:tc>
          <w:tcPr>
            <w:tcW w:w="0" w:type="auto"/>
          </w:tcPr>
          <w:p w14:paraId="10414ADF" w14:textId="77777777" w:rsidR="000B4652" w:rsidRDefault="00F26AED">
            <w:pPr>
              <w:jc w:val="left"/>
              <w:rPr>
                <w:sz w:val="16"/>
                <w:szCs w:val="16"/>
              </w:rPr>
            </w:pPr>
            <w:r>
              <w:rPr>
                <w:sz w:val="16"/>
                <w:szCs w:val="16"/>
              </w:rPr>
              <w:t>Native</w:t>
            </w:r>
          </w:p>
        </w:tc>
        <w:tc>
          <w:tcPr>
            <w:tcW w:w="0" w:type="auto"/>
          </w:tcPr>
          <w:p w14:paraId="10414AE0" w14:textId="77777777" w:rsidR="000B4652" w:rsidRDefault="00F26AED">
            <w:pPr>
              <w:jc w:val="left"/>
              <w:rPr>
                <w:i/>
                <w:iCs/>
                <w:sz w:val="16"/>
                <w:szCs w:val="16"/>
              </w:rPr>
            </w:pPr>
            <w:proofErr w:type="spellStart"/>
            <w:r>
              <w:rPr>
                <w:i/>
                <w:iCs/>
                <w:sz w:val="16"/>
                <w:szCs w:val="16"/>
              </w:rPr>
              <w:t>Pontoporeia</w:t>
            </w:r>
            <w:proofErr w:type="spellEnd"/>
            <w:r>
              <w:rPr>
                <w:i/>
                <w:iCs/>
                <w:sz w:val="16"/>
                <w:szCs w:val="16"/>
              </w:rPr>
              <w:t xml:space="preserve"> </w:t>
            </w:r>
            <w:proofErr w:type="spellStart"/>
            <w:r>
              <w:rPr>
                <w:i/>
                <w:iCs/>
                <w:sz w:val="16"/>
                <w:szCs w:val="16"/>
              </w:rPr>
              <w:t>femorata</w:t>
            </w:r>
            <w:proofErr w:type="spellEnd"/>
          </w:p>
        </w:tc>
        <w:tc>
          <w:tcPr>
            <w:tcW w:w="0" w:type="auto"/>
          </w:tcPr>
          <w:p w14:paraId="10414AE1" w14:textId="77777777" w:rsidR="000B4652" w:rsidRDefault="00F26AED">
            <w:pPr>
              <w:jc w:val="left"/>
              <w:rPr>
                <w:sz w:val="16"/>
                <w:szCs w:val="16"/>
              </w:rPr>
            </w:pPr>
            <w:r>
              <w:rPr>
                <w:sz w:val="16"/>
                <w:szCs w:val="16"/>
              </w:rPr>
              <w:t>Benthos</w:t>
            </w:r>
          </w:p>
        </w:tc>
        <w:tc>
          <w:tcPr>
            <w:tcW w:w="0" w:type="auto"/>
          </w:tcPr>
          <w:p w14:paraId="10414AE2" w14:textId="77777777" w:rsidR="000B4652" w:rsidRDefault="00F26AED">
            <w:pPr>
              <w:jc w:val="right"/>
              <w:rPr>
                <w:sz w:val="16"/>
                <w:szCs w:val="16"/>
              </w:rPr>
            </w:pPr>
            <w:r>
              <w:rPr>
                <w:sz w:val="16"/>
                <w:szCs w:val="16"/>
              </w:rPr>
              <w:t>54.8</w:t>
            </w:r>
          </w:p>
        </w:tc>
        <w:tc>
          <w:tcPr>
            <w:tcW w:w="0" w:type="auto"/>
          </w:tcPr>
          <w:p w14:paraId="10414AE3" w14:textId="77777777" w:rsidR="000B4652" w:rsidRDefault="00F26AED">
            <w:pPr>
              <w:jc w:val="right"/>
              <w:rPr>
                <w:sz w:val="16"/>
                <w:szCs w:val="16"/>
              </w:rPr>
            </w:pPr>
            <w:r>
              <w:rPr>
                <w:sz w:val="16"/>
                <w:szCs w:val="16"/>
              </w:rPr>
              <w:t>58.7</w:t>
            </w:r>
          </w:p>
        </w:tc>
        <w:tc>
          <w:tcPr>
            <w:tcW w:w="0" w:type="auto"/>
          </w:tcPr>
          <w:p w14:paraId="10414AE4" w14:textId="77777777" w:rsidR="000B4652" w:rsidRDefault="00F26AED">
            <w:pPr>
              <w:jc w:val="right"/>
              <w:rPr>
                <w:sz w:val="16"/>
                <w:szCs w:val="16"/>
              </w:rPr>
            </w:pPr>
            <w:r>
              <w:rPr>
                <w:sz w:val="16"/>
                <w:szCs w:val="16"/>
              </w:rPr>
              <w:t>72.0</w:t>
            </w:r>
          </w:p>
        </w:tc>
        <w:tc>
          <w:tcPr>
            <w:tcW w:w="0" w:type="auto"/>
          </w:tcPr>
          <w:p w14:paraId="10414AE5" w14:textId="77777777" w:rsidR="000B4652" w:rsidRDefault="00F26AED">
            <w:pPr>
              <w:jc w:val="right"/>
              <w:rPr>
                <w:sz w:val="16"/>
                <w:szCs w:val="16"/>
              </w:rPr>
            </w:pPr>
            <w:r>
              <w:rPr>
                <w:sz w:val="16"/>
                <w:szCs w:val="16"/>
              </w:rPr>
              <w:t>1410</w:t>
            </w:r>
          </w:p>
        </w:tc>
        <w:tc>
          <w:tcPr>
            <w:tcW w:w="0" w:type="auto"/>
          </w:tcPr>
          <w:p w14:paraId="10414AE6" w14:textId="77777777" w:rsidR="000B4652" w:rsidRDefault="00F26AED">
            <w:pPr>
              <w:jc w:val="right"/>
              <w:rPr>
                <w:sz w:val="16"/>
                <w:szCs w:val="16"/>
              </w:rPr>
            </w:pPr>
            <w:r>
              <w:rPr>
                <w:sz w:val="16"/>
                <w:szCs w:val="16"/>
              </w:rPr>
              <w:t>1739</w:t>
            </w:r>
          </w:p>
        </w:tc>
        <w:tc>
          <w:tcPr>
            <w:tcW w:w="0" w:type="auto"/>
          </w:tcPr>
          <w:p w14:paraId="10414AE7" w14:textId="77777777" w:rsidR="000B4652" w:rsidRDefault="00F26AED">
            <w:pPr>
              <w:jc w:val="right"/>
              <w:rPr>
                <w:sz w:val="16"/>
                <w:szCs w:val="16"/>
              </w:rPr>
            </w:pPr>
            <w:r>
              <w:rPr>
                <w:sz w:val="16"/>
                <w:szCs w:val="16"/>
              </w:rPr>
              <w:t>0.811</w:t>
            </w:r>
          </w:p>
        </w:tc>
      </w:tr>
      <w:tr w:rsidR="000B4652" w14:paraId="10414AF2" w14:textId="77777777">
        <w:trPr>
          <w:jc w:val="center"/>
        </w:trPr>
        <w:tc>
          <w:tcPr>
            <w:tcW w:w="0" w:type="auto"/>
          </w:tcPr>
          <w:p w14:paraId="10414AE9" w14:textId="77777777" w:rsidR="000B4652" w:rsidRDefault="00F26AED">
            <w:pPr>
              <w:jc w:val="left"/>
              <w:rPr>
                <w:sz w:val="16"/>
                <w:szCs w:val="16"/>
              </w:rPr>
            </w:pPr>
            <w:r>
              <w:rPr>
                <w:sz w:val="16"/>
                <w:szCs w:val="16"/>
              </w:rPr>
              <w:t>Native</w:t>
            </w:r>
          </w:p>
        </w:tc>
        <w:tc>
          <w:tcPr>
            <w:tcW w:w="0" w:type="auto"/>
          </w:tcPr>
          <w:p w14:paraId="10414AEA" w14:textId="77777777" w:rsidR="000B4652" w:rsidRDefault="00F26AED">
            <w:pPr>
              <w:jc w:val="left"/>
              <w:rPr>
                <w:i/>
                <w:iCs/>
                <w:sz w:val="16"/>
                <w:szCs w:val="16"/>
              </w:rPr>
            </w:pPr>
            <w:r>
              <w:rPr>
                <w:i/>
                <w:iCs/>
                <w:sz w:val="16"/>
                <w:szCs w:val="16"/>
              </w:rPr>
              <w:t xml:space="preserve">Bosmina </w:t>
            </w:r>
            <w:proofErr w:type="spellStart"/>
            <w:r>
              <w:rPr>
                <w:i/>
                <w:iCs/>
                <w:sz w:val="16"/>
                <w:szCs w:val="16"/>
              </w:rPr>
              <w:t>coregoni</w:t>
            </w:r>
            <w:proofErr w:type="spellEnd"/>
          </w:p>
        </w:tc>
        <w:tc>
          <w:tcPr>
            <w:tcW w:w="0" w:type="auto"/>
          </w:tcPr>
          <w:p w14:paraId="10414AEB" w14:textId="77777777" w:rsidR="000B4652" w:rsidRDefault="00F26AED">
            <w:pPr>
              <w:jc w:val="left"/>
              <w:rPr>
                <w:sz w:val="16"/>
                <w:szCs w:val="16"/>
              </w:rPr>
            </w:pPr>
            <w:r>
              <w:rPr>
                <w:sz w:val="16"/>
                <w:szCs w:val="16"/>
              </w:rPr>
              <w:t>Plankton</w:t>
            </w:r>
          </w:p>
        </w:tc>
        <w:tc>
          <w:tcPr>
            <w:tcW w:w="0" w:type="auto"/>
          </w:tcPr>
          <w:p w14:paraId="10414AEC" w14:textId="77777777" w:rsidR="000B4652" w:rsidRDefault="00F26AED">
            <w:pPr>
              <w:jc w:val="right"/>
              <w:rPr>
                <w:sz w:val="16"/>
                <w:szCs w:val="16"/>
              </w:rPr>
            </w:pPr>
            <w:r>
              <w:rPr>
                <w:sz w:val="16"/>
                <w:szCs w:val="16"/>
              </w:rPr>
              <w:t>53.7</w:t>
            </w:r>
          </w:p>
        </w:tc>
        <w:tc>
          <w:tcPr>
            <w:tcW w:w="0" w:type="auto"/>
          </w:tcPr>
          <w:p w14:paraId="10414AED" w14:textId="77777777" w:rsidR="000B4652" w:rsidRDefault="00F26AED">
            <w:pPr>
              <w:jc w:val="right"/>
              <w:rPr>
                <w:sz w:val="16"/>
                <w:szCs w:val="16"/>
              </w:rPr>
            </w:pPr>
            <w:r>
              <w:rPr>
                <w:sz w:val="16"/>
                <w:szCs w:val="16"/>
              </w:rPr>
              <w:t>63.5</w:t>
            </w:r>
          </w:p>
        </w:tc>
        <w:tc>
          <w:tcPr>
            <w:tcW w:w="0" w:type="auto"/>
          </w:tcPr>
          <w:p w14:paraId="10414AEE" w14:textId="77777777" w:rsidR="000B4652" w:rsidRDefault="00F26AED">
            <w:pPr>
              <w:jc w:val="right"/>
              <w:rPr>
                <w:sz w:val="16"/>
                <w:szCs w:val="16"/>
              </w:rPr>
            </w:pPr>
            <w:r>
              <w:rPr>
                <w:sz w:val="16"/>
                <w:szCs w:val="16"/>
              </w:rPr>
              <w:t>65.7</w:t>
            </w:r>
          </w:p>
        </w:tc>
        <w:tc>
          <w:tcPr>
            <w:tcW w:w="0" w:type="auto"/>
          </w:tcPr>
          <w:p w14:paraId="10414AEF" w14:textId="77777777" w:rsidR="000B4652" w:rsidRDefault="00F26AED">
            <w:pPr>
              <w:jc w:val="right"/>
              <w:rPr>
                <w:sz w:val="16"/>
                <w:szCs w:val="16"/>
              </w:rPr>
            </w:pPr>
            <w:r>
              <w:rPr>
                <w:sz w:val="16"/>
                <w:szCs w:val="16"/>
              </w:rPr>
              <w:t>237</w:t>
            </w:r>
          </w:p>
        </w:tc>
        <w:tc>
          <w:tcPr>
            <w:tcW w:w="0" w:type="auto"/>
          </w:tcPr>
          <w:p w14:paraId="10414AF0" w14:textId="77777777" w:rsidR="000B4652" w:rsidRDefault="00F26AED">
            <w:pPr>
              <w:jc w:val="right"/>
              <w:rPr>
                <w:sz w:val="16"/>
                <w:szCs w:val="16"/>
              </w:rPr>
            </w:pPr>
            <w:r>
              <w:rPr>
                <w:sz w:val="16"/>
                <w:szCs w:val="16"/>
              </w:rPr>
              <w:t>324</w:t>
            </w:r>
          </w:p>
        </w:tc>
        <w:tc>
          <w:tcPr>
            <w:tcW w:w="0" w:type="auto"/>
          </w:tcPr>
          <w:p w14:paraId="10414AF1" w14:textId="77777777" w:rsidR="000B4652" w:rsidRDefault="00F26AED">
            <w:pPr>
              <w:jc w:val="right"/>
              <w:rPr>
                <w:sz w:val="16"/>
                <w:szCs w:val="16"/>
              </w:rPr>
            </w:pPr>
            <w:r>
              <w:rPr>
                <w:sz w:val="16"/>
                <w:szCs w:val="16"/>
              </w:rPr>
              <w:t>0.731</w:t>
            </w:r>
          </w:p>
        </w:tc>
      </w:tr>
      <w:tr w:rsidR="000B4652" w14:paraId="10414AFC" w14:textId="77777777">
        <w:trPr>
          <w:jc w:val="center"/>
        </w:trPr>
        <w:tc>
          <w:tcPr>
            <w:tcW w:w="0" w:type="auto"/>
          </w:tcPr>
          <w:p w14:paraId="10414AF3" w14:textId="77777777" w:rsidR="000B4652" w:rsidRDefault="00F26AED">
            <w:pPr>
              <w:jc w:val="left"/>
              <w:rPr>
                <w:sz w:val="16"/>
                <w:szCs w:val="16"/>
              </w:rPr>
            </w:pPr>
            <w:r>
              <w:rPr>
                <w:sz w:val="16"/>
                <w:szCs w:val="16"/>
              </w:rPr>
              <w:t>Native</w:t>
            </w:r>
          </w:p>
        </w:tc>
        <w:tc>
          <w:tcPr>
            <w:tcW w:w="0" w:type="auto"/>
          </w:tcPr>
          <w:p w14:paraId="10414AF4" w14:textId="77777777" w:rsidR="000B4652" w:rsidRDefault="00F26AED">
            <w:pPr>
              <w:jc w:val="left"/>
              <w:rPr>
                <w:i/>
                <w:iCs/>
                <w:sz w:val="16"/>
                <w:szCs w:val="16"/>
              </w:rPr>
            </w:pPr>
            <w:r>
              <w:rPr>
                <w:i/>
                <w:iCs/>
                <w:sz w:val="16"/>
                <w:szCs w:val="16"/>
              </w:rPr>
              <w:t>Daphnia cristata</w:t>
            </w:r>
          </w:p>
        </w:tc>
        <w:tc>
          <w:tcPr>
            <w:tcW w:w="0" w:type="auto"/>
          </w:tcPr>
          <w:p w14:paraId="10414AF5" w14:textId="77777777" w:rsidR="000B4652" w:rsidRDefault="00F26AED">
            <w:pPr>
              <w:jc w:val="left"/>
              <w:rPr>
                <w:sz w:val="16"/>
                <w:szCs w:val="16"/>
              </w:rPr>
            </w:pPr>
            <w:r>
              <w:rPr>
                <w:sz w:val="16"/>
                <w:szCs w:val="16"/>
              </w:rPr>
              <w:t>Plankton</w:t>
            </w:r>
          </w:p>
        </w:tc>
        <w:tc>
          <w:tcPr>
            <w:tcW w:w="0" w:type="auto"/>
          </w:tcPr>
          <w:p w14:paraId="10414AF6" w14:textId="77777777" w:rsidR="000B4652" w:rsidRDefault="00F26AED">
            <w:pPr>
              <w:jc w:val="right"/>
              <w:rPr>
                <w:sz w:val="16"/>
                <w:szCs w:val="16"/>
              </w:rPr>
            </w:pPr>
            <w:r>
              <w:rPr>
                <w:sz w:val="16"/>
                <w:szCs w:val="16"/>
              </w:rPr>
              <w:t>58.7</w:t>
            </w:r>
          </w:p>
        </w:tc>
        <w:tc>
          <w:tcPr>
            <w:tcW w:w="0" w:type="auto"/>
          </w:tcPr>
          <w:p w14:paraId="10414AF7" w14:textId="77777777" w:rsidR="000B4652" w:rsidRDefault="00F26AED">
            <w:pPr>
              <w:jc w:val="right"/>
              <w:rPr>
                <w:sz w:val="16"/>
                <w:szCs w:val="16"/>
              </w:rPr>
            </w:pPr>
            <w:r>
              <w:rPr>
                <w:sz w:val="16"/>
                <w:szCs w:val="16"/>
              </w:rPr>
              <w:t>60.6</w:t>
            </w:r>
          </w:p>
        </w:tc>
        <w:tc>
          <w:tcPr>
            <w:tcW w:w="0" w:type="auto"/>
          </w:tcPr>
          <w:p w14:paraId="10414AF8" w14:textId="77777777" w:rsidR="000B4652" w:rsidRDefault="00F26AED">
            <w:pPr>
              <w:jc w:val="right"/>
              <w:rPr>
                <w:sz w:val="16"/>
                <w:szCs w:val="16"/>
              </w:rPr>
            </w:pPr>
            <w:r>
              <w:rPr>
                <w:sz w:val="16"/>
                <w:szCs w:val="16"/>
              </w:rPr>
              <w:t>69.4</w:t>
            </w:r>
          </w:p>
        </w:tc>
        <w:tc>
          <w:tcPr>
            <w:tcW w:w="0" w:type="auto"/>
          </w:tcPr>
          <w:p w14:paraId="10414AF9" w14:textId="77777777" w:rsidR="000B4652" w:rsidRDefault="00F26AED">
            <w:pPr>
              <w:jc w:val="right"/>
              <w:rPr>
                <w:sz w:val="16"/>
                <w:szCs w:val="16"/>
              </w:rPr>
            </w:pPr>
            <w:r>
              <w:rPr>
                <w:sz w:val="16"/>
                <w:szCs w:val="16"/>
              </w:rPr>
              <w:t>149</w:t>
            </w:r>
          </w:p>
        </w:tc>
        <w:tc>
          <w:tcPr>
            <w:tcW w:w="0" w:type="auto"/>
          </w:tcPr>
          <w:p w14:paraId="10414AFA" w14:textId="77777777" w:rsidR="000B4652" w:rsidRDefault="00F26AED">
            <w:pPr>
              <w:jc w:val="right"/>
              <w:rPr>
                <w:sz w:val="16"/>
                <w:szCs w:val="16"/>
              </w:rPr>
            </w:pPr>
            <w:r>
              <w:rPr>
                <w:sz w:val="16"/>
                <w:szCs w:val="16"/>
              </w:rPr>
              <w:t>215</w:t>
            </w:r>
          </w:p>
        </w:tc>
        <w:tc>
          <w:tcPr>
            <w:tcW w:w="0" w:type="auto"/>
          </w:tcPr>
          <w:p w14:paraId="10414AFB" w14:textId="77777777" w:rsidR="000B4652" w:rsidRDefault="00F26AED">
            <w:pPr>
              <w:jc w:val="right"/>
              <w:rPr>
                <w:sz w:val="16"/>
                <w:szCs w:val="16"/>
              </w:rPr>
            </w:pPr>
            <w:r>
              <w:rPr>
                <w:sz w:val="16"/>
                <w:szCs w:val="16"/>
              </w:rPr>
              <w:t>0.693</w:t>
            </w:r>
          </w:p>
        </w:tc>
      </w:tr>
      <w:tr w:rsidR="000B4652" w14:paraId="10414B06" w14:textId="77777777">
        <w:trPr>
          <w:jc w:val="center"/>
        </w:trPr>
        <w:tc>
          <w:tcPr>
            <w:tcW w:w="0" w:type="auto"/>
          </w:tcPr>
          <w:p w14:paraId="10414AFD" w14:textId="77777777" w:rsidR="000B4652" w:rsidRDefault="00F26AED">
            <w:pPr>
              <w:jc w:val="left"/>
              <w:rPr>
                <w:sz w:val="16"/>
                <w:szCs w:val="16"/>
              </w:rPr>
            </w:pPr>
            <w:r>
              <w:rPr>
                <w:sz w:val="16"/>
                <w:szCs w:val="16"/>
              </w:rPr>
              <w:t>Native</w:t>
            </w:r>
          </w:p>
        </w:tc>
        <w:tc>
          <w:tcPr>
            <w:tcW w:w="0" w:type="auto"/>
          </w:tcPr>
          <w:p w14:paraId="10414AFE" w14:textId="77777777" w:rsidR="000B4652" w:rsidRDefault="00F26AED">
            <w:pPr>
              <w:jc w:val="left"/>
              <w:rPr>
                <w:i/>
                <w:iCs/>
                <w:sz w:val="16"/>
                <w:szCs w:val="16"/>
              </w:rPr>
            </w:pPr>
            <w:proofErr w:type="spellStart"/>
            <w:r>
              <w:rPr>
                <w:i/>
                <w:iCs/>
                <w:sz w:val="16"/>
                <w:szCs w:val="16"/>
              </w:rPr>
              <w:t>Keratella</w:t>
            </w:r>
            <w:proofErr w:type="spellEnd"/>
            <w:r>
              <w:rPr>
                <w:i/>
                <w:iCs/>
                <w:sz w:val="16"/>
                <w:szCs w:val="16"/>
              </w:rPr>
              <w:t xml:space="preserve"> quadrata</w:t>
            </w:r>
          </w:p>
        </w:tc>
        <w:tc>
          <w:tcPr>
            <w:tcW w:w="0" w:type="auto"/>
          </w:tcPr>
          <w:p w14:paraId="10414AFF" w14:textId="77777777" w:rsidR="000B4652" w:rsidRDefault="00F26AED">
            <w:pPr>
              <w:jc w:val="left"/>
              <w:rPr>
                <w:sz w:val="16"/>
                <w:szCs w:val="16"/>
              </w:rPr>
            </w:pPr>
            <w:r>
              <w:rPr>
                <w:sz w:val="16"/>
                <w:szCs w:val="16"/>
              </w:rPr>
              <w:t>Plankton</w:t>
            </w:r>
          </w:p>
        </w:tc>
        <w:tc>
          <w:tcPr>
            <w:tcW w:w="0" w:type="auto"/>
          </w:tcPr>
          <w:p w14:paraId="10414B00" w14:textId="77777777" w:rsidR="000B4652" w:rsidRDefault="00F26AED">
            <w:pPr>
              <w:jc w:val="right"/>
              <w:rPr>
                <w:sz w:val="16"/>
                <w:szCs w:val="16"/>
              </w:rPr>
            </w:pPr>
            <w:r>
              <w:rPr>
                <w:sz w:val="16"/>
                <w:szCs w:val="16"/>
              </w:rPr>
              <w:t>37.3</w:t>
            </w:r>
          </w:p>
        </w:tc>
        <w:tc>
          <w:tcPr>
            <w:tcW w:w="0" w:type="auto"/>
          </w:tcPr>
          <w:p w14:paraId="10414B01" w14:textId="77777777" w:rsidR="000B4652" w:rsidRDefault="00F26AED">
            <w:pPr>
              <w:jc w:val="right"/>
              <w:rPr>
                <w:sz w:val="16"/>
                <w:szCs w:val="16"/>
              </w:rPr>
            </w:pPr>
            <w:r>
              <w:rPr>
                <w:sz w:val="16"/>
                <w:szCs w:val="16"/>
              </w:rPr>
              <w:t>61.8</w:t>
            </w:r>
          </w:p>
        </w:tc>
        <w:tc>
          <w:tcPr>
            <w:tcW w:w="0" w:type="auto"/>
          </w:tcPr>
          <w:p w14:paraId="10414B02" w14:textId="77777777" w:rsidR="000B4652" w:rsidRDefault="00F26AED">
            <w:pPr>
              <w:jc w:val="right"/>
              <w:rPr>
                <w:sz w:val="16"/>
                <w:szCs w:val="16"/>
              </w:rPr>
            </w:pPr>
            <w:r>
              <w:rPr>
                <w:sz w:val="16"/>
                <w:szCs w:val="16"/>
              </w:rPr>
              <w:t>65.7</w:t>
            </w:r>
          </w:p>
        </w:tc>
        <w:tc>
          <w:tcPr>
            <w:tcW w:w="0" w:type="auto"/>
          </w:tcPr>
          <w:p w14:paraId="10414B03" w14:textId="77777777" w:rsidR="000B4652" w:rsidRDefault="00F26AED">
            <w:pPr>
              <w:jc w:val="right"/>
              <w:rPr>
                <w:sz w:val="16"/>
                <w:szCs w:val="16"/>
              </w:rPr>
            </w:pPr>
            <w:r>
              <w:rPr>
                <w:sz w:val="16"/>
                <w:szCs w:val="16"/>
              </w:rPr>
              <w:t>411</w:t>
            </w:r>
          </w:p>
        </w:tc>
        <w:tc>
          <w:tcPr>
            <w:tcW w:w="0" w:type="auto"/>
          </w:tcPr>
          <w:p w14:paraId="10414B04" w14:textId="77777777" w:rsidR="000B4652" w:rsidRDefault="00F26AED">
            <w:pPr>
              <w:jc w:val="right"/>
              <w:rPr>
                <w:sz w:val="16"/>
                <w:szCs w:val="16"/>
              </w:rPr>
            </w:pPr>
            <w:r>
              <w:rPr>
                <w:sz w:val="16"/>
                <w:szCs w:val="16"/>
              </w:rPr>
              <w:t>626</w:t>
            </w:r>
          </w:p>
        </w:tc>
        <w:tc>
          <w:tcPr>
            <w:tcW w:w="0" w:type="auto"/>
          </w:tcPr>
          <w:p w14:paraId="10414B05" w14:textId="77777777" w:rsidR="000B4652" w:rsidRDefault="00F26AED">
            <w:pPr>
              <w:jc w:val="right"/>
              <w:rPr>
                <w:sz w:val="16"/>
                <w:szCs w:val="16"/>
              </w:rPr>
            </w:pPr>
            <w:r>
              <w:rPr>
                <w:sz w:val="16"/>
                <w:szCs w:val="16"/>
              </w:rPr>
              <w:t>0.657</w:t>
            </w:r>
          </w:p>
        </w:tc>
      </w:tr>
      <w:tr w:rsidR="000B4652" w14:paraId="10414B10" w14:textId="77777777">
        <w:trPr>
          <w:jc w:val="center"/>
        </w:trPr>
        <w:tc>
          <w:tcPr>
            <w:tcW w:w="0" w:type="auto"/>
          </w:tcPr>
          <w:p w14:paraId="10414B07" w14:textId="77777777" w:rsidR="000B4652" w:rsidRDefault="00F26AED">
            <w:pPr>
              <w:jc w:val="left"/>
              <w:rPr>
                <w:sz w:val="16"/>
                <w:szCs w:val="16"/>
              </w:rPr>
            </w:pPr>
            <w:r>
              <w:rPr>
                <w:sz w:val="16"/>
                <w:szCs w:val="16"/>
              </w:rPr>
              <w:t>Native</w:t>
            </w:r>
          </w:p>
        </w:tc>
        <w:tc>
          <w:tcPr>
            <w:tcW w:w="0" w:type="auto"/>
          </w:tcPr>
          <w:p w14:paraId="10414B08" w14:textId="77777777" w:rsidR="000B4652" w:rsidRDefault="00F26AED">
            <w:pPr>
              <w:jc w:val="left"/>
              <w:rPr>
                <w:i/>
                <w:iCs/>
                <w:sz w:val="16"/>
                <w:szCs w:val="16"/>
              </w:rPr>
            </w:pPr>
            <w:proofErr w:type="spellStart"/>
            <w:r>
              <w:rPr>
                <w:i/>
                <w:iCs/>
                <w:sz w:val="16"/>
                <w:szCs w:val="16"/>
              </w:rPr>
              <w:t>Keratella</w:t>
            </w:r>
            <w:proofErr w:type="spellEnd"/>
            <w:r>
              <w:rPr>
                <w:i/>
                <w:iCs/>
                <w:sz w:val="16"/>
                <w:szCs w:val="16"/>
              </w:rPr>
              <w:t xml:space="preserve"> </w:t>
            </w:r>
            <w:proofErr w:type="spellStart"/>
            <w:r>
              <w:rPr>
                <w:i/>
                <w:iCs/>
                <w:sz w:val="16"/>
                <w:szCs w:val="16"/>
              </w:rPr>
              <w:t>cochlearis</w:t>
            </w:r>
            <w:proofErr w:type="spellEnd"/>
          </w:p>
        </w:tc>
        <w:tc>
          <w:tcPr>
            <w:tcW w:w="0" w:type="auto"/>
          </w:tcPr>
          <w:p w14:paraId="10414B09" w14:textId="77777777" w:rsidR="000B4652" w:rsidRDefault="00F26AED">
            <w:pPr>
              <w:jc w:val="left"/>
              <w:rPr>
                <w:sz w:val="16"/>
                <w:szCs w:val="16"/>
              </w:rPr>
            </w:pPr>
            <w:r>
              <w:rPr>
                <w:sz w:val="16"/>
                <w:szCs w:val="16"/>
              </w:rPr>
              <w:t>Plankton</w:t>
            </w:r>
          </w:p>
        </w:tc>
        <w:tc>
          <w:tcPr>
            <w:tcW w:w="0" w:type="auto"/>
          </w:tcPr>
          <w:p w14:paraId="10414B0A" w14:textId="77777777" w:rsidR="000B4652" w:rsidRDefault="00F26AED">
            <w:pPr>
              <w:jc w:val="right"/>
              <w:rPr>
                <w:sz w:val="16"/>
                <w:szCs w:val="16"/>
              </w:rPr>
            </w:pPr>
            <w:r>
              <w:rPr>
                <w:sz w:val="16"/>
                <w:szCs w:val="16"/>
              </w:rPr>
              <w:t>-0.5</w:t>
            </w:r>
          </w:p>
        </w:tc>
        <w:tc>
          <w:tcPr>
            <w:tcW w:w="0" w:type="auto"/>
          </w:tcPr>
          <w:p w14:paraId="10414B0B" w14:textId="77777777" w:rsidR="000B4652" w:rsidRDefault="00F26AED">
            <w:pPr>
              <w:jc w:val="right"/>
              <w:rPr>
                <w:sz w:val="16"/>
                <w:szCs w:val="16"/>
              </w:rPr>
            </w:pPr>
            <w:r>
              <w:rPr>
                <w:sz w:val="16"/>
                <w:szCs w:val="16"/>
              </w:rPr>
              <w:t>61.8</w:t>
            </w:r>
          </w:p>
        </w:tc>
        <w:tc>
          <w:tcPr>
            <w:tcW w:w="0" w:type="auto"/>
          </w:tcPr>
          <w:p w14:paraId="10414B0C" w14:textId="77777777" w:rsidR="000B4652" w:rsidRDefault="00F26AED">
            <w:pPr>
              <w:jc w:val="right"/>
              <w:rPr>
                <w:sz w:val="16"/>
                <w:szCs w:val="16"/>
              </w:rPr>
            </w:pPr>
            <w:r>
              <w:rPr>
                <w:sz w:val="16"/>
                <w:szCs w:val="16"/>
              </w:rPr>
              <w:t>65.7</w:t>
            </w:r>
          </w:p>
        </w:tc>
        <w:tc>
          <w:tcPr>
            <w:tcW w:w="0" w:type="auto"/>
          </w:tcPr>
          <w:p w14:paraId="10414B0D" w14:textId="77777777" w:rsidR="000B4652" w:rsidRDefault="00F26AED">
            <w:pPr>
              <w:jc w:val="right"/>
              <w:rPr>
                <w:sz w:val="16"/>
                <w:szCs w:val="16"/>
              </w:rPr>
            </w:pPr>
            <w:r>
              <w:rPr>
                <w:sz w:val="16"/>
                <w:szCs w:val="16"/>
              </w:rPr>
              <w:t>393</w:t>
            </w:r>
          </w:p>
        </w:tc>
        <w:tc>
          <w:tcPr>
            <w:tcW w:w="0" w:type="auto"/>
          </w:tcPr>
          <w:p w14:paraId="10414B0E" w14:textId="77777777" w:rsidR="000B4652" w:rsidRDefault="00F26AED">
            <w:pPr>
              <w:jc w:val="right"/>
              <w:rPr>
                <w:sz w:val="16"/>
                <w:szCs w:val="16"/>
              </w:rPr>
            </w:pPr>
            <w:r>
              <w:rPr>
                <w:sz w:val="16"/>
                <w:szCs w:val="16"/>
              </w:rPr>
              <w:t>619</w:t>
            </w:r>
          </w:p>
        </w:tc>
        <w:tc>
          <w:tcPr>
            <w:tcW w:w="0" w:type="auto"/>
          </w:tcPr>
          <w:p w14:paraId="10414B0F" w14:textId="77777777" w:rsidR="000B4652" w:rsidRDefault="00F26AED">
            <w:pPr>
              <w:jc w:val="right"/>
              <w:rPr>
                <w:sz w:val="16"/>
                <w:szCs w:val="16"/>
              </w:rPr>
            </w:pPr>
            <w:r>
              <w:rPr>
                <w:sz w:val="16"/>
                <w:szCs w:val="16"/>
              </w:rPr>
              <w:t>0.635</w:t>
            </w:r>
          </w:p>
        </w:tc>
      </w:tr>
      <w:tr w:rsidR="000B4652" w14:paraId="10414B1A" w14:textId="77777777">
        <w:trPr>
          <w:jc w:val="center"/>
        </w:trPr>
        <w:tc>
          <w:tcPr>
            <w:tcW w:w="0" w:type="auto"/>
          </w:tcPr>
          <w:p w14:paraId="10414B11" w14:textId="77777777" w:rsidR="000B4652" w:rsidRDefault="00F26AED">
            <w:pPr>
              <w:jc w:val="left"/>
              <w:rPr>
                <w:sz w:val="16"/>
                <w:szCs w:val="16"/>
              </w:rPr>
            </w:pPr>
            <w:r>
              <w:rPr>
                <w:sz w:val="16"/>
                <w:szCs w:val="16"/>
              </w:rPr>
              <w:t>Native</w:t>
            </w:r>
          </w:p>
        </w:tc>
        <w:tc>
          <w:tcPr>
            <w:tcW w:w="0" w:type="auto"/>
          </w:tcPr>
          <w:p w14:paraId="10414B12" w14:textId="77777777" w:rsidR="000B4652" w:rsidRDefault="00F26AED">
            <w:pPr>
              <w:jc w:val="left"/>
              <w:rPr>
                <w:i/>
                <w:iCs/>
                <w:sz w:val="16"/>
                <w:szCs w:val="16"/>
              </w:rPr>
            </w:pPr>
            <w:r>
              <w:rPr>
                <w:i/>
                <w:iCs/>
                <w:sz w:val="16"/>
                <w:szCs w:val="16"/>
              </w:rPr>
              <w:t>Bosmina maritima</w:t>
            </w:r>
          </w:p>
        </w:tc>
        <w:tc>
          <w:tcPr>
            <w:tcW w:w="0" w:type="auto"/>
          </w:tcPr>
          <w:p w14:paraId="10414B13" w14:textId="77777777" w:rsidR="000B4652" w:rsidRDefault="00F26AED">
            <w:pPr>
              <w:jc w:val="left"/>
              <w:rPr>
                <w:sz w:val="16"/>
                <w:szCs w:val="16"/>
              </w:rPr>
            </w:pPr>
            <w:r>
              <w:rPr>
                <w:sz w:val="16"/>
                <w:szCs w:val="16"/>
              </w:rPr>
              <w:t>Plankton</w:t>
            </w:r>
          </w:p>
        </w:tc>
        <w:tc>
          <w:tcPr>
            <w:tcW w:w="0" w:type="auto"/>
          </w:tcPr>
          <w:p w14:paraId="10414B14" w14:textId="77777777" w:rsidR="000B4652" w:rsidRDefault="00F26AED">
            <w:pPr>
              <w:jc w:val="right"/>
              <w:rPr>
                <w:sz w:val="16"/>
                <w:szCs w:val="16"/>
              </w:rPr>
            </w:pPr>
            <w:r>
              <w:rPr>
                <w:sz w:val="16"/>
                <w:szCs w:val="16"/>
              </w:rPr>
              <w:t>55.0</w:t>
            </w:r>
          </w:p>
        </w:tc>
        <w:tc>
          <w:tcPr>
            <w:tcW w:w="0" w:type="auto"/>
          </w:tcPr>
          <w:p w14:paraId="10414B15" w14:textId="77777777" w:rsidR="000B4652" w:rsidRDefault="00F26AED">
            <w:pPr>
              <w:jc w:val="right"/>
              <w:rPr>
                <w:sz w:val="16"/>
                <w:szCs w:val="16"/>
              </w:rPr>
            </w:pPr>
            <w:r>
              <w:rPr>
                <w:sz w:val="16"/>
                <w:szCs w:val="16"/>
              </w:rPr>
              <w:t>57.3</w:t>
            </w:r>
          </w:p>
        </w:tc>
        <w:tc>
          <w:tcPr>
            <w:tcW w:w="0" w:type="auto"/>
          </w:tcPr>
          <w:p w14:paraId="10414B16" w14:textId="77777777" w:rsidR="000B4652" w:rsidRDefault="00F26AED">
            <w:pPr>
              <w:jc w:val="right"/>
              <w:rPr>
                <w:sz w:val="16"/>
                <w:szCs w:val="16"/>
              </w:rPr>
            </w:pPr>
            <w:r>
              <w:rPr>
                <w:sz w:val="16"/>
                <w:szCs w:val="16"/>
              </w:rPr>
              <w:t>58.8</w:t>
            </w:r>
          </w:p>
        </w:tc>
        <w:tc>
          <w:tcPr>
            <w:tcW w:w="0" w:type="auto"/>
          </w:tcPr>
          <w:p w14:paraId="10414B17" w14:textId="77777777" w:rsidR="000B4652" w:rsidRDefault="00F26AED">
            <w:pPr>
              <w:jc w:val="right"/>
              <w:rPr>
                <w:sz w:val="16"/>
                <w:szCs w:val="16"/>
              </w:rPr>
            </w:pPr>
            <w:r>
              <w:rPr>
                <w:sz w:val="16"/>
                <w:szCs w:val="16"/>
              </w:rPr>
              <w:t>4</w:t>
            </w:r>
          </w:p>
        </w:tc>
        <w:tc>
          <w:tcPr>
            <w:tcW w:w="0" w:type="auto"/>
          </w:tcPr>
          <w:p w14:paraId="10414B18" w14:textId="77777777" w:rsidR="000B4652" w:rsidRDefault="00F26AED">
            <w:pPr>
              <w:jc w:val="right"/>
              <w:rPr>
                <w:sz w:val="16"/>
                <w:szCs w:val="16"/>
              </w:rPr>
            </w:pPr>
            <w:r>
              <w:rPr>
                <w:sz w:val="16"/>
                <w:szCs w:val="16"/>
              </w:rPr>
              <w:t>7</w:t>
            </w:r>
          </w:p>
        </w:tc>
        <w:tc>
          <w:tcPr>
            <w:tcW w:w="0" w:type="auto"/>
          </w:tcPr>
          <w:p w14:paraId="10414B19" w14:textId="77777777" w:rsidR="000B4652" w:rsidRDefault="00F26AED">
            <w:pPr>
              <w:jc w:val="right"/>
              <w:rPr>
                <w:sz w:val="16"/>
                <w:szCs w:val="16"/>
              </w:rPr>
            </w:pPr>
            <w:r>
              <w:rPr>
                <w:sz w:val="16"/>
                <w:szCs w:val="16"/>
              </w:rPr>
              <w:t>0.571</w:t>
            </w:r>
          </w:p>
        </w:tc>
      </w:tr>
      <w:tr w:rsidR="000B4652" w14:paraId="10414B24" w14:textId="77777777">
        <w:trPr>
          <w:jc w:val="center"/>
        </w:trPr>
        <w:tc>
          <w:tcPr>
            <w:tcW w:w="0" w:type="auto"/>
          </w:tcPr>
          <w:p w14:paraId="10414B1B" w14:textId="77777777" w:rsidR="000B4652" w:rsidRDefault="00F26AED">
            <w:pPr>
              <w:jc w:val="left"/>
              <w:rPr>
                <w:sz w:val="16"/>
                <w:szCs w:val="16"/>
              </w:rPr>
            </w:pPr>
            <w:r>
              <w:rPr>
                <w:sz w:val="16"/>
                <w:szCs w:val="16"/>
              </w:rPr>
              <w:t>Native</w:t>
            </w:r>
          </w:p>
        </w:tc>
        <w:tc>
          <w:tcPr>
            <w:tcW w:w="0" w:type="auto"/>
          </w:tcPr>
          <w:p w14:paraId="10414B1C" w14:textId="77777777" w:rsidR="000B4652" w:rsidRDefault="00F26AED">
            <w:pPr>
              <w:jc w:val="left"/>
              <w:rPr>
                <w:i/>
                <w:iCs/>
                <w:sz w:val="16"/>
                <w:szCs w:val="16"/>
              </w:rPr>
            </w:pPr>
            <w:proofErr w:type="spellStart"/>
            <w:r>
              <w:rPr>
                <w:i/>
                <w:iCs/>
                <w:sz w:val="16"/>
                <w:szCs w:val="16"/>
              </w:rPr>
              <w:t>Limnosida</w:t>
            </w:r>
            <w:proofErr w:type="spellEnd"/>
            <w:r>
              <w:rPr>
                <w:i/>
                <w:iCs/>
                <w:sz w:val="16"/>
                <w:szCs w:val="16"/>
              </w:rPr>
              <w:t xml:space="preserve"> </w:t>
            </w:r>
            <w:proofErr w:type="spellStart"/>
            <w:r>
              <w:rPr>
                <w:i/>
                <w:iCs/>
                <w:sz w:val="16"/>
                <w:szCs w:val="16"/>
              </w:rPr>
              <w:t>frontosa</w:t>
            </w:r>
            <w:proofErr w:type="spellEnd"/>
          </w:p>
        </w:tc>
        <w:tc>
          <w:tcPr>
            <w:tcW w:w="0" w:type="auto"/>
          </w:tcPr>
          <w:p w14:paraId="10414B1D" w14:textId="77777777" w:rsidR="000B4652" w:rsidRDefault="00F26AED">
            <w:pPr>
              <w:jc w:val="left"/>
              <w:rPr>
                <w:sz w:val="16"/>
                <w:szCs w:val="16"/>
              </w:rPr>
            </w:pPr>
            <w:r>
              <w:rPr>
                <w:sz w:val="16"/>
                <w:szCs w:val="16"/>
              </w:rPr>
              <w:t>Plankton</w:t>
            </w:r>
          </w:p>
        </w:tc>
        <w:tc>
          <w:tcPr>
            <w:tcW w:w="0" w:type="auto"/>
          </w:tcPr>
          <w:p w14:paraId="10414B1E" w14:textId="77777777" w:rsidR="000B4652" w:rsidRDefault="00F26AED">
            <w:pPr>
              <w:jc w:val="right"/>
              <w:rPr>
                <w:sz w:val="16"/>
                <w:szCs w:val="16"/>
              </w:rPr>
            </w:pPr>
            <w:r>
              <w:rPr>
                <w:sz w:val="16"/>
                <w:szCs w:val="16"/>
              </w:rPr>
              <w:t>55.3</w:t>
            </w:r>
          </w:p>
        </w:tc>
        <w:tc>
          <w:tcPr>
            <w:tcW w:w="0" w:type="auto"/>
          </w:tcPr>
          <w:p w14:paraId="10414B1F" w14:textId="77777777" w:rsidR="000B4652" w:rsidRDefault="00F26AED">
            <w:pPr>
              <w:jc w:val="right"/>
              <w:rPr>
                <w:sz w:val="16"/>
                <w:szCs w:val="16"/>
              </w:rPr>
            </w:pPr>
            <w:r>
              <w:rPr>
                <w:sz w:val="16"/>
                <w:szCs w:val="16"/>
              </w:rPr>
              <w:t>59.7</w:t>
            </w:r>
          </w:p>
        </w:tc>
        <w:tc>
          <w:tcPr>
            <w:tcW w:w="0" w:type="auto"/>
          </w:tcPr>
          <w:p w14:paraId="10414B20" w14:textId="77777777" w:rsidR="000B4652" w:rsidRDefault="00F26AED">
            <w:pPr>
              <w:jc w:val="right"/>
              <w:rPr>
                <w:sz w:val="16"/>
                <w:szCs w:val="16"/>
              </w:rPr>
            </w:pPr>
            <w:r>
              <w:rPr>
                <w:sz w:val="16"/>
                <w:szCs w:val="16"/>
              </w:rPr>
              <w:t>62.0</w:t>
            </w:r>
          </w:p>
        </w:tc>
        <w:tc>
          <w:tcPr>
            <w:tcW w:w="0" w:type="auto"/>
          </w:tcPr>
          <w:p w14:paraId="10414B21" w14:textId="77777777" w:rsidR="000B4652" w:rsidRDefault="00F26AED">
            <w:pPr>
              <w:jc w:val="right"/>
              <w:rPr>
                <w:sz w:val="16"/>
                <w:szCs w:val="16"/>
              </w:rPr>
            </w:pPr>
            <w:r>
              <w:rPr>
                <w:sz w:val="16"/>
                <w:szCs w:val="16"/>
              </w:rPr>
              <w:t>6</w:t>
            </w:r>
          </w:p>
        </w:tc>
        <w:tc>
          <w:tcPr>
            <w:tcW w:w="0" w:type="auto"/>
          </w:tcPr>
          <w:p w14:paraId="10414B22" w14:textId="77777777" w:rsidR="000B4652" w:rsidRDefault="00F26AED">
            <w:pPr>
              <w:jc w:val="right"/>
              <w:rPr>
                <w:sz w:val="16"/>
                <w:szCs w:val="16"/>
              </w:rPr>
            </w:pPr>
            <w:r>
              <w:rPr>
                <w:sz w:val="16"/>
                <w:szCs w:val="16"/>
              </w:rPr>
              <w:t>11</w:t>
            </w:r>
          </w:p>
        </w:tc>
        <w:tc>
          <w:tcPr>
            <w:tcW w:w="0" w:type="auto"/>
          </w:tcPr>
          <w:p w14:paraId="10414B23" w14:textId="77777777" w:rsidR="000B4652" w:rsidRDefault="00F26AED">
            <w:pPr>
              <w:jc w:val="right"/>
              <w:rPr>
                <w:sz w:val="16"/>
                <w:szCs w:val="16"/>
              </w:rPr>
            </w:pPr>
            <w:r>
              <w:rPr>
                <w:sz w:val="16"/>
                <w:szCs w:val="16"/>
              </w:rPr>
              <w:t>0.545</w:t>
            </w:r>
          </w:p>
        </w:tc>
      </w:tr>
      <w:tr w:rsidR="000B4652" w14:paraId="10414B2E" w14:textId="77777777">
        <w:trPr>
          <w:jc w:val="center"/>
        </w:trPr>
        <w:tc>
          <w:tcPr>
            <w:tcW w:w="0" w:type="auto"/>
          </w:tcPr>
          <w:p w14:paraId="10414B25" w14:textId="77777777" w:rsidR="000B4652" w:rsidRDefault="00F26AED">
            <w:pPr>
              <w:jc w:val="left"/>
              <w:rPr>
                <w:sz w:val="16"/>
                <w:szCs w:val="16"/>
              </w:rPr>
            </w:pPr>
            <w:r>
              <w:rPr>
                <w:sz w:val="16"/>
                <w:szCs w:val="16"/>
              </w:rPr>
              <w:t>Native</w:t>
            </w:r>
          </w:p>
        </w:tc>
        <w:tc>
          <w:tcPr>
            <w:tcW w:w="0" w:type="auto"/>
          </w:tcPr>
          <w:p w14:paraId="10414B26" w14:textId="77777777" w:rsidR="000B4652" w:rsidRDefault="00F26AED">
            <w:pPr>
              <w:jc w:val="left"/>
              <w:rPr>
                <w:i/>
                <w:iCs/>
                <w:sz w:val="16"/>
                <w:szCs w:val="16"/>
              </w:rPr>
            </w:pPr>
            <w:proofErr w:type="spellStart"/>
            <w:r>
              <w:rPr>
                <w:i/>
                <w:iCs/>
                <w:sz w:val="16"/>
                <w:szCs w:val="16"/>
              </w:rPr>
              <w:t>Limnocalanus</w:t>
            </w:r>
            <w:proofErr w:type="spellEnd"/>
            <w:r>
              <w:rPr>
                <w:i/>
                <w:iCs/>
                <w:sz w:val="16"/>
                <w:szCs w:val="16"/>
              </w:rPr>
              <w:t xml:space="preserve"> </w:t>
            </w:r>
            <w:proofErr w:type="spellStart"/>
            <w:r>
              <w:rPr>
                <w:i/>
                <w:iCs/>
                <w:sz w:val="16"/>
                <w:szCs w:val="16"/>
              </w:rPr>
              <w:t>macrurus</w:t>
            </w:r>
            <w:proofErr w:type="spellEnd"/>
          </w:p>
        </w:tc>
        <w:tc>
          <w:tcPr>
            <w:tcW w:w="0" w:type="auto"/>
          </w:tcPr>
          <w:p w14:paraId="10414B27" w14:textId="77777777" w:rsidR="000B4652" w:rsidRDefault="00F26AED">
            <w:pPr>
              <w:jc w:val="left"/>
              <w:rPr>
                <w:sz w:val="16"/>
                <w:szCs w:val="16"/>
              </w:rPr>
            </w:pPr>
            <w:r>
              <w:rPr>
                <w:sz w:val="16"/>
                <w:szCs w:val="16"/>
              </w:rPr>
              <w:t>Plankton</w:t>
            </w:r>
          </w:p>
        </w:tc>
        <w:tc>
          <w:tcPr>
            <w:tcW w:w="0" w:type="auto"/>
          </w:tcPr>
          <w:p w14:paraId="10414B28" w14:textId="77777777" w:rsidR="000B4652" w:rsidRDefault="00F26AED">
            <w:pPr>
              <w:jc w:val="right"/>
              <w:rPr>
                <w:sz w:val="16"/>
                <w:szCs w:val="16"/>
              </w:rPr>
            </w:pPr>
            <w:r>
              <w:rPr>
                <w:sz w:val="16"/>
                <w:szCs w:val="16"/>
              </w:rPr>
              <w:t>59.6</w:t>
            </w:r>
          </w:p>
        </w:tc>
        <w:tc>
          <w:tcPr>
            <w:tcW w:w="0" w:type="auto"/>
          </w:tcPr>
          <w:p w14:paraId="10414B29" w14:textId="77777777" w:rsidR="000B4652" w:rsidRDefault="00F26AED">
            <w:pPr>
              <w:jc w:val="right"/>
              <w:rPr>
                <w:sz w:val="16"/>
                <w:szCs w:val="16"/>
              </w:rPr>
            </w:pPr>
            <w:r>
              <w:rPr>
                <w:sz w:val="16"/>
                <w:szCs w:val="16"/>
              </w:rPr>
              <w:t>63.5</w:t>
            </w:r>
          </w:p>
        </w:tc>
        <w:tc>
          <w:tcPr>
            <w:tcW w:w="0" w:type="auto"/>
          </w:tcPr>
          <w:p w14:paraId="10414B2A" w14:textId="77777777" w:rsidR="000B4652" w:rsidRDefault="00F26AED">
            <w:pPr>
              <w:jc w:val="right"/>
              <w:rPr>
                <w:sz w:val="16"/>
                <w:szCs w:val="16"/>
              </w:rPr>
            </w:pPr>
            <w:r>
              <w:rPr>
                <w:sz w:val="16"/>
                <w:szCs w:val="16"/>
              </w:rPr>
              <w:t>74.4</w:t>
            </w:r>
          </w:p>
        </w:tc>
        <w:tc>
          <w:tcPr>
            <w:tcW w:w="0" w:type="auto"/>
          </w:tcPr>
          <w:p w14:paraId="10414B2B" w14:textId="77777777" w:rsidR="000B4652" w:rsidRDefault="00F26AED">
            <w:pPr>
              <w:jc w:val="right"/>
              <w:rPr>
                <w:sz w:val="16"/>
                <w:szCs w:val="16"/>
              </w:rPr>
            </w:pPr>
            <w:r>
              <w:rPr>
                <w:sz w:val="16"/>
                <w:szCs w:val="16"/>
              </w:rPr>
              <w:t>379</w:t>
            </w:r>
          </w:p>
        </w:tc>
        <w:tc>
          <w:tcPr>
            <w:tcW w:w="0" w:type="auto"/>
          </w:tcPr>
          <w:p w14:paraId="10414B2C" w14:textId="77777777" w:rsidR="000B4652" w:rsidRDefault="00F26AED">
            <w:pPr>
              <w:jc w:val="right"/>
              <w:rPr>
                <w:sz w:val="16"/>
                <w:szCs w:val="16"/>
              </w:rPr>
            </w:pPr>
            <w:r>
              <w:rPr>
                <w:sz w:val="16"/>
                <w:szCs w:val="16"/>
              </w:rPr>
              <w:t>732</w:t>
            </w:r>
          </w:p>
        </w:tc>
        <w:tc>
          <w:tcPr>
            <w:tcW w:w="0" w:type="auto"/>
          </w:tcPr>
          <w:p w14:paraId="10414B2D" w14:textId="77777777" w:rsidR="000B4652" w:rsidRDefault="00F26AED">
            <w:pPr>
              <w:jc w:val="right"/>
              <w:rPr>
                <w:sz w:val="16"/>
                <w:szCs w:val="16"/>
              </w:rPr>
            </w:pPr>
            <w:r>
              <w:rPr>
                <w:sz w:val="16"/>
                <w:szCs w:val="16"/>
              </w:rPr>
              <w:t>0.518</w:t>
            </w:r>
          </w:p>
        </w:tc>
      </w:tr>
      <w:tr w:rsidR="000B4652" w14:paraId="10414B38" w14:textId="77777777">
        <w:trPr>
          <w:jc w:val="center"/>
        </w:trPr>
        <w:tc>
          <w:tcPr>
            <w:tcW w:w="0" w:type="auto"/>
          </w:tcPr>
          <w:p w14:paraId="10414B2F" w14:textId="77777777" w:rsidR="000B4652" w:rsidRDefault="00F26AED">
            <w:pPr>
              <w:jc w:val="left"/>
              <w:rPr>
                <w:sz w:val="16"/>
                <w:szCs w:val="16"/>
              </w:rPr>
            </w:pPr>
            <w:r>
              <w:rPr>
                <w:sz w:val="16"/>
                <w:szCs w:val="16"/>
              </w:rPr>
              <w:t>Native</w:t>
            </w:r>
          </w:p>
        </w:tc>
        <w:tc>
          <w:tcPr>
            <w:tcW w:w="0" w:type="auto"/>
          </w:tcPr>
          <w:p w14:paraId="10414B30" w14:textId="77777777" w:rsidR="000B4652" w:rsidRDefault="00F26AED">
            <w:pPr>
              <w:jc w:val="left"/>
              <w:rPr>
                <w:i/>
                <w:iCs/>
                <w:sz w:val="16"/>
                <w:szCs w:val="16"/>
              </w:rPr>
            </w:pPr>
            <w:r>
              <w:rPr>
                <w:i/>
                <w:iCs/>
                <w:sz w:val="16"/>
                <w:szCs w:val="16"/>
              </w:rPr>
              <w:t xml:space="preserve">Daphnia </w:t>
            </w:r>
            <w:proofErr w:type="spellStart"/>
            <w:r>
              <w:rPr>
                <w:i/>
                <w:iCs/>
                <w:sz w:val="16"/>
                <w:szCs w:val="16"/>
              </w:rPr>
              <w:t>cucullata</w:t>
            </w:r>
            <w:proofErr w:type="spellEnd"/>
          </w:p>
        </w:tc>
        <w:tc>
          <w:tcPr>
            <w:tcW w:w="0" w:type="auto"/>
          </w:tcPr>
          <w:p w14:paraId="10414B31" w14:textId="77777777" w:rsidR="000B4652" w:rsidRDefault="00F26AED">
            <w:pPr>
              <w:jc w:val="left"/>
              <w:rPr>
                <w:sz w:val="16"/>
                <w:szCs w:val="16"/>
              </w:rPr>
            </w:pPr>
            <w:r>
              <w:rPr>
                <w:sz w:val="16"/>
                <w:szCs w:val="16"/>
              </w:rPr>
              <w:t>Plankton</w:t>
            </w:r>
          </w:p>
        </w:tc>
        <w:tc>
          <w:tcPr>
            <w:tcW w:w="0" w:type="auto"/>
          </w:tcPr>
          <w:p w14:paraId="10414B32" w14:textId="77777777" w:rsidR="000B4652" w:rsidRDefault="00F26AED">
            <w:pPr>
              <w:jc w:val="right"/>
              <w:rPr>
                <w:sz w:val="16"/>
                <w:szCs w:val="16"/>
              </w:rPr>
            </w:pPr>
            <w:r>
              <w:rPr>
                <w:sz w:val="16"/>
                <w:szCs w:val="16"/>
              </w:rPr>
              <w:t>49.7</w:t>
            </w:r>
          </w:p>
        </w:tc>
        <w:tc>
          <w:tcPr>
            <w:tcW w:w="0" w:type="auto"/>
          </w:tcPr>
          <w:p w14:paraId="10414B33" w14:textId="77777777" w:rsidR="000B4652" w:rsidRDefault="00F26AED">
            <w:pPr>
              <w:jc w:val="right"/>
              <w:rPr>
                <w:sz w:val="16"/>
                <w:szCs w:val="16"/>
              </w:rPr>
            </w:pPr>
            <w:r>
              <w:rPr>
                <w:sz w:val="16"/>
                <w:szCs w:val="16"/>
              </w:rPr>
              <w:t>53.0</w:t>
            </w:r>
          </w:p>
        </w:tc>
        <w:tc>
          <w:tcPr>
            <w:tcW w:w="0" w:type="auto"/>
          </w:tcPr>
          <w:p w14:paraId="10414B34" w14:textId="77777777" w:rsidR="000B4652" w:rsidRDefault="00F26AED">
            <w:pPr>
              <w:jc w:val="right"/>
              <w:rPr>
                <w:sz w:val="16"/>
                <w:szCs w:val="16"/>
              </w:rPr>
            </w:pPr>
            <w:r>
              <w:rPr>
                <w:sz w:val="16"/>
                <w:szCs w:val="16"/>
              </w:rPr>
              <w:t>65.2</w:t>
            </w:r>
          </w:p>
        </w:tc>
        <w:tc>
          <w:tcPr>
            <w:tcW w:w="0" w:type="auto"/>
          </w:tcPr>
          <w:p w14:paraId="10414B35" w14:textId="77777777" w:rsidR="000B4652" w:rsidRDefault="00F26AED">
            <w:pPr>
              <w:jc w:val="right"/>
              <w:rPr>
                <w:sz w:val="16"/>
                <w:szCs w:val="16"/>
              </w:rPr>
            </w:pPr>
            <w:r>
              <w:rPr>
                <w:sz w:val="16"/>
                <w:szCs w:val="16"/>
              </w:rPr>
              <w:t>37</w:t>
            </w:r>
          </w:p>
        </w:tc>
        <w:tc>
          <w:tcPr>
            <w:tcW w:w="0" w:type="auto"/>
          </w:tcPr>
          <w:p w14:paraId="10414B36" w14:textId="77777777" w:rsidR="000B4652" w:rsidRDefault="00F26AED">
            <w:pPr>
              <w:jc w:val="right"/>
              <w:rPr>
                <w:sz w:val="16"/>
                <w:szCs w:val="16"/>
              </w:rPr>
            </w:pPr>
            <w:r>
              <w:rPr>
                <w:sz w:val="16"/>
                <w:szCs w:val="16"/>
              </w:rPr>
              <w:t>85</w:t>
            </w:r>
          </w:p>
        </w:tc>
        <w:tc>
          <w:tcPr>
            <w:tcW w:w="0" w:type="auto"/>
          </w:tcPr>
          <w:p w14:paraId="10414B37" w14:textId="77777777" w:rsidR="000B4652" w:rsidRDefault="00F26AED">
            <w:pPr>
              <w:jc w:val="right"/>
              <w:rPr>
                <w:sz w:val="16"/>
                <w:szCs w:val="16"/>
              </w:rPr>
            </w:pPr>
            <w:r>
              <w:rPr>
                <w:sz w:val="16"/>
                <w:szCs w:val="16"/>
              </w:rPr>
              <w:t>0.435</w:t>
            </w:r>
          </w:p>
        </w:tc>
      </w:tr>
      <w:tr w:rsidR="000B4652" w14:paraId="10414B42" w14:textId="77777777">
        <w:trPr>
          <w:jc w:val="center"/>
        </w:trPr>
        <w:tc>
          <w:tcPr>
            <w:tcW w:w="0" w:type="auto"/>
          </w:tcPr>
          <w:p w14:paraId="10414B39" w14:textId="77777777" w:rsidR="000B4652" w:rsidRDefault="00F26AED">
            <w:pPr>
              <w:jc w:val="left"/>
              <w:rPr>
                <w:sz w:val="16"/>
                <w:szCs w:val="16"/>
              </w:rPr>
            </w:pPr>
            <w:r>
              <w:rPr>
                <w:sz w:val="16"/>
                <w:szCs w:val="16"/>
              </w:rPr>
              <w:t>Native</w:t>
            </w:r>
          </w:p>
        </w:tc>
        <w:tc>
          <w:tcPr>
            <w:tcW w:w="0" w:type="auto"/>
          </w:tcPr>
          <w:p w14:paraId="10414B3A" w14:textId="77777777" w:rsidR="000B4652" w:rsidRDefault="00F26AED">
            <w:pPr>
              <w:jc w:val="left"/>
              <w:rPr>
                <w:i/>
                <w:iCs/>
                <w:sz w:val="16"/>
                <w:szCs w:val="16"/>
              </w:rPr>
            </w:pPr>
            <w:proofErr w:type="spellStart"/>
            <w:r>
              <w:rPr>
                <w:i/>
                <w:iCs/>
                <w:sz w:val="16"/>
                <w:szCs w:val="16"/>
              </w:rPr>
              <w:t>Eurytemora</w:t>
            </w:r>
            <w:proofErr w:type="spellEnd"/>
            <w:r>
              <w:rPr>
                <w:i/>
                <w:iCs/>
                <w:sz w:val="16"/>
                <w:szCs w:val="16"/>
              </w:rPr>
              <w:t xml:space="preserve"> </w:t>
            </w:r>
            <w:proofErr w:type="spellStart"/>
            <w:r>
              <w:rPr>
                <w:i/>
                <w:iCs/>
                <w:sz w:val="16"/>
                <w:szCs w:val="16"/>
              </w:rPr>
              <w:t>affinis</w:t>
            </w:r>
            <w:proofErr w:type="spellEnd"/>
          </w:p>
        </w:tc>
        <w:tc>
          <w:tcPr>
            <w:tcW w:w="0" w:type="auto"/>
          </w:tcPr>
          <w:p w14:paraId="10414B3B" w14:textId="77777777" w:rsidR="000B4652" w:rsidRDefault="00F26AED">
            <w:pPr>
              <w:jc w:val="left"/>
              <w:rPr>
                <w:sz w:val="16"/>
                <w:szCs w:val="16"/>
              </w:rPr>
            </w:pPr>
            <w:r>
              <w:rPr>
                <w:sz w:val="16"/>
                <w:szCs w:val="16"/>
              </w:rPr>
              <w:t>Plankton</w:t>
            </w:r>
          </w:p>
        </w:tc>
        <w:tc>
          <w:tcPr>
            <w:tcW w:w="0" w:type="auto"/>
          </w:tcPr>
          <w:p w14:paraId="10414B3C" w14:textId="77777777" w:rsidR="000B4652" w:rsidRDefault="00F26AED">
            <w:pPr>
              <w:jc w:val="right"/>
              <w:rPr>
                <w:sz w:val="16"/>
                <w:szCs w:val="16"/>
              </w:rPr>
            </w:pPr>
            <w:r>
              <w:rPr>
                <w:sz w:val="16"/>
                <w:szCs w:val="16"/>
              </w:rPr>
              <w:t>30.9</w:t>
            </w:r>
          </w:p>
        </w:tc>
        <w:tc>
          <w:tcPr>
            <w:tcW w:w="0" w:type="auto"/>
          </w:tcPr>
          <w:p w14:paraId="10414B3D" w14:textId="77777777" w:rsidR="000B4652" w:rsidRDefault="00F26AED">
            <w:pPr>
              <w:jc w:val="right"/>
              <w:rPr>
                <w:sz w:val="16"/>
                <w:szCs w:val="16"/>
              </w:rPr>
            </w:pPr>
            <w:r>
              <w:rPr>
                <w:sz w:val="16"/>
                <w:szCs w:val="16"/>
              </w:rPr>
              <w:t>51.3</w:t>
            </w:r>
          </w:p>
        </w:tc>
        <w:tc>
          <w:tcPr>
            <w:tcW w:w="0" w:type="auto"/>
          </w:tcPr>
          <w:p w14:paraId="10414B3E" w14:textId="77777777" w:rsidR="000B4652" w:rsidRDefault="00F26AED">
            <w:pPr>
              <w:jc w:val="right"/>
              <w:rPr>
                <w:sz w:val="16"/>
                <w:szCs w:val="16"/>
              </w:rPr>
            </w:pPr>
            <w:r>
              <w:rPr>
                <w:sz w:val="16"/>
                <w:szCs w:val="16"/>
              </w:rPr>
              <w:t>65.7</w:t>
            </w:r>
          </w:p>
        </w:tc>
        <w:tc>
          <w:tcPr>
            <w:tcW w:w="0" w:type="auto"/>
          </w:tcPr>
          <w:p w14:paraId="10414B3F" w14:textId="77777777" w:rsidR="000B4652" w:rsidRDefault="00F26AED">
            <w:pPr>
              <w:jc w:val="right"/>
              <w:rPr>
                <w:sz w:val="16"/>
                <w:szCs w:val="16"/>
              </w:rPr>
            </w:pPr>
            <w:r>
              <w:rPr>
                <w:sz w:val="16"/>
                <w:szCs w:val="16"/>
              </w:rPr>
              <w:t>84</w:t>
            </w:r>
          </w:p>
        </w:tc>
        <w:tc>
          <w:tcPr>
            <w:tcW w:w="0" w:type="auto"/>
          </w:tcPr>
          <w:p w14:paraId="10414B40" w14:textId="77777777" w:rsidR="000B4652" w:rsidRDefault="00F26AED">
            <w:pPr>
              <w:jc w:val="right"/>
              <w:rPr>
                <w:sz w:val="16"/>
                <w:szCs w:val="16"/>
              </w:rPr>
            </w:pPr>
            <w:r>
              <w:rPr>
                <w:sz w:val="16"/>
                <w:szCs w:val="16"/>
              </w:rPr>
              <w:t>217</w:t>
            </w:r>
          </w:p>
        </w:tc>
        <w:tc>
          <w:tcPr>
            <w:tcW w:w="0" w:type="auto"/>
          </w:tcPr>
          <w:p w14:paraId="10414B41" w14:textId="77777777" w:rsidR="000B4652" w:rsidRDefault="00F26AED">
            <w:pPr>
              <w:jc w:val="right"/>
              <w:rPr>
                <w:sz w:val="16"/>
                <w:szCs w:val="16"/>
              </w:rPr>
            </w:pPr>
            <w:r>
              <w:rPr>
                <w:sz w:val="16"/>
                <w:szCs w:val="16"/>
              </w:rPr>
              <w:t>0.387</w:t>
            </w:r>
          </w:p>
        </w:tc>
      </w:tr>
      <w:tr w:rsidR="000B4652" w14:paraId="10414B4C" w14:textId="77777777">
        <w:trPr>
          <w:jc w:val="center"/>
        </w:trPr>
        <w:tc>
          <w:tcPr>
            <w:tcW w:w="0" w:type="auto"/>
          </w:tcPr>
          <w:p w14:paraId="10414B43" w14:textId="77777777" w:rsidR="000B4652" w:rsidRDefault="00F26AED">
            <w:pPr>
              <w:jc w:val="left"/>
              <w:rPr>
                <w:sz w:val="16"/>
                <w:szCs w:val="16"/>
              </w:rPr>
            </w:pPr>
            <w:r>
              <w:rPr>
                <w:sz w:val="16"/>
                <w:szCs w:val="16"/>
              </w:rPr>
              <w:t>Native</w:t>
            </w:r>
          </w:p>
        </w:tc>
        <w:tc>
          <w:tcPr>
            <w:tcW w:w="0" w:type="auto"/>
          </w:tcPr>
          <w:p w14:paraId="10414B44" w14:textId="77777777" w:rsidR="000B4652" w:rsidRDefault="00F26AED">
            <w:pPr>
              <w:jc w:val="left"/>
              <w:rPr>
                <w:i/>
                <w:iCs/>
                <w:sz w:val="16"/>
                <w:szCs w:val="16"/>
              </w:rPr>
            </w:pPr>
            <w:proofErr w:type="spellStart"/>
            <w:r>
              <w:rPr>
                <w:i/>
                <w:iCs/>
                <w:sz w:val="16"/>
                <w:szCs w:val="16"/>
              </w:rPr>
              <w:t>Thermocyclops</w:t>
            </w:r>
            <w:proofErr w:type="spellEnd"/>
            <w:r>
              <w:rPr>
                <w:i/>
                <w:iCs/>
                <w:sz w:val="16"/>
                <w:szCs w:val="16"/>
              </w:rPr>
              <w:t xml:space="preserve"> </w:t>
            </w:r>
            <w:proofErr w:type="spellStart"/>
            <w:r>
              <w:rPr>
                <w:i/>
                <w:iCs/>
                <w:sz w:val="16"/>
                <w:szCs w:val="16"/>
              </w:rPr>
              <w:t>oithonoides</w:t>
            </w:r>
            <w:proofErr w:type="spellEnd"/>
          </w:p>
        </w:tc>
        <w:tc>
          <w:tcPr>
            <w:tcW w:w="0" w:type="auto"/>
          </w:tcPr>
          <w:p w14:paraId="10414B45" w14:textId="77777777" w:rsidR="000B4652" w:rsidRDefault="00F26AED">
            <w:pPr>
              <w:jc w:val="left"/>
              <w:rPr>
                <w:sz w:val="16"/>
                <w:szCs w:val="16"/>
              </w:rPr>
            </w:pPr>
            <w:r>
              <w:rPr>
                <w:sz w:val="16"/>
                <w:szCs w:val="16"/>
              </w:rPr>
              <w:t>Plankton</w:t>
            </w:r>
          </w:p>
        </w:tc>
        <w:tc>
          <w:tcPr>
            <w:tcW w:w="0" w:type="auto"/>
          </w:tcPr>
          <w:p w14:paraId="10414B46" w14:textId="77777777" w:rsidR="000B4652" w:rsidRDefault="00F26AED">
            <w:pPr>
              <w:jc w:val="right"/>
              <w:rPr>
                <w:sz w:val="16"/>
                <w:szCs w:val="16"/>
              </w:rPr>
            </w:pPr>
            <w:r>
              <w:rPr>
                <w:sz w:val="16"/>
                <w:szCs w:val="16"/>
              </w:rPr>
              <w:t>51.0</w:t>
            </w:r>
          </w:p>
        </w:tc>
        <w:tc>
          <w:tcPr>
            <w:tcW w:w="0" w:type="auto"/>
          </w:tcPr>
          <w:p w14:paraId="10414B47" w14:textId="77777777" w:rsidR="000B4652" w:rsidRDefault="00F26AED">
            <w:pPr>
              <w:jc w:val="right"/>
              <w:rPr>
                <w:sz w:val="16"/>
                <w:szCs w:val="16"/>
              </w:rPr>
            </w:pPr>
            <w:r>
              <w:rPr>
                <w:sz w:val="16"/>
                <w:szCs w:val="16"/>
              </w:rPr>
              <w:t>59.4</w:t>
            </w:r>
          </w:p>
        </w:tc>
        <w:tc>
          <w:tcPr>
            <w:tcW w:w="0" w:type="auto"/>
          </w:tcPr>
          <w:p w14:paraId="10414B48" w14:textId="77777777" w:rsidR="000B4652" w:rsidRDefault="00F26AED">
            <w:pPr>
              <w:jc w:val="right"/>
              <w:rPr>
                <w:sz w:val="16"/>
                <w:szCs w:val="16"/>
              </w:rPr>
            </w:pPr>
            <w:r>
              <w:rPr>
                <w:sz w:val="16"/>
                <w:szCs w:val="16"/>
              </w:rPr>
              <w:t>65.3</w:t>
            </w:r>
          </w:p>
        </w:tc>
        <w:tc>
          <w:tcPr>
            <w:tcW w:w="0" w:type="auto"/>
          </w:tcPr>
          <w:p w14:paraId="10414B49" w14:textId="77777777" w:rsidR="000B4652" w:rsidRDefault="00F26AED">
            <w:pPr>
              <w:jc w:val="right"/>
              <w:rPr>
                <w:sz w:val="16"/>
                <w:szCs w:val="16"/>
              </w:rPr>
            </w:pPr>
            <w:r>
              <w:rPr>
                <w:sz w:val="16"/>
                <w:szCs w:val="16"/>
              </w:rPr>
              <w:t>39</w:t>
            </w:r>
          </w:p>
        </w:tc>
        <w:tc>
          <w:tcPr>
            <w:tcW w:w="0" w:type="auto"/>
          </w:tcPr>
          <w:p w14:paraId="10414B4A" w14:textId="77777777" w:rsidR="000B4652" w:rsidRDefault="00F26AED">
            <w:pPr>
              <w:jc w:val="right"/>
              <w:rPr>
                <w:sz w:val="16"/>
                <w:szCs w:val="16"/>
              </w:rPr>
            </w:pPr>
            <w:r>
              <w:rPr>
                <w:sz w:val="16"/>
                <w:szCs w:val="16"/>
              </w:rPr>
              <w:t>101</w:t>
            </w:r>
          </w:p>
        </w:tc>
        <w:tc>
          <w:tcPr>
            <w:tcW w:w="0" w:type="auto"/>
          </w:tcPr>
          <w:p w14:paraId="10414B4B" w14:textId="77777777" w:rsidR="000B4652" w:rsidRDefault="00F26AED">
            <w:pPr>
              <w:jc w:val="right"/>
              <w:rPr>
                <w:sz w:val="16"/>
                <w:szCs w:val="16"/>
              </w:rPr>
            </w:pPr>
            <w:r>
              <w:rPr>
                <w:sz w:val="16"/>
                <w:szCs w:val="16"/>
              </w:rPr>
              <w:t>0.386</w:t>
            </w:r>
          </w:p>
        </w:tc>
      </w:tr>
      <w:tr w:rsidR="000B4652" w14:paraId="10414B56" w14:textId="77777777">
        <w:trPr>
          <w:jc w:val="center"/>
        </w:trPr>
        <w:tc>
          <w:tcPr>
            <w:tcW w:w="0" w:type="auto"/>
          </w:tcPr>
          <w:p w14:paraId="10414B4D" w14:textId="77777777" w:rsidR="000B4652" w:rsidRDefault="00F26AED">
            <w:pPr>
              <w:jc w:val="left"/>
              <w:rPr>
                <w:sz w:val="16"/>
                <w:szCs w:val="16"/>
              </w:rPr>
            </w:pPr>
            <w:r>
              <w:rPr>
                <w:sz w:val="16"/>
                <w:szCs w:val="16"/>
              </w:rPr>
              <w:t>Native</w:t>
            </w:r>
          </w:p>
        </w:tc>
        <w:tc>
          <w:tcPr>
            <w:tcW w:w="0" w:type="auto"/>
          </w:tcPr>
          <w:p w14:paraId="10414B4E" w14:textId="77777777" w:rsidR="000B4652" w:rsidRDefault="00F26AED">
            <w:pPr>
              <w:jc w:val="left"/>
              <w:rPr>
                <w:i/>
                <w:iCs/>
                <w:sz w:val="16"/>
                <w:szCs w:val="16"/>
              </w:rPr>
            </w:pPr>
            <w:proofErr w:type="spellStart"/>
            <w:r>
              <w:rPr>
                <w:i/>
                <w:iCs/>
                <w:sz w:val="16"/>
                <w:szCs w:val="16"/>
              </w:rPr>
              <w:t>Kellicottia</w:t>
            </w:r>
            <w:proofErr w:type="spellEnd"/>
            <w:r>
              <w:rPr>
                <w:i/>
                <w:iCs/>
                <w:sz w:val="16"/>
                <w:szCs w:val="16"/>
              </w:rPr>
              <w:t xml:space="preserve"> </w:t>
            </w:r>
            <w:proofErr w:type="spellStart"/>
            <w:r>
              <w:rPr>
                <w:i/>
                <w:iCs/>
                <w:sz w:val="16"/>
                <w:szCs w:val="16"/>
              </w:rPr>
              <w:t>longispina</w:t>
            </w:r>
            <w:proofErr w:type="spellEnd"/>
          </w:p>
        </w:tc>
        <w:tc>
          <w:tcPr>
            <w:tcW w:w="0" w:type="auto"/>
          </w:tcPr>
          <w:p w14:paraId="10414B4F" w14:textId="77777777" w:rsidR="000B4652" w:rsidRDefault="00F26AED">
            <w:pPr>
              <w:jc w:val="left"/>
              <w:rPr>
                <w:sz w:val="16"/>
                <w:szCs w:val="16"/>
              </w:rPr>
            </w:pPr>
            <w:r>
              <w:rPr>
                <w:sz w:val="16"/>
                <w:szCs w:val="16"/>
              </w:rPr>
              <w:t>Plankton</w:t>
            </w:r>
          </w:p>
        </w:tc>
        <w:tc>
          <w:tcPr>
            <w:tcW w:w="0" w:type="auto"/>
          </w:tcPr>
          <w:p w14:paraId="10414B50" w14:textId="77777777" w:rsidR="000B4652" w:rsidRDefault="00F26AED">
            <w:pPr>
              <w:jc w:val="right"/>
              <w:rPr>
                <w:sz w:val="16"/>
                <w:szCs w:val="16"/>
              </w:rPr>
            </w:pPr>
            <w:r>
              <w:rPr>
                <w:sz w:val="16"/>
                <w:szCs w:val="16"/>
              </w:rPr>
              <w:t>33.6</w:t>
            </w:r>
          </w:p>
        </w:tc>
        <w:tc>
          <w:tcPr>
            <w:tcW w:w="0" w:type="auto"/>
          </w:tcPr>
          <w:p w14:paraId="10414B51" w14:textId="77777777" w:rsidR="000B4652" w:rsidRDefault="00F26AED">
            <w:pPr>
              <w:jc w:val="right"/>
              <w:rPr>
                <w:sz w:val="16"/>
                <w:szCs w:val="16"/>
              </w:rPr>
            </w:pPr>
            <w:r>
              <w:rPr>
                <w:sz w:val="16"/>
                <w:szCs w:val="16"/>
              </w:rPr>
              <w:t>52.1</w:t>
            </w:r>
          </w:p>
        </w:tc>
        <w:tc>
          <w:tcPr>
            <w:tcW w:w="0" w:type="auto"/>
          </w:tcPr>
          <w:p w14:paraId="10414B52" w14:textId="77777777" w:rsidR="000B4652" w:rsidRDefault="00F26AED">
            <w:pPr>
              <w:jc w:val="right"/>
              <w:rPr>
                <w:sz w:val="16"/>
                <w:szCs w:val="16"/>
              </w:rPr>
            </w:pPr>
            <w:r>
              <w:rPr>
                <w:sz w:val="16"/>
                <w:szCs w:val="16"/>
              </w:rPr>
              <w:t>64.3</w:t>
            </w:r>
          </w:p>
        </w:tc>
        <w:tc>
          <w:tcPr>
            <w:tcW w:w="0" w:type="auto"/>
          </w:tcPr>
          <w:p w14:paraId="10414B53" w14:textId="77777777" w:rsidR="000B4652" w:rsidRDefault="00F26AED">
            <w:pPr>
              <w:jc w:val="right"/>
              <w:rPr>
                <w:sz w:val="16"/>
                <w:szCs w:val="16"/>
              </w:rPr>
            </w:pPr>
            <w:r>
              <w:rPr>
                <w:sz w:val="16"/>
                <w:szCs w:val="16"/>
              </w:rPr>
              <w:t>20</w:t>
            </w:r>
          </w:p>
        </w:tc>
        <w:tc>
          <w:tcPr>
            <w:tcW w:w="0" w:type="auto"/>
          </w:tcPr>
          <w:p w14:paraId="10414B54" w14:textId="77777777" w:rsidR="000B4652" w:rsidRDefault="00F26AED">
            <w:pPr>
              <w:jc w:val="right"/>
              <w:rPr>
                <w:sz w:val="16"/>
                <w:szCs w:val="16"/>
              </w:rPr>
            </w:pPr>
            <w:r>
              <w:rPr>
                <w:sz w:val="16"/>
                <w:szCs w:val="16"/>
              </w:rPr>
              <w:t>73</w:t>
            </w:r>
          </w:p>
        </w:tc>
        <w:tc>
          <w:tcPr>
            <w:tcW w:w="0" w:type="auto"/>
          </w:tcPr>
          <w:p w14:paraId="10414B55" w14:textId="77777777" w:rsidR="000B4652" w:rsidRDefault="00F26AED">
            <w:pPr>
              <w:jc w:val="right"/>
              <w:rPr>
                <w:sz w:val="16"/>
                <w:szCs w:val="16"/>
              </w:rPr>
            </w:pPr>
            <w:r>
              <w:rPr>
                <w:sz w:val="16"/>
                <w:szCs w:val="16"/>
              </w:rPr>
              <w:t>0.274</w:t>
            </w:r>
          </w:p>
        </w:tc>
      </w:tr>
      <w:tr w:rsidR="000B4652" w14:paraId="10414B60" w14:textId="77777777">
        <w:trPr>
          <w:jc w:val="center"/>
        </w:trPr>
        <w:tc>
          <w:tcPr>
            <w:tcW w:w="0" w:type="auto"/>
          </w:tcPr>
          <w:p w14:paraId="10414B57" w14:textId="77777777" w:rsidR="000B4652" w:rsidRDefault="00F26AED">
            <w:pPr>
              <w:jc w:val="left"/>
              <w:rPr>
                <w:sz w:val="16"/>
                <w:szCs w:val="16"/>
              </w:rPr>
            </w:pPr>
            <w:r>
              <w:rPr>
                <w:sz w:val="16"/>
                <w:szCs w:val="16"/>
              </w:rPr>
              <w:t>Native</w:t>
            </w:r>
          </w:p>
        </w:tc>
        <w:tc>
          <w:tcPr>
            <w:tcW w:w="0" w:type="auto"/>
          </w:tcPr>
          <w:p w14:paraId="10414B58" w14:textId="77777777" w:rsidR="000B4652" w:rsidRDefault="00F26AED">
            <w:pPr>
              <w:jc w:val="left"/>
              <w:rPr>
                <w:i/>
                <w:iCs/>
                <w:sz w:val="16"/>
                <w:szCs w:val="16"/>
              </w:rPr>
            </w:pPr>
            <w:proofErr w:type="spellStart"/>
            <w:r>
              <w:rPr>
                <w:i/>
                <w:iCs/>
                <w:sz w:val="16"/>
                <w:szCs w:val="16"/>
              </w:rPr>
              <w:t>Trichocerca</w:t>
            </w:r>
            <w:proofErr w:type="spellEnd"/>
            <w:r>
              <w:rPr>
                <w:i/>
                <w:iCs/>
                <w:sz w:val="16"/>
                <w:szCs w:val="16"/>
              </w:rPr>
              <w:t xml:space="preserve"> porcellus</w:t>
            </w:r>
          </w:p>
        </w:tc>
        <w:tc>
          <w:tcPr>
            <w:tcW w:w="0" w:type="auto"/>
          </w:tcPr>
          <w:p w14:paraId="10414B59" w14:textId="77777777" w:rsidR="000B4652" w:rsidRDefault="00F26AED">
            <w:pPr>
              <w:jc w:val="left"/>
              <w:rPr>
                <w:sz w:val="16"/>
                <w:szCs w:val="16"/>
              </w:rPr>
            </w:pPr>
            <w:r>
              <w:rPr>
                <w:sz w:val="16"/>
                <w:szCs w:val="16"/>
              </w:rPr>
              <w:t>Plankton</w:t>
            </w:r>
          </w:p>
        </w:tc>
        <w:tc>
          <w:tcPr>
            <w:tcW w:w="0" w:type="auto"/>
          </w:tcPr>
          <w:p w14:paraId="10414B5A" w14:textId="77777777" w:rsidR="000B4652" w:rsidRDefault="00F26AED">
            <w:pPr>
              <w:jc w:val="right"/>
              <w:rPr>
                <w:sz w:val="16"/>
                <w:szCs w:val="16"/>
              </w:rPr>
            </w:pPr>
            <w:r>
              <w:rPr>
                <w:sz w:val="16"/>
                <w:szCs w:val="16"/>
              </w:rPr>
              <w:t>18.8</w:t>
            </w:r>
          </w:p>
        </w:tc>
        <w:tc>
          <w:tcPr>
            <w:tcW w:w="0" w:type="auto"/>
          </w:tcPr>
          <w:p w14:paraId="10414B5B" w14:textId="77777777" w:rsidR="000B4652" w:rsidRDefault="00F26AED">
            <w:pPr>
              <w:jc w:val="right"/>
              <w:rPr>
                <w:sz w:val="16"/>
                <w:szCs w:val="16"/>
              </w:rPr>
            </w:pPr>
            <w:r>
              <w:rPr>
                <w:sz w:val="16"/>
                <w:szCs w:val="16"/>
              </w:rPr>
              <w:t>47.5</w:t>
            </w:r>
          </w:p>
        </w:tc>
        <w:tc>
          <w:tcPr>
            <w:tcW w:w="0" w:type="auto"/>
          </w:tcPr>
          <w:p w14:paraId="10414B5C" w14:textId="77777777" w:rsidR="000B4652" w:rsidRDefault="00F26AED">
            <w:pPr>
              <w:jc w:val="right"/>
              <w:rPr>
                <w:sz w:val="16"/>
                <w:szCs w:val="16"/>
              </w:rPr>
            </w:pPr>
            <w:r>
              <w:rPr>
                <w:sz w:val="16"/>
                <w:szCs w:val="16"/>
              </w:rPr>
              <w:t>62.0</w:t>
            </w:r>
          </w:p>
        </w:tc>
        <w:tc>
          <w:tcPr>
            <w:tcW w:w="0" w:type="auto"/>
          </w:tcPr>
          <w:p w14:paraId="10414B5D" w14:textId="77777777" w:rsidR="000B4652" w:rsidRDefault="00F26AED">
            <w:pPr>
              <w:jc w:val="right"/>
              <w:rPr>
                <w:sz w:val="16"/>
                <w:szCs w:val="16"/>
              </w:rPr>
            </w:pPr>
            <w:r>
              <w:rPr>
                <w:sz w:val="16"/>
                <w:szCs w:val="16"/>
              </w:rPr>
              <w:t>3</w:t>
            </w:r>
          </w:p>
        </w:tc>
        <w:tc>
          <w:tcPr>
            <w:tcW w:w="0" w:type="auto"/>
          </w:tcPr>
          <w:p w14:paraId="10414B5E" w14:textId="77777777" w:rsidR="000B4652" w:rsidRDefault="00F26AED">
            <w:pPr>
              <w:jc w:val="right"/>
              <w:rPr>
                <w:sz w:val="16"/>
                <w:szCs w:val="16"/>
              </w:rPr>
            </w:pPr>
            <w:r>
              <w:rPr>
                <w:sz w:val="16"/>
                <w:szCs w:val="16"/>
              </w:rPr>
              <w:t>11</w:t>
            </w:r>
          </w:p>
        </w:tc>
        <w:tc>
          <w:tcPr>
            <w:tcW w:w="0" w:type="auto"/>
          </w:tcPr>
          <w:p w14:paraId="10414B5F" w14:textId="77777777" w:rsidR="000B4652" w:rsidRDefault="00F26AED">
            <w:pPr>
              <w:jc w:val="right"/>
              <w:rPr>
                <w:sz w:val="16"/>
                <w:szCs w:val="16"/>
              </w:rPr>
            </w:pPr>
            <w:r>
              <w:rPr>
                <w:sz w:val="16"/>
                <w:szCs w:val="16"/>
              </w:rPr>
              <w:t>0.273</w:t>
            </w:r>
          </w:p>
        </w:tc>
      </w:tr>
      <w:tr w:rsidR="000B4652" w14:paraId="10414B6A" w14:textId="77777777">
        <w:trPr>
          <w:jc w:val="center"/>
        </w:trPr>
        <w:tc>
          <w:tcPr>
            <w:tcW w:w="0" w:type="auto"/>
          </w:tcPr>
          <w:p w14:paraId="10414B61" w14:textId="77777777" w:rsidR="000B4652" w:rsidRDefault="00F26AED">
            <w:pPr>
              <w:jc w:val="left"/>
              <w:rPr>
                <w:sz w:val="16"/>
                <w:szCs w:val="16"/>
              </w:rPr>
            </w:pPr>
            <w:r>
              <w:rPr>
                <w:sz w:val="16"/>
                <w:szCs w:val="16"/>
              </w:rPr>
              <w:t>Native</w:t>
            </w:r>
          </w:p>
        </w:tc>
        <w:tc>
          <w:tcPr>
            <w:tcW w:w="0" w:type="auto"/>
          </w:tcPr>
          <w:p w14:paraId="10414B62" w14:textId="77777777" w:rsidR="000B4652" w:rsidRDefault="00F26AED">
            <w:pPr>
              <w:jc w:val="left"/>
              <w:rPr>
                <w:i/>
                <w:iCs/>
                <w:sz w:val="16"/>
                <w:szCs w:val="16"/>
              </w:rPr>
            </w:pPr>
            <w:proofErr w:type="spellStart"/>
            <w:r>
              <w:rPr>
                <w:i/>
                <w:iCs/>
                <w:sz w:val="16"/>
                <w:szCs w:val="16"/>
              </w:rPr>
              <w:t>Notholca</w:t>
            </w:r>
            <w:proofErr w:type="spellEnd"/>
            <w:r>
              <w:rPr>
                <w:i/>
                <w:iCs/>
                <w:sz w:val="16"/>
                <w:szCs w:val="16"/>
              </w:rPr>
              <w:t xml:space="preserve"> </w:t>
            </w:r>
            <w:proofErr w:type="spellStart"/>
            <w:r>
              <w:rPr>
                <w:i/>
                <w:iCs/>
                <w:sz w:val="16"/>
                <w:szCs w:val="16"/>
              </w:rPr>
              <w:t>caudata</w:t>
            </w:r>
            <w:proofErr w:type="spellEnd"/>
          </w:p>
        </w:tc>
        <w:tc>
          <w:tcPr>
            <w:tcW w:w="0" w:type="auto"/>
          </w:tcPr>
          <w:p w14:paraId="10414B63" w14:textId="77777777" w:rsidR="000B4652" w:rsidRDefault="00F26AED">
            <w:pPr>
              <w:jc w:val="left"/>
              <w:rPr>
                <w:sz w:val="16"/>
                <w:szCs w:val="16"/>
              </w:rPr>
            </w:pPr>
            <w:r>
              <w:rPr>
                <w:sz w:val="16"/>
                <w:szCs w:val="16"/>
              </w:rPr>
              <w:t>Plankton</w:t>
            </w:r>
          </w:p>
        </w:tc>
        <w:tc>
          <w:tcPr>
            <w:tcW w:w="0" w:type="auto"/>
          </w:tcPr>
          <w:p w14:paraId="10414B64" w14:textId="77777777" w:rsidR="000B4652" w:rsidRDefault="00F26AED">
            <w:pPr>
              <w:jc w:val="right"/>
              <w:rPr>
                <w:sz w:val="16"/>
                <w:szCs w:val="16"/>
              </w:rPr>
            </w:pPr>
            <w:r>
              <w:rPr>
                <w:sz w:val="16"/>
                <w:szCs w:val="16"/>
              </w:rPr>
              <w:t>45.8</w:t>
            </w:r>
          </w:p>
        </w:tc>
        <w:tc>
          <w:tcPr>
            <w:tcW w:w="0" w:type="auto"/>
          </w:tcPr>
          <w:p w14:paraId="10414B65" w14:textId="77777777" w:rsidR="000B4652" w:rsidRDefault="00F26AED">
            <w:pPr>
              <w:jc w:val="right"/>
              <w:rPr>
                <w:sz w:val="16"/>
                <w:szCs w:val="16"/>
              </w:rPr>
            </w:pPr>
            <w:r>
              <w:rPr>
                <w:sz w:val="16"/>
                <w:szCs w:val="16"/>
              </w:rPr>
              <w:t>46.1</w:t>
            </w:r>
          </w:p>
        </w:tc>
        <w:tc>
          <w:tcPr>
            <w:tcW w:w="0" w:type="auto"/>
          </w:tcPr>
          <w:p w14:paraId="10414B66" w14:textId="77777777" w:rsidR="000B4652" w:rsidRDefault="00F26AED">
            <w:pPr>
              <w:jc w:val="right"/>
              <w:rPr>
                <w:sz w:val="16"/>
                <w:szCs w:val="16"/>
              </w:rPr>
            </w:pPr>
            <w:r>
              <w:rPr>
                <w:sz w:val="16"/>
                <w:szCs w:val="16"/>
              </w:rPr>
              <w:t>58.1</w:t>
            </w:r>
          </w:p>
        </w:tc>
        <w:tc>
          <w:tcPr>
            <w:tcW w:w="0" w:type="auto"/>
          </w:tcPr>
          <w:p w14:paraId="10414B67" w14:textId="77777777" w:rsidR="000B4652" w:rsidRDefault="00F26AED">
            <w:pPr>
              <w:jc w:val="right"/>
              <w:rPr>
                <w:sz w:val="16"/>
                <w:szCs w:val="16"/>
              </w:rPr>
            </w:pPr>
            <w:r>
              <w:rPr>
                <w:sz w:val="16"/>
                <w:szCs w:val="16"/>
              </w:rPr>
              <w:t>1</w:t>
            </w:r>
          </w:p>
        </w:tc>
        <w:tc>
          <w:tcPr>
            <w:tcW w:w="0" w:type="auto"/>
          </w:tcPr>
          <w:p w14:paraId="10414B68" w14:textId="77777777" w:rsidR="000B4652" w:rsidRDefault="00F26AED">
            <w:pPr>
              <w:jc w:val="right"/>
              <w:rPr>
                <w:sz w:val="16"/>
                <w:szCs w:val="16"/>
              </w:rPr>
            </w:pPr>
            <w:r>
              <w:rPr>
                <w:sz w:val="16"/>
                <w:szCs w:val="16"/>
              </w:rPr>
              <w:t>4</w:t>
            </w:r>
          </w:p>
        </w:tc>
        <w:tc>
          <w:tcPr>
            <w:tcW w:w="0" w:type="auto"/>
          </w:tcPr>
          <w:p w14:paraId="10414B69" w14:textId="77777777" w:rsidR="000B4652" w:rsidRDefault="00F26AED">
            <w:pPr>
              <w:jc w:val="right"/>
              <w:rPr>
                <w:sz w:val="16"/>
                <w:szCs w:val="16"/>
              </w:rPr>
            </w:pPr>
            <w:r>
              <w:rPr>
                <w:sz w:val="16"/>
                <w:szCs w:val="16"/>
              </w:rPr>
              <w:t>0.250</w:t>
            </w:r>
          </w:p>
        </w:tc>
      </w:tr>
      <w:tr w:rsidR="000B4652" w14:paraId="10414B74" w14:textId="77777777">
        <w:trPr>
          <w:jc w:val="center"/>
        </w:trPr>
        <w:tc>
          <w:tcPr>
            <w:tcW w:w="0" w:type="auto"/>
          </w:tcPr>
          <w:p w14:paraId="10414B6B" w14:textId="77777777" w:rsidR="000B4652" w:rsidRDefault="00F26AED">
            <w:pPr>
              <w:jc w:val="left"/>
              <w:rPr>
                <w:sz w:val="16"/>
                <w:szCs w:val="16"/>
              </w:rPr>
            </w:pPr>
            <w:r>
              <w:rPr>
                <w:sz w:val="16"/>
                <w:szCs w:val="16"/>
              </w:rPr>
              <w:t>Native</w:t>
            </w:r>
          </w:p>
        </w:tc>
        <w:tc>
          <w:tcPr>
            <w:tcW w:w="0" w:type="auto"/>
          </w:tcPr>
          <w:p w14:paraId="10414B6C" w14:textId="77777777" w:rsidR="000B4652" w:rsidRDefault="00F26AED">
            <w:pPr>
              <w:jc w:val="left"/>
              <w:rPr>
                <w:i/>
                <w:iCs/>
                <w:sz w:val="16"/>
                <w:szCs w:val="16"/>
              </w:rPr>
            </w:pPr>
            <w:r>
              <w:rPr>
                <w:i/>
                <w:iCs/>
                <w:sz w:val="16"/>
                <w:szCs w:val="16"/>
              </w:rPr>
              <w:t xml:space="preserve">Cyclops </w:t>
            </w:r>
            <w:proofErr w:type="spellStart"/>
            <w:r>
              <w:rPr>
                <w:i/>
                <w:iCs/>
                <w:sz w:val="16"/>
                <w:szCs w:val="16"/>
              </w:rPr>
              <w:t>strenuus</w:t>
            </w:r>
            <w:proofErr w:type="spellEnd"/>
          </w:p>
        </w:tc>
        <w:tc>
          <w:tcPr>
            <w:tcW w:w="0" w:type="auto"/>
          </w:tcPr>
          <w:p w14:paraId="10414B6D" w14:textId="77777777" w:rsidR="000B4652" w:rsidRDefault="00F26AED">
            <w:pPr>
              <w:jc w:val="left"/>
              <w:rPr>
                <w:sz w:val="16"/>
                <w:szCs w:val="16"/>
              </w:rPr>
            </w:pPr>
            <w:r>
              <w:rPr>
                <w:sz w:val="16"/>
                <w:szCs w:val="16"/>
              </w:rPr>
              <w:t>Plankton</w:t>
            </w:r>
          </w:p>
        </w:tc>
        <w:tc>
          <w:tcPr>
            <w:tcW w:w="0" w:type="auto"/>
          </w:tcPr>
          <w:p w14:paraId="10414B6E" w14:textId="77777777" w:rsidR="000B4652" w:rsidRDefault="00F26AED">
            <w:pPr>
              <w:jc w:val="right"/>
              <w:rPr>
                <w:sz w:val="16"/>
                <w:szCs w:val="16"/>
              </w:rPr>
            </w:pPr>
            <w:r>
              <w:rPr>
                <w:sz w:val="16"/>
                <w:szCs w:val="16"/>
              </w:rPr>
              <w:t>40.1</w:t>
            </w:r>
          </w:p>
        </w:tc>
        <w:tc>
          <w:tcPr>
            <w:tcW w:w="0" w:type="auto"/>
          </w:tcPr>
          <w:p w14:paraId="10414B6F" w14:textId="77777777" w:rsidR="000B4652" w:rsidRDefault="00F26AED">
            <w:pPr>
              <w:jc w:val="right"/>
              <w:rPr>
                <w:sz w:val="16"/>
                <w:szCs w:val="16"/>
              </w:rPr>
            </w:pPr>
            <w:r>
              <w:rPr>
                <w:sz w:val="16"/>
                <w:szCs w:val="16"/>
              </w:rPr>
              <w:t>51.2</w:t>
            </w:r>
          </w:p>
        </w:tc>
        <w:tc>
          <w:tcPr>
            <w:tcW w:w="0" w:type="auto"/>
          </w:tcPr>
          <w:p w14:paraId="10414B70" w14:textId="77777777" w:rsidR="000B4652" w:rsidRDefault="00F26AED">
            <w:pPr>
              <w:jc w:val="right"/>
              <w:rPr>
                <w:sz w:val="16"/>
                <w:szCs w:val="16"/>
              </w:rPr>
            </w:pPr>
            <w:r>
              <w:rPr>
                <w:sz w:val="16"/>
                <w:szCs w:val="16"/>
              </w:rPr>
              <w:t>61.2</w:t>
            </w:r>
          </w:p>
        </w:tc>
        <w:tc>
          <w:tcPr>
            <w:tcW w:w="0" w:type="auto"/>
          </w:tcPr>
          <w:p w14:paraId="10414B71" w14:textId="77777777" w:rsidR="000B4652" w:rsidRDefault="00F26AED">
            <w:pPr>
              <w:jc w:val="right"/>
              <w:rPr>
                <w:sz w:val="16"/>
                <w:szCs w:val="16"/>
              </w:rPr>
            </w:pPr>
            <w:r>
              <w:rPr>
                <w:sz w:val="16"/>
                <w:szCs w:val="16"/>
              </w:rPr>
              <w:t>3</w:t>
            </w:r>
          </w:p>
        </w:tc>
        <w:tc>
          <w:tcPr>
            <w:tcW w:w="0" w:type="auto"/>
          </w:tcPr>
          <w:p w14:paraId="10414B72" w14:textId="77777777" w:rsidR="000B4652" w:rsidRDefault="00F26AED">
            <w:pPr>
              <w:jc w:val="right"/>
              <w:rPr>
                <w:sz w:val="16"/>
                <w:szCs w:val="16"/>
              </w:rPr>
            </w:pPr>
            <w:r>
              <w:rPr>
                <w:sz w:val="16"/>
                <w:szCs w:val="16"/>
              </w:rPr>
              <w:t>14</w:t>
            </w:r>
          </w:p>
        </w:tc>
        <w:tc>
          <w:tcPr>
            <w:tcW w:w="0" w:type="auto"/>
          </w:tcPr>
          <w:p w14:paraId="10414B73" w14:textId="77777777" w:rsidR="000B4652" w:rsidRDefault="00F26AED">
            <w:pPr>
              <w:jc w:val="right"/>
              <w:rPr>
                <w:sz w:val="16"/>
                <w:szCs w:val="16"/>
              </w:rPr>
            </w:pPr>
            <w:r>
              <w:rPr>
                <w:sz w:val="16"/>
                <w:szCs w:val="16"/>
              </w:rPr>
              <w:t>0.214</w:t>
            </w:r>
          </w:p>
        </w:tc>
      </w:tr>
      <w:tr w:rsidR="000B4652" w14:paraId="10414B7E" w14:textId="77777777">
        <w:trPr>
          <w:jc w:val="center"/>
        </w:trPr>
        <w:tc>
          <w:tcPr>
            <w:tcW w:w="0" w:type="auto"/>
          </w:tcPr>
          <w:p w14:paraId="10414B75" w14:textId="77777777" w:rsidR="000B4652" w:rsidRDefault="00F26AED">
            <w:pPr>
              <w:jc w:val="left"/>
              <w:rPr>
                <w:sz w:val="16"/>
                <w:szCs w:val="16"/>
              </w:rPr>
            </w:pPr>
            <w:r>
              <w:rPr>
                <w:sz w:val="16"/>
                <w:szCs w:val="16"/>
              </w:rPr>
              <w:t>Native</w:t>
            </w:r>
          </w:p>
        </w:tc>
        <w:tc>
          <w:tcPr>
            <w:tcW w:w="0" w:type="auto"/>
          </w:tcPr>
          <w:p w14:paraId="10414B76" w14:textId="77777777" w:rsidR="000B4652" w:rsidRDefault="00F26AED">
            <w:pPr>
              <w:jc w:val="left"/>
              <w:rPr>
                <w:i/>
                <w:iCs/>
                <w:sz w:val="16"/>
                <w:szCs w:val="16"/>
              </w:rPr>
            </w:pPr>
            <w:proofErr w:type="spellStart"/>
            <w:r>
              <w:rPr>
                <w:i/>
                <w:iCs/>
                <w:sz w:val="16"/>
                <w:szCs w:val="16"/>
              </w:rPr>
              <w:t>Biapertura</w:t>
            </w:r>
            <w:proofErr w:type="spellEnd"/>
            <w:r>
              <w:rPr>
                <w:i/>
                <w:iCs/>
                <w:sz w:val="16"/>
                <w:szCs w:val="16"/>
              </w:rPr>
              <w:t xml:space="preserve"> </w:t>
            </w:r>
            <w:proofErr w:type="spellStart"/>
            <w:r>
              <w:rPr>
                <w:i/>
                <w:iCs/>
                <w:sz w:val="16"/>
                <w:szCs w:val="16"/>
              </w:rPr>
              <w:t>affinis</w:t>
            </w:r>
            <w:proofErr w:type="spellEnd"/>
          </w:p>
        </w:tc>
        <w:tc>
          <w:tcPr>
            <w:tcW w:w="0" w:type="auto"/>
          </w:tcPr>
          <w:p w14:paraId="10414B77" w14:textId="77777777" w:rsidR="000B4652" w:rsidRDefault="00F26AED">
            <w:pPr>
              <w:jc w:val="left"/>
              <w:rPr>
                <w:sz w:val="16"/>
                <w:szCs w:val="16"/>
              </w:rPr>
            </w:pPr>
            <w:r>
              <w:rPr>
                <w:sz w:val="16"/>
                <w:szCs w:val="16"/>
              </w:rPr>
              <w:t>Plankton</w:t>
            </w:r>
          </w:p>
        </w:tc>
        <w:tc>
          <w:tcPr>
            <w:tcW w:w="0" w:type="auto"/>
          </w:tcPr>
          <w:p w14:paraId="10414B78" w14:textId="77777777" w:rsidR="000B4652" w:rsidRDefault="00F26AED">
            <w:pPr>
              <w:jc w:val="right"/>
              <w:rPr>
                <w:sz w:val="16"/>
                <w:szCs w:val="16"/>
              </w:rPr>
            </w:pPr>
            <w:r>
              <w:rPr>
                <w:sz w:val="16"/>
                <w:szCs w:val="16"/>
              </w:rPr>
              <w:t>-32.2</w:t>
            </w:r>
          </w:p>
        </w:tc>
        <w:tc>
          <w:tcPr>
            <w:tcW w:w="0" w:type="auto"/>
          </w:tcPr>
          <w:p w14:paraId="10414B79" w14:textId="77777777" w:rsidR="000B4652" w:rsidRDefault="00F26AED">
            <w:pPr>
              <w:jc w:val="right"/>
              <w:rPr>
                <w:sz w:val="16"/>
                <w:szCs w:val="16"/>
              </w:rPr>
            </w:pPr>
            <w:r>
              <w:rPr>
                <w:sz w:val="16"/>
                <w:szCs w:val="16"/>
              </w:rPr>
              <w:t>19.8</w:t>
            </w:r>
          </w:p>
        </w:tc>
        <w:tc>
          <w:tcPr>
            <w:tcW w:w="0" w:type="auto"/>
          </w:tcPr>
          <w:p w14:paraId="10414B7A" w14:textId="77777777" w:rsidR="000B4652" w:rsidRDefault="00F26AED">
            <w:pPr>
              <w:jc w:val="right"/>
              <w:rPr>
                <w:sz w:val="16"/>
                <w:szCs w:val="16"/>
              </w:rPr>
            </w:pPr>
            <w:r>
              <w:rPr>
                <w:sz w:val="16"/>
                <w:szCs w:val="16"/>
              </w:rPr>
              <w:t>56.9</w:t>
            </w:r>
          </w:p>
        </w:tc>
        <w:tc>
          <w:tcPr>
            <w:tcW w:w="0" w:type="auto"/>
          </w:tcPr>
          <w:p w14:paraId="10414B7B" w14:textId="77777777" w:rsidR="000B4652" w:rsidRDefault="00F26AED">
            <w:pPr>
              <w:jc w:val="right"/>
              <w:rPr>
                <w:sz w:val="16"/>
                <w:szCs w:val="16"/>
              </w:rPr>
            </w:pPr>
            <w:r>
              <w:rPr>
                <w:sz w:val="16"/>
                <w:szCs w:val="16"/>
              </w:rPr>
              <w:t>1</w:t>
            </w:r>
          </w:p>
        </w:tc>
        <w:tc>
          <w:tcPr>
            <w:tcW w:w="0" w:type="auto"/>
          </w:tcPr>
          <w:p w14:paraId="10414B7C" w14:textId="77777777" w:rsidR="000B4652" w:rsidRDefault="00F26AED">
            <w:pPr>
              <w:jc w:val="right"/>
              <w:rPr>
                <w:sz w:val="16"/>
                <w:szCs w:val="16"/>
              </w:rPr>
            </w:pPr>
            <w:r>
              <w:rPr>
                <w:sz w:val="16"/>
                <w:szCs w:val="16"/>
              </w:rPr>
              <w:t>5</w:t>
            </w:r>
          </w:p>
        </w:tc>
        <w:tc>
          <w:tcPr>
            <w:tcW w:w="0" w:type="auto"/>
          </w:tcPr>
          <w:p w14:paraId="10414B7D" w14:textId="77777777" w:rsidR="000B4652" w:rsidRDefault="00F26AED">
            <w:pPr>
              <w:jc w:val="right"/>
              <w:rPr>
                <w:sz w:val="16"/>
                <w:szCs w:val="16"/>
              </w:rPr>
            </w:pPr>
            <w:r>
              <w:rPr>
                <w:sz w:val="16"/>
                <w:szCs w:val="16"/>
              </w:rPr>
              <w:t>0.200</w:t>
            </w:r>
          </w:p>
        </w:tc>
      </w:tr>
      <w:tr w:rsidR="000B4652" w14:paraId="10414B88" w14:textId="77777777">
        <w:trPr>
          <w:jc w:val="center"/>
        </w:trPr>
        <w:tc>
          <w:tcPr>
            <w:tcW w:w="0" w:type="auto"/>
          </w:tcPr>
          <w:p w14:paraId="10414B7F" w14:textId="77777777" w:rsidR="000B4652" w:rsidRDefault="00F26AED">
            <w:pPr>
              <w:jc w:val="left"/>
              <w:rPr>
                <w:sz w:val="16"/>
                <w:szCs w:val="16"/>
              </w:rPr>
            </w:pPr>
            <w:r>
              <w:rPr>
                <w:sz w:val="16"/>
                <w:szCs w:val="16"/>
              </w:rPr>
              <w:t>Native</w:t>
            </w:r>
          </w:p>
        </w:tc>
        <w:tc>
          <w:tcPr>
            <w:tcW w:w="0" w:type="auto"/>
          </w:tcPr>
          <w:p w14:paraId="10414B80" w14:textId="77777777" w:rsidR="000B4652" w:rsidRDefault="00F26AED">
            <w:pPr>
              <w:jc w:val="left"/>
              <w:rPr>
                <w:i/>
                <w:iCs/>
                <w:sz w:val="16"/>
                <w:szCs w:val="16"/>
              </w:rPr>
            </w:pPr>
            <w:proofErr w:type="spellStart"/>
            <w:r>
              <w:rPr>
                <w:i/>
                <w:iCs/>
                <w:sz w:val="16"/>
                <w:szCs w:val="16"/>
              </w:rPr>
              <w:t>Eurytemora</w:t>
            </w:r>
            <w:proofErr w:type="spellEnd"/>
            <w:r>
              <w:rPr>
                <w:i/>
                <w:iCs/>
                <w:sz w:val="16"/>
                <w:szCs w:val="16"/>
              </w:rPr>
              <w:t xml:space="preserve"> </w:t>
            </w:r>
            <w:proofErr w:type="spellStart"/>
            <w:r>
              <w:rPr>
                <w:i/>
                <w:iCs/>
                <w:sz w:val="16"/>
                <w:szCs w:val="16"/>
              </w:rPr>
              <w:t>hirundoides</w:t>
            </w:r>
            <w:proofErr w:type="spellEnd"/>
          </w:p>
        </w:tc>
        <w:tc>
          <w:tcPr>
            <w:tcW w:w="0" w:type="auto"/>
          </w:tcPr>
          <w:p w14:paraId="10414B81" w14:textId="77777777" w:rsidR="000B4652" w:rsidRDefault="00F26AED">
            <w:pPr>
              <w:jc w:val="left"/>
              <w:rPr>
                <w:sz w:val="16"/>
                <w:szCs w:val="16"/>
              </w:rPr>
            </w:pPr>
            <w:r>
              <w:rPr>
                <w:sz w:val="16"/>
                <w:szCs w:val="16"/>
              </w:rPr>
              <w:t>Plankton</w:t>
            </w:r>
          </w:p>
        </w:tc>
        <w:tc>
          <w:tcPr>
            <w:tcW w:w="0" w:type="auto"/>
          </w:tcPr>
          <w:p w14:paraId="10414B82" w14:textId="77777777" w:rsidR="000B4652" w:rsidRDefault="00F26AED">
            <w:pPr>
              <w:jc w:val="right"/>
              <w:rPr>
                <w:sz w:val="16"/>
                <w:szCs w:val="16"/>
              </w:rPr>
            </w:pPr>
            <w:r>
              <w:rPr>
                <w:sz w:val="16"/>
                <w:szCs w:val="16"/>
              </w:rPr>
              <w:t>40.6</w:t>
            </w:r>
          </w:p>
        </w:tc>
        <w:tc>
          <w:tcPr>
            <w:tcW w:w="0" w:type="auto"/>
          </w:tcPr>
          <w:p w14:paraId="10414B83" w14:textId="77777777" w:rsidR="000B4652" w:rsidRDefault="00F26AED">
            <w:pPr>
              <w:jc w:val="right"/>
              <w:rPr>
                <w:sz w:val="16"/>
                <w:szCs w:val="16"/>
              </w:rPr>
            </w:pPr>
            <w:r>
              <w:rPr>
                <w:sz w:val="16"/>
                <w:szCs w:val="16"/>
              </w:rPr>
              <w:t>54.1</w:t>
            </w:r>
          </w:p>
        </w:tc>
        <w:tc>
          <w:tcPr>
            <w:tcW w:w="0" w:type="auto"/>
          </w:tcPr>
          <w:p w14:paraId="10414B84" w14:textId="77777777" w:rsidR="000B4652" w:rsidRDefault="00F26AED">
            <w:pPr>
              <w:jc w:val="right"/>
              <w:rPr>
                <w:sz w:val="16"/>
                <w:szCs w:val="16"/>
              </w:rPr>
            </w:pPr>
            <w:r>
              <w:rPr>
                <w:sz w:val="16"/>
                <w:szCs w:val="16"/>
              </w:rPr>
              <w:t>59.4</w:t>
            </w:r>
          </w:p>
        </w:tc>
        <w:tc>
          <w:tcPr>
            <w:tcW w:w="0" w:type="auto"/>
          </w:tcPr>
          <w:p w14:paraId="10414B85" w14:textId="77777777" w:rsidR="000B4652" w:rsidRDefault="00F26AED">
            <w:pPr>
              <w:jc w:val="right"/>
              <w:rPr>
                <w:sz w:val="16"/>
                <w:szCs w:val="16"/>
              </w:rPr>
            </w:pPr>
            <w:r>
              <w:rPr>
                <w:sz w:val="16"/>
                <w:szCs w:val="16"/>
              </w:rPr>
              <w:t>2</w:t>
            </w:r>
          </w:p>
        </w:tc>
        <w:tc>
          <w:tcPr>
            <w:tcW w:w="0" w:type="auto"/>
          </w:tcPr>
          <w:p w14:paraId="10414B86" w14:textId="77777777" w:rsidR="000B4652" w:rsidRDefault="00F26AED">
            <w:pPr>
              <w:jc w:val="right"/>
              <w:rPr>
                <w:sz w:val="16"/>
                <w:szCs w:val="16"/>
              </w:rPr>
            </w:pPr>
            <w:r>
              <w:rPr>
                <w:sz w:val="16"/>
                <w:szCs w:val="16"/>
              </w:rPr>
              <w:t>10</w:t>
            </w:r>
          </w:p>
        </w:tc>
        <w:tc>
          <w:tcPr>
            <w:tcW w:w="0" w:type="auto"/>
          </w:tcPr>
          <w:p w14:paraId="10414B87" w14:textId="77777777" w:rsidR="000B4652" w:rsidRDefault="00F26AED">
            <w:pPr>
              <w:jc w:val="right"/>
              <w:rPr>
                <w:sz w:val="16"/>
                <w:szCs w:val="16"/>
              </w:rPr>
            </w:pPr>
            <w:r>
              <w:rPr>
                <w:sz w:val="16"/>
                <w:szCs w:val="16"/>
              </w:rPr>
              <w:t>0.200</w:t>
            </w:r>
          </w:p>
        </w:tc>
      </w:tr>
      <w:tr w:rsidR="000B4652" w14:paraId="10414B92" w14:textId="77777777">
        <w:trPr>
          <w:jc w:val="center"/>
        </w:trPr>
        <w:tc>
          <w:tcPr>
            <w:tcW w:w="0" w:type="auto"/>
          </w:tcPr>
          <w:p w14:paraId="10414B89" w14:textId="77777777" w:rsidR="000B4652" w:rsidRDefault="00F26AED">
            <w:pPr>
              <w:jc w:val="left"/>
              <w:rPr>
                <w:sz w:val="16"/>
                <w:szCs w:val="16"/>
              </w:rPr>
            </w:pPr>
            <w:r>
              <w:rPr>
                <w:sz w:val="16"/>
                <w:szCs w:val="16"/>
              </w:rPr>
              <w:t>Native</w:t>
            </w:r>
          </w:p>
        </w:tc>
        <w:tc>
          <w:tcPr>
            <w:tcW w:w="0" w:type="auto"/>
          </w:tcPr>
          <w:p w14:paraId="10414B8A" w14:textId="77777777" w:rsidR="000B4652" w:rsidRDefault="00F26AED">
            <w:pPr>
              <w:jc w:val="left"/>
              <w:rPr>
                <w:i/>
                <w:iCs/>
                <w:sz w:val="16"/>
                <w:szCs w:val="16"/>
              </w:rPr>
            </w:pPr>
            <w:proofErr w:type="spellStart"/>
            <w:r>
              <w:rPr>
                <w:i/>
                <w:iCs/>
                <w:sz w:val="16"/>
                <w:szCs w:val="16"/>
              </w:rPr>
              <w:t>Trichocerca</w:t>
            </w:r>
            <w:proofErr w:type="spellEnd"/>
            <w:r>
              <w:rPr>
                <w:i/>
                <w:iCs/>
                <w:sz w:val="16"/>
                <w:szCs w:val="16"/>
              </w:rPr>
              <w:t xml:space="preserve"> </w:t>
            </w:r>
            <w:proofErr w:type="spellStart"/>
            <w:r>
              <w:rPr>
                <w:i/>
                <w:iCs/>
                <w:sz w:val="16"/>
                <w:szCs w:val="16"/>
              </w:rPr>
              <w:t>capucina</w:t>
            </w:r>
            <w:proofErr w:type="spellEnd"/>
          </w:p>
        </w:tc>
        <w:tc>
          <w:tcPr>
            <w:tcW w:w="0" w:type="auto"/>
          </w:tcPr>
          <w:p w14:paraId="10414B8B" w14:textId="77777777" w:rsidR="000B4652" w:rsidRDefault="00F26AED">
            <w:pPr>
              <w:jc w:val="left"/>
              <w:rPr>
                <w:sz w:val="16"/>
                <w:szCs w:val="16"/>
              </w:rPr>
            </w:pPr>
            <w:r>
              <w:rPr>
                <w:sz w:val="16"/>
                <w:szCs w:val="16"/>
              </w:rPr>
              <w:t>Plankton</w:t>
            </w:r>
          </w:p>
        </w:tc>
        <w:tc>
          <w:tcPr>
            <w:tcW w:w="0" w:type="auto"/>
          </w:tcPr>
          <w:p w14:paraId="10414B8C" w14:textId="77777777" w:rsidR="000B4652" w:rsidRDefault="00F26AED">
            <w:pPr>
              <w:jc w:val="right"/>
              <w:rPr>
                <w:sz w:val="16"/>
                <w:szCs w:val="16"/>
              </w:rPr>
            </w:pPr>
            <w:r>
              <w:rPr>
                <w:sz w:val="16"/>
                <w:szCs w:val="16"/>
              </w:rPr>
              <w:t>18.3</w:t>
            </w:r>
          </w:p>
        </w:tc>
        <w:tc>
          <w:tcPr>
            <w:tcW w:w="0" w:type="auto"/>
          </w:tcPr>
          <w:p w14:paraId="10414B8D" w14:textId="77777777" w:rsidR="000B4652" w:rsidRDefault="00F26AED">
            <w:pPr>
              <w:jc w:val="right"/>
              <w:rPr>
                <w:sz w:val="16"/>
                <w:szCs w:val="16"/>
              </w:rPr>
            </w:pPr>
            <w:r>
              <w:rPr>
                <w:sz w:val="16"/>
                <w:szCs w:val="16"/>
              </w:rPr>
              <w:t>48.9</w:t>
            </w:r>
          </w:p>
        </w:tc>
        <w:tc>
          <w:tcPr>
            <w:tcW w:w="0" w:type="auto"/>
          </w:tcPr>
          <w:p w14:paraId="10414B8E" w14:textId="77777777" w:rsidR="000B4652" w:rsidRDefault="00F26AED">
            <w:pPr>
              <w:jc w:val="right"/>
              <w:rPr>
                <w:sz w:val="16"/>
                <w:szCs w:val="16"/>
              </w:rPr>
            </w:pPr>
            <w:r>
              <w:rPr>
                <w:sz w:val="16"/>
                <w:szCs w:val="16"/>
              </w:rPr>
              <w:t>62.0</w:t>
            </w:r>
          </w:p>
        </w:tc>
        <w:tc>
          <w:tcPr>
            <w:tcW w:w="0" w:type="auto"/>
          </w:tcPr>
          <w:p w14:paraId="10414B8F" w14:textId="77777777" w:rsidR="000B4652" w:rsidRDefault="00F26AED">
            <w:pPr>
              <w:jc w:val="right"/>
              <w:rPr>
                <w:sz w:val="16"/>
                <w:szCs w:val="16"/>
              </w:rPr>
            </w:pPr>
            <w:r>
              <w:rPr>
                <w:sz w:val="16"/>
                <w:szCs w:val="16"/>
              </w:rPr>
              <w:t>3</w:t>
            </w:r>
          </w:p>
        </w:tc>
        <w:tc>
          <w:tcPr>
            <w:tcW w:w="0" w:type="auto"/>
          </w:tcPr>
          <w:p w14:paraId="10414B90" w14:textId="77777777" w:rsidR="000B4652" w:rsidRDefault="00F26AED">
            <w:pPr>
              <w:jc w:val="right"/>
              <w:rPr>
                <w:sz w:val="16"/>
                <w:szCs w:val="16"/>
              </w:rPr>
            </w:pPr>
            <w:r>
              <w:rPr>
                <w:sz w:val="16"/>
                <w:szCs w:val="16"/>
              </w:rPr>
              <w:t>15</w:t>
            </w:r>
          </w:p>
        </w:tc>
        <w:tc>
          <w:tcPr>
            <w:tcW w:w="0" w:type="auto"/>
          </w:tcPr>
          <w:p w14:paraId="10414B91" w14:textId="77777777" w:rsidR="000B4652" w:rsidRDefault="00F26AED">
            <w:pPr>
              <w:jc w:val="right"/>
              <w:rPr>
                <w:sz w:val="16"/>
                <w:szCs w:val="16"/>
              </w:rPr>
            </w:pPr>
            <w:r>
              <w:rPr>
                <w:sz w:val="16"/>
                <w:szCs w:val="16"/>
              </w:rPr>
              <w:t>0.200</w:t>
            </w:r>
          </w:p>
        </w:tc>
      </w:tr>
      <w:tr w:rsidR="000B4652" w14:paraId="10414B9C" w14:textId="77777777">
        <w:trPr>
          <w:jc w:val="center"/>
        </w:trPr>
        <w:tc>
          <w:tcPr>
            <w:tcW w:w="0" w:type="auto"/>
          </w:tcPr>
          <w:p w14:paraId="10414B93" w14:textId="77777777" w:rsidR="000B4652" w:rsidRDefault="00F26AED">
            <w:pPr>
              <w:jc w:val="left"/>
              <w:rPr>
                <w:sz w:val="16"/>
                <w:szCs w:val="16"/>
              </w:rPr>
            </w:pPr>
            <w:r>
              <w:rPr>
                <w:sz w:val="16"/>
                <w:szCs w:val="16"/>
              </w:rPr>
              <w:t>Native</w:t>
            </w:r>
          </w:p>
        </w:tc>
        <w:tc>
          <w:tcPr>
            <w:tcW w:w="0" w:type="auto"/>
          </w:tcPr>
          <w:p w14:paraId="10414B94" w14:textId="77777777" w:rsidR="000B4652" w:rsidRDefault="00F26AED">
            <w:pPr>
              <w:jc w:val="left"/>
              <w:rPr>
                <w:i/>
                <w:iCs/>
                <w:sz w:val="16"/>
                <w:szCs w:val="16"/>
              </w:rPr>
            </w:pPr>
            <w:proofErr w:type="spellStart"/>
            <w:r>
              <w:rPr>
                <w:i/>
                <w:iCs/>
                <w:sz w:val="16"/>
                <w:szCs w:val="16"/>
              </w:rPr>
              <w:t>Moina</w:t>
            </w:r>
            <w:proofErr w:type="spellEnd"/>
            <w:r>
              <w:rPr>
                <w:i/>
                <w:iCs/>
                <w:sz w:val="16"/>
                <w:szCs w:val="16"/>
              </w:rPr>
              <w:t xml:space="preserve"> </w:t>
            </w:r>
            <w:proofErr w:type="spellStart"/>
            <w:r>
              <w:rPr>
                <w:i/>
                <w:iCs/>
                <w:sz w:val="16"/>
                <w:szCs w:val="16"/>
              </w:rPr>
              <w:t>macrocopa</w:t>
            </w:r>
            <w:proofErr w:type="spellEnd"/>
          </w:p>
        </w:tc>
        <w:tc>
          <w:tcPr>
            <w:tcW w:w="0" w:type="auto"/>
          </w:tcPr>
          <w:p w14:paraId="10414B95" w14:textId="77777777" w:rsidR="000B4652" w:rsidRDefault="00F26AED">
            <w:pPr>
              <w:jc w:val="left"/>
              <w:rPr>
                <w:sz w:val="16"/>
                <w:szCs w:val="16"/>
              </w:rPr>
            </w:pPr>
            <w:r>
              <w:rPr>
                <w:sz w:val="16"/>
                <w:szCs w:val="16"/>
              </w:rPr>
              <w:t>Plankton</w:t>
            </w:r>
          </w:p>
        </w:tc>
        <w:tc>
          <w:tcPr>
            <w:tcW w:w="0" w:type="auto"/>
          </w:tcPr>
          <w:p w14:paraId="10414B96" w14:textId="77777777" w:rsidR="000B4652" w:rsidRDefault="00F26AED">
            <w:pPr>
              <w:jc w:val="right"/>
              <w:rPr>
                <w:sz w:val="16"/>
                <w:szCs w:val="16"/>
              </w:rPr>
            </w:pPr>
            <w:r>
              <w:rPr>
                <w:sz w:val="16"/>
                <w:szCs w:val="16"/>
              </w:rPr>
              <w:t>19.2</w:t>
            </w:r>
          </w:p>
        </w:tc>
        <w:tc>
          <w:tcPr>
            <w:tcW w:w="0" w:type="auto"/>
          </w:tcPr>
          <w:p w14:paraId="10414B97" w14:textId="77777777" w:rsidR="000B4652" w:rsidRDefault="00F26AED">
            <w:pPr>
              <w:jc w:val="right"/>
              <w:rPr>
                <w:sz w:val="16"/>
                <w:szCs w:val="16"/>
              </w:rPr>
            </w:pPr>
            <w:r>
              <w:rPr>
                <w:sz w:val="16"/>
                <w:szCs w:val="16"/>
              </w:rPr>
              <w:t>50.7</w:t>
            </w:r>
          </w:p>
        </w:tc>
        <w:tc>
          <w:tcPr>
            <w:tcW w:w="0" w:type="auto"/>
          </w:tcPr>
          <w:p w14:paraId="10414B98" w14:textId="77777777" w:rsidR="000B4652" w:rsidRDefault="00F26AED">
            <w:pPr>
              <w:jc w:val="right"/>
              <w:rPr>
                <w:sz w:val="16"/>
                <w:szCs w:val="16"/>
              </w:rPr>
            </w:pPr>
            <w:r>
              <w:rPr>
                <w:sz w:val="16"/>
                <w:szCs w:val="16"/>
              </w:rPr>
              <w:t>61.8</w:t>
            </w:r>
          </w:p>
        </w:tc>
        <w:tc>
          <w:tcPr>
            <w:tcW w:w="0" w:type="auto"/>
          </w:tcPr>
          <w:p w14:paraId="10414B99" w14:textId="77777777" w:rsidR="000B4652" w:rsidRDefault="00F26AED">
            <w:pPr>
              <w:jc w:val="right"/>
              <w:rPr>
                <w:sz w:val="16"/>
                <w:szCs w:val="16"/>
              </w:rPr>
            </w:pPr>
            <w:r>
              <w:rPr>
                <w:sz w:val="16"/>
                <w:szCs w:val="16"/>
              </w:rPr>
              <w:t>4</w:t>
            </w:r>
          </w:p>
        </w:tc>
        <w:tc>
          <w:tcPr>
            <w:tcW w:w="0" w:type="auto"/>
          </w:tcPr>
          <w:p w14:paraId="10414B9A" w14:textId="77777777" w:rsidR="000B4652" w:rsidRDefault="00F26AED">
            <w:pPr>
              <w:jc w:val="right"/>
              <w:rPr>
                <w:sz w:val="16"/>
                <w:szCs w:val="16"/>
              </w:rPr>
            </w:pPr>
            <w:r>
              <w:rPr>
                <w:sz w:val="16"/>
                <w:szCs w:val="16"/>
              </w:rPr>
              <w:t>22</w:t>
            </w:r>
          </w:p>
        </w:tc>
        <w:tc>
          <w:tcPr>
            <w:tcW w:w="0" w:type="auto"/>
          </w:tcPr>
          <w:p w14:paraId="10414B9B" w14:textId="77777777" w:rsidR="000B4652" w:rsidRDefault="00F26AED">
            <w:pPr>
              <w:jc w:val="right"/>
              <w:rPr>
                <w:sz w:val="16"/>
                <w:szCs w:val="16"/>
              </w:rPr>
            </w:pPr>
            <w:r>
              <w:rPr>
                <w:sz w:val="16"/>
                <w:szCs w:val="16"/>
              </w:rPr>
              <w:t>0.182</w:t>
            </w:r>
          </w:p>
        </w:tc>
      </w:tr>
      <w:tr w:rsidR="000B4652" w14:paraId="10414BA6" w14:textId="77777777">
        <w:trPr>
          <w:jc w:val="center"/>
        </w:trPr>
        <w:tc>
          <w:tcPr>
            <w:tcW w:w="0" w:type="auto"/>
          </w:tcPr>
          <w:p w14:paraId="10414B9D" w14:textId="77777777" w:rsidR="000B4652" w:rsidRDefault="00F26AED">
            <w:pPr>
              <w:jc w:val="left"/>
              <w:rPr>
                <w:sz w:val="16"/>
                <w:szCs w:val="16"/>
              </w:rPr>
            </w:pPr>
            <w:r>
              <w:rPr>
                <w:sz w:val="16"/>
                <w:szCs w:val="16"/>
              </w:rPr>
              <w:t>Native</w:t>
            </w:r>
          </w:p>
        </w:tc>
        <w:tc>
          <w:tcPr>
            <w:tcW w:w="0" w:type="auto"/>
          </w:tcPr>
          <w:p w14:paraId="10414B9E" w14:textId="77777777" w:rsidR="000B4652" w:rsidRDefault="00F26AED">
            <w:pPr>
              <w:jc w:val="left"/>
              <w:rPr>
                <w:i/>
                <w:iCs/>
                <w:sz w:val="16"/>
                <w:szCs w:val="16"/>
              </w:rPr>
            </w:pPr>
            <w:proofErr w:type="spellStart"/>
            <w:r>
              <w:rPr>
                <w:i/>
                <w:iCs/>
                <w:sz w:val="16"/>
                <w:szCs w:val="16"/>
              </w:rPr>
              <w:t>Eurycercus</w:t>
            </w:r>
            <w:proofErr w:type="spellEnd"/>
            <w:r>
              <w:rPr>
                <w:i/>
                <w:iCs/>
                <w:sz w:val="16"/>
                <w:szCs w:val="16"/>
              </w:rPr>
              <w:t xml:space="preserve"> </w:t>
            </w:r>
            <w:proofErr w:type="spellStart"/>
            <w:r>
              <w:rPr>
                <w:i/>
                <w:iCs/>
                <w:sz w:val="16"/>
                <w:szCs w:val="16"/>
              </w:rPr>
              <w:t>lamellatus</w:t>
            </w:r>
            <w:proofErr w:type="spellEnd"/>
          </w:p>
        </w:tc>
        <w:tc>
          <w:tcPr>
            <w:tcW w:w="0" w:type="auto"/>
          </w:tcPr>
          <w:p w14:paraId="10414B9F" w14:textId="77777777" w:rsidR="000B4652" w:rsidRDefault="00F26AED">
            <w:pPr>
              <w:jc w:val="left"/>
              <w:rPr>
                <w:sz w:val="16"/>
                <w:szCs w:val="16"/>
              </w:rPr>
            </w:pPr>
            <w:r>
              <w:rPr>
                <w:sz w:val="16"/>
                <w:szCs w:val="16"/>
              </w:rPr>
              <w:t>Plankton</w:t>
            </w:r>
          </w:p>
        </w:tc>
        <w:tc>
          <w:tcPr>
            <w:tcW w:w="0" w:type="auto"/>
          </w:tcPr>
          <w:p w14:paraId="10414BA0" w14:textId="77777777" w:rsidR="000B4652" w:rsidRDefault="00F26AED">
            <w:pPr>
              <w:jc w:val="right"/>
              <w:rPr>
                <w:sz w:val="16"/>
                <w:szCs w:val="16"/>
              </w:rPr>
            </w:pPr>
            <w:r>
              <w:rPr>
                <w:sz w:val="16"/>
                <w:szCs w:val="16"/>
              </w:rPr>
              <w:t>50.6</w:t>
            </w:r>
          </w:p>
        </w:tc>
        <w:tc>
          <w:tcPr>
            <w:tcW w:w="0" w:type="auto"/>
          </w:tcPr>
          <w:p w14:paraId="10414BA1" w14:textId="77777777" w:rsidR="000B4652" w:rsidRDefault="00F26AED">
            <w:pPr>
              <w:jc w:val="right"/>
              <w:rPr>
                <w:sz w:val="16"/>
                <w:szCs w:val="16"/>
              </w:rPr>
            </w:pPr>
            <w:r>
              <w:rPr>
                <w:sz w:val="16"/>
                <w:szCs w:val="16"/>
              </w:rPr>
              <w:t>60.0</w:t>
            </w:r>
          </w:p>
        </w:tc>
        <w:tc>
          <w:tcPr>
            <w:tcW w:w="0" w:type="auto"/>
          </w:tcPr>
          <w:p w14:paraId="10414BA2" w14:textId="77777777" w:rsidR="000B4652" w:rsidRDefault="00F26AED">
            <w:pPr>
              <w:jc w:val="right"/>
              <w:rPr>
                <w:sz w:val="16"/>
                <w:szCs w:val="16"/>
              </w:rPr>
            </w:pPr>
            <w:r>
              <w:rPr>
                <w:sz w:val="16"/>
                <w:szCs w:val="16"/>
              </w:rPr>
              <w:t>69.6</w:t>
            </w:r>
          </w:p>
        </w:tc>
        <w:tc>
          <w:tcPr>
            <w:tcW w:w="0" w:type="auto"/>
          </w:tcPr>
          <w:p w14:paraId="10414BA3" w14:textId="77777777" w:rsidR="000B4652" w:rsidRDefault="00F26AED">
            <w:pPr>
              <w:jc w:val="right"/>
              <w:rPr>
                <w:sz w:val="16"/>
                <w:szCs w:val="16"/>
              </w:rPr>
            </w:pPr>
            <w:r>
              <w:rPr>
                <w:sz w:val="16"/>
                <w:szCs w:val="16"/>
              </w:rPr>
              <w:t>60</w:t>
            </w:r>
          </w:p>
        </w:tc>
        <w:tc>
          <w:tcPr>
            <w:tcW w:w="0" w:type="auto"/>
          </w:tcPr>
          <w:p w14:paraId="10414BA4" w14:textId="77777777" w:rsidR="000B4652" w:rsidRDefault="00F26AED">
            <w:pPr>
              <w:jc w:val="right"/>
              <w:rPr>
                <w:sz w:val="16"/>
                <w:szCs w:val="16"/>
              </w:rPr>
            </w:pPr>
            <w:r>
              <w:rPr>
                <w:sz w:val="16"/>
                <w:szCs w:val="16"/>
              </w:rPr>
              <w:t>339</w:t>
            </w:r>
          </w:p>
        </w:tc>
        <w:tc>
          <w:tcPr>
            <w:tcW w:w="0" w:type="auto"/>
          </w:tcPr>
          <w:p w14:paraId="10414BA5" w14:textId="77777777" w:rsidR="000B4652" w:rsidRDefault="00F26AED">
            <w:pPr>
              <w:jc w:val="right"/>
              <w:rPr>
                <w:sz w:val="16"/>
                <w:szCs w:val="16"/>
              </w:rPr>
            </w:pPr>
            <w:r>
              <w:rPr>
                <w:sz w:val="16"/>
                <w:szCs w:val="16"/>
              </w:rPr>
              <w:t>0.177</w:t>
            </w:r>
          </w:p>
        </w:tc>
      </w:tr>
      <w:tr w:rsidR="000B4652" w14:paraId="10414BB0" w14:textId="77777777">
        <w:trPr>
          <w:jc w:val="center"/>
        </w:trPr>
        <w:tc>
          <w:tcPr>
            <w:tcW w:w="0" w:type="auto"/>
          </w:tcPr>
          <w:p w14:paraId="10414BA7" w14:textId="77777777" w:rsidR="000B4652" w:rsidRDefault="00F26AED">
            <w:pPr>
              <w:jc w:val="left"/>
              <w:rPr>
                <w:sz w:val="16"/>
                <w:szCs w:val="16"/>
              </w:rPr>
            </w:pPr>
            <w:r>
              <w:rPr>
                <w:sz w:val="16"/>
                <w:szCs w:val="16"/>
              </w:rPr>
              <w:t>Native</w:t>
            </w:r>
          </w:p>
        </w:tc>
        <w:tc>
          <w:tcPr>
            <w:tcW w:w="0" w:type="auto"/>
          </w:tcPr>
          <w:p w14:paraId="10414BA8" w14:textId="77777777" w:rsidR="000B4652" w:rsidRDefault="00F26AED">
            <w:pPr>
              <w:jc w:val="left"/>
              <w:rPr>
                <w:i/>
                <w:iCs/>
                <w:sz w:val="16"/>
                <w:szCs w:val="16"/>
              </w:rPr>
            </w:pPr>
            <w:proofErr w:type="spellStart"/>
            <w:r>
              <w:rPr>
                <w:i/>
                <w:iCs/>
                <w:sz w:val="16"/>
                <w:szCs w:val="16"/>
              </w:rPr>
              <w:t>Notholca</w:t>
            </w:r>
            <w:proofErr w:type="spellEnd"/>
            <w:r>
              <w:rPr>
                <w:i/>
                <w:iCs/>
                <w:sz w:val="16"/>
                <w:szCs w:val="16"/>
              </w:rPr>
              <w:t xml:space="preserve"> acuminata</w:t>
            </w:r>
          </w:p>
        </w:tc>
        <w:tc>
          <w:tcPr>
            <w:tcW w:w="0" w:type="auto"/>
          </w:tcPr>
          <w:p w14:paraId="10414BA9" w14:textId="77777777" w:rsidR="000B4652" w:rsidRDefault="00F26AED">
            <w:pPr>
              <w:jc w:val="left"/>
              <w:rPr>
                <w:sz w:val="16"/>
                <w:szCs w:val="16"/>
              </w:rPr>
            </w:pPr>
            <w:r>
              <w:rPr>
                <w:sz w:val="16"/>
                <w:szCs w:val="16"/>
              </w:rPr>
              <w:t>Plankton</w:t>
            </w:r>
          </w:p>
        </w:tc>
        <w:tc>
          <w:tcPr>
            <w:tcW w:w="0" w:type="auto"/>
          </w:tcPr>
          <w:p w14:paraId="10414BAA" w14:textId="77777777" w:rsidR="000B4652" w:rsidRDefault="00F26AED">
            <w:pPr>
              <w:jc w:val="right"/>
              <w:rPr>
                <w:sz w:val="16"/>
                <w:szCs w:val="16"/>
              </w:rPr>
            </w:pPr>
            <w:r>
              <w:rPr>
                <w:sz w:val="16"/>
                <w:szCs w:val="16"/>
              </w:rPr>
              <w:t>43.5</w:t>
            </w:r>
          </w:p>
        </w:tc>
        <w:tc>
          <w:tcPr>
            <w:tcW w:w="0" w:type="auto"/>
          </w:tcPr>
          <w:p w14:paraId="10414BAB" w14:textId="77777777" w:rsidR="000B4652" w:rsidRDefault="00F26AED">
            <w:pPr>
              <w:jc w:val="right"/>
              <w:rPr>
                <w:sz w:val="16"/>
                <w:szCs w:val="16"/>
              </w:rPr>
            </w:pPr>
            <w:r>
              <w:rPr>
                <w:sz w:val="16"/>
                <w:szCs w:val="16"/>
              </w:rPr>
              <w:t>51.9</w:t>
            </w:r>
          </w:p>
        </w:tc>
        <w:tc>
          <w:tcPr>
            <w:tcW w:w="0" w:type="auto"/>
          </w:tcPr>
          <w:p w14:paraId="10414BAC" w14:textId="77777777" w:rsidR="000B4652" w:rsidRDefault="00F26AED">
            <w:pPr>
              <w:jc w:val="right"/>
              <w:rPr>
                <w:sz w:val="16"/>
                <w:szCs w:val="16"/>
              </w:rPr>
            </w:pPr>
            <w:r>
              <w:rPr>
                <w:sz w:val="16"/>
                <w:szCs w:val="16"/>
              </w:rPr>
              <w:t>62.0</w:t>
            </w:r>
          </w:p>
        </w:tc>
        <w:tc>
          <w:tcPr>
            <w:tcW w:w="0" w:type="auto"/>
          </w:tcPr>
          <w:p w14:paraId="10414BAD" w14:textId="77777777" w:rsidR="000B4652" w:rsidRDefault="00F26AED">
            <w:pPr>
              <w:jc w:val="right"/>
              <w:rPr>
                <w:sz w:val="16"/>
                <w:szCs w:val="16"/>
              </w:rPr>
            </w:pPr>
            <w:r>
              <w:rPr>
                <w:sz w:val="16"/>
                <w:szCs w:val="16"/>
              </w:rPr>
              <w:t>3</w:t>
            </w:r>
          </w:p>
        </w:tc>
        <w:tc>
          <w:tcPr>
            <w:tcW w:w="0" w:type="auto"/>
          </w:tcPr>
          <w:p w14:paraId="10414BAE" w14:textId="77777777" w:rsidR="000B4652" w:rsidRDefault="00F26AED">
            <w:pPr>
              <w:jc w:val="right"/>
              <w:rPr>
                <w:sz w:val="16"/>
                <w:szCs w:val="16"/>
              </w:rPr>
            </w:pPr>
            <w:r>
              <w:rPr>
                <w:sz w:val="16"/>
                <w:szCs w:val="16"/>
              </w:rPr>
              <w:t>17</w:t>
            </w:r>
          </w:p>
        </w:tc>
        <w:tc>
          <w:tcPr>
            <w:tcW w:w="0" w:type="auto"/>
          </w:tcPr>
          <w:p w14:paraId="10414BAF" w14:textId="77777777" w:rsidR="000B4652" w:rsidRDefault="00F26AED">
            <w:pPr>
              <w:jc w:val="right"/>
              <w:rPr>
                <w:sz w:val="16"/>
                <w:szCs w:val="16"/>
              </w:rPr>
            </w:pPr>
            <w:r>
              <w:rPr>
                <w:sz w:val="16"/>
                <w:szCs w:val="16"/>
              </w:rPr>
              <w:t>0.176</w:t>
            </w:r>
          </w:p>
        </w:tc>
      </w:tr>
      <w:tr w:rsidR="000B4652" w14:paraId="10414BBA" w14:textId="77777777">
        <w:trPr>
          <w:jc w:val="center"/>
        </w:trPr>
        <w:tc>
          <w:tcPr>
            <w:tcW w:w="0" w:type="auto"/>
          </w:tcPr>
          <w:p w14:paraId="10414BB1" w14:textId="77777777" w:rsidR="000B4652" w:rsidRDefault="00F26AED">
            <w:pPr>
              <w:jc w:val="left"/>
              <w:rPr>
                <w:sz w:val="16"/>
                <w:szCs w:val="16"/>
              </w:rPr>
            </w:pPr>
            <w:r>
              <w:rPr>
                <w:sz w:val="16"/>
                <w:szCs w:val="16"/>
              </w:rPr>
              <w:t>Native</w:t>
            </w:r>
          </w:p>
        </w:tc>
        <w:tc>
          <w:tcPr>
            <w:tcW w:w="0" w:type="auto"/>
          </w:tcPr>
          <w:p w14:paraId="10414BB2" w14:textId="77777777" w:rsidR="000B4652" w:rsidRDefault="00F26AED">
            <w:pPr>
              <w:jc w:val="left"/>
              <w:rPr>
                <w:i/>
                <w:iCs/>
                <w:sz w:val="16"/>
                <w:szCs w:val="16"/>
              </w:rPr>
            </w:pPr>
            <w:proofErr w:type="spellStart"/>
            <w:r>
              <w:rPr>
                <w:i/>
                <w:iCs/>
                <w:sz w:val="16"/>
                <w:szCs w:val="16"/>
              </w:rPr>
              <w:t>Leptodora</w:t>
            </w:r>
            <w:proofErr w:type="spellEnd"/>
            <w:r>
              <w:rPr>
                <w:i/>
                <w:iCs/>
                <w:sz w:val="16"/>
                <w:szCs w:val="16"/>
              </w:rPr>
              <w:t xml:space="preserve"> </w:t>
            </w:r>
            <w:proofErr w:type="spellStart"/>
            <w:r>
              <w:rPr>
                <w:i/>
                <w:iCs/>
                <w:sz w:val="16"/>
                <w:szCs w:val="16"/>
              </w:rPr>
              <w:t>kindti</w:t>
            </w:r>
            <w:proofErr w:type="spellEnd"/>
          </w:p>
        </w:tc>
        <w:tc>
          <w:tcPr>
            <w:tcW w:w="0" w:type="auto"/>
          </w:tcPr>
          <w:p w14:paraId="10414BB3" w14:textId="77777777" w:rsidR="000B4652" w:rsidRDefault="00F26AED">
            <w:pPr>
              <w:jc w:val="left"/>
              <w:rPr>
                <w:sz w:val="16"/>
                <w:szCs w:val="16"/>
              </w:rPr>
            </w:pPr>
            <w:r>
              <w:rPr>
                <w:sz w:val="16"/>
                <w:szCs w:val="16"/>
              </w:rPr>
              <w:t>Plankton</w:t>
            </w:r>
          </w:p>
        </w:tc>
        <w:tc>
          <w:tcPr>
            <w:tcW w:w="0" w:type="auto"/>
          </w:tcPr>
          <w:p w14:paraId="10414BB4" w14:textId="77777777" w:rsidR="000B4652" w:rsidRDefault="00F26AED">
            <w:pPr>
              <w:jc w:val="right"/>
              <w:rPr>
                <w:sz w:val="16"/>
                <w:szCs w:val="16"/>
              </w:rPr>
            </w:pPr>
            <w:r>
              <w:rPr>
                <w:sz w:val="16"/>
                <w:szCs w:val="16"/>
              </w:rPr>
              <w:t>50.1</w:t>
            </w:r>
          </w:p>
        </w:tc>
        <w:tc>
          <w:tcPr>
            <w:tcW w:w="0" w:type="auto"/>
          </w:tcPr>
          <w:p w14:paraId="10414BB5" w14:textId="77777777" w:rsidR="000B4652" w:rsidRDefault="00F26AED">
            <w:pPr>
              <w:jc w:val="right"/>
              <w:rPr>
                <w:sz w:val="16"/>
                <w:szCs w:val="16"/>
              </w:rPr>
            </w:pPr>
            <w:r>
              <w:rPr>
                <w:sz w:val="16"/>
                <w:szCs w:val="16"/>
              </w:rPr>
              <w:t>59.7</w:t>
            </w:r>
          </w:p>
        </w:tc>
        <w:tc>
          <w:tcPr>
            <w:tcW w:w="0" w:type="auto"/>
          </w:tcPr>
          <w:p w14:paraId="10414BB6" w14:textId="77777777" w:rsidR="000B4652" w:rsidRDefault="00F26AED">
            <w:pPr>
              <w:jc w:val="right"/>
              <w:rPr>
                <w:sz w:val="16"/>
                <w:szCs w:val="16"/>
              </w:rPr>
            </w:pPr>
            <w:r>
              <w:rPr>
                <w:sz w:val="16"/>
                <w:szCs w:val="16"/>
              </w:rPr>
              <w:t>68.2</w:t>
            </w:r>
          </w:p>
        </w:tc>
        <w:tc>
          <w:tcPr>
            <w:tcW w:w="0" w:type="auto"/>
          </w:tcPr>
          <w:p w14:paraId="10414BB7" w14:textId="77777777" w:rsidR="000B4652" w:rsidRDefault="00F26AED">
            <w:pPr>
              <w:jc w:val="right"/>
              <w:rPr>
                <w:sz w:val="16"/>
                <w:szCs w:val="16"/>
              </w:rPr>
            </w:pPr>
            <w:r>
              <w:rPr>
                <w:sz w:val="16"/>
                <w:szCs w:val="16"/>
              </w:rPr>
              <w:t>17</w:t>
            </w:r>
          </w:p>
        </w:tc>
        <w:tc>
          <w:tcPr>
            <w:tcW w:w="0" w:type="auto"/>
          </w:tcPr>
          <w:p w14:paraId="10414BB8" w14:textId="77777777" w:rsidR="000B4652" w:rsidRDefault="00F26AED">
            <w:pPr>
              <w:jc w:val="right"/>
              <w:rPr>
                <w:sz w:val="16"/>
                <w:szCs w:val="16"/>
              </w:rPr>
            </w:pPr>
            <w:r>
              <w:rPr>
                <w:sz w:val="16"/>
                <w:szCs w:val="16"/>
              </w:rPr>
              <w:t>116</w:t>
            </w:r>
          </w:p>
        </w:tc>
        <w:tc>
          <w:tcPr>
            <w:tcW w:w="0" w:type="auto"/>
          </w:tcPr>
          <w:p w14:paraId="10414BB9" w14:textId="77777777" w:rsidR="000B4652" w:rsidRDefault="00F26AED">
            <w:pPr>
              <w:jc w:val="right"/>
              <w:rPr>
                <w:sz w:val="16"/>
                <w:szCs w:val="16"/>
              </w:rPr>
            </w:pPr>
            <w:r>
              <w:rPr>
                <w:sz w:val="16"/>
                <w:szCs w:val="16"/>
              </w:rPr>
              <w:t>0.147</w:t>
            </w:r>
          </w:p>
        </w:tc>
      </w:tr>
      <w:tr w:rsidR="000B4652" w14:paraId="10414BC4" w14:textId="77777777">
        <w:trPr>
          <w:jc w:val="center"/>
        </w:trPr>
        <w:tc>
          <w:tcPr>
            <w:tcW w:w="0" w:type="auto"/>
          </w:tcPr>
          <w:p w14:paraId="10414BBB" w14:textId="77777777" w:rsidR="000B4652" w:rsidRDefault="00F26AED">
            <w:pPr>
              <w:jc w:val="left"/>
              <w:rPr>
                <w:sz w:val="16"/>
                <w:szCs w:val="16"/>
              </w:rPr>
            </w:pPr>
            <w:r>
              <w:rPr>
                <w:sz w:val="16"/>
                <w:szCs w:val="16"/>
              </w:rPr>
              <w:t>Native</w:t>
            </w:r>
          </w:p>
        </w:tc>
        <w:tc>
          <w:tcPr>
            <w:tcW w:w="0" w:type="auto"/>
          </w:tcPr>
          <w:p w14:paraId="10414BBC" w14:textId="77777777" w:rsidR="000B4652" w:rsidRDefault="00F26AED">
            <w:pPr>
              <w:jc w:val="left"/>
              <w:rPr>
                <w:i/>
                <w:iCs/>
                <w:sz w:val="16"/>
                <w:szCs w:val="16"/>
              </w:rPr>
            </w:pPr>
            <w:proofErr w:type="spellStart"/>
            <w:r>
              <w:rPr>
                <w:i/>
                <w:iCs/>
                <w:sz w:val="16"/>
                <w:szCs w:val="16"/>
              </w:rPr>
              <w:t>Synchaeta</w:t>
            </w:r>
            <w:proofErr w:type="spellEnd"/>
            <w:r>
              <w:rPr>
                <w:i/>
                <w:iCs/>
                <w:sz w:val="16"/>
                <w:szCs w:val="16"/>
              </w:rPr>
              <w:t xml:space="preserve"> </w:t>
            </w:r>
            <w:proofErr w:type="spellStart"/>
            <w:r>
              <w:rPr>
                <w:i/>
                <w:iCs/>
                <w:sz w:val="16"/>
                <w:szCs w:val="16"/>
              </w:rPr>
              <w:t>pectinata</w:t>
            </w:r>
            <w:proofErr w:type="spellEnd"/>
          </w:p>
        </w:tc>
        <w:tc>
          <w:tcPr>
            <w:tcW w:w="0" w:type="auto"/>
          </w:tcPr>
          <w:p w14:paraId="10414BBD" w14:textId="77777777" w:rsidR="000B4652" w:rsidRDefault="00F26AED">
            <w:pPr>
              <w:jc w:val="left"/>
              <w:rPr>
                <w:sz w:val="16"/>
                <w:szCs w:val="16"/>
              </w:rPr>
            </w:pPr>
            <w:r>
              <w:rPr>
                <w:sz w:val="16"/>
                <w:szCs w:val="16"/>
              </w:rPr>
              <w:t>Plankton</w:t>
            </w:r>
          </w:p>
        </w:tc>
        <w:tc>
          <w:tcPr>
            <w:tcW w:w="0" w:type="auto"/>
          </w:tcPr>
          <w:p w14:paraId="10414BBE" w14:textId="77777777" w:rsidR="000B4652" w:rsidRDefault="00F26AED">
            <w:pPr>
              <w:jc w:val="right"/>
              <w:rPr>
                <w:sz w:val="16"/>
                <w:szCs w:val="16"/>
              </w:rPr>
            </w:pPr>
            <w:r>
              <w:rPr>
                <w:sz w:val="16"/>
                <w:szCs w:val="16"/>
              </w:rPr>
              <w:t>-41.8</w:t>
            </w:r>
          </w:p>
        </w:tc>
        <w:tc>
          <w:tcPr>
            <w:tcW w:w="0" w:type="auto"/>
          </w:tcPr>
          <w:p w14:paraId="10414BBF" w14:textId="77777777" w:rsidR="000B4652" w:rsidRDefault="00F26AED">
            <w:pPr>
              <w:jc w:val="right"/>
              <w:rPr>
                <w:sz w:val="16"/>
                <w:szCs w:val="16"/>
              </w:rPr>
            </w:pPr>
            <w:r>
              <w:rPr>
                <w:sz w:val="16"/>
                <w:szCs w:val="16"/>
              </w:rPr>
              <w:t>45.4</w:t>
            </w:r>
          </w:p>
        </w:tc>
        <w:tc>
          <w:tcPr>
            <w:tcW w:w="0" w:type="auto"/>
          </w:tcPr>
          <w:p w14:paraId="10414BC0" w14:textId="77777777" w:rsidR="000B4652" w:rsidRDefault="00F26AED">
            <w:pPr>
              <w:jc w:val="right"/>
              <w:rPr>
                <w:sz w:val="16"/>
                <w:szCs w:val="16"/>
              </w:rPr>
            </w:pPr>
            <w:r>
              <w:rPr>
                <w:sz w:val="16"/>
                <w:szCs w:val="16"/>
              </w:rPr>
              <w:t>62.0</w:t>
            </w:r>
          </w:p>
        </w:tc>
        <w:tc>
          <w:tcPr>
            <w:tcW w:w="0" w:type="auto"/>
          </w:tcPr>
          <w:p w14:paraId="10414BC1" w14:textId="77777777" w:rsidR="000B4652" w:rsidRDefault="00F26AED">
            <w:pPr>
              <w:jc w:val="right"/>
              <w:rPr>
                <w:sz w:val="16"/>
                <w:szCs w:val="16"/>
              </w:rPr>
            </w:pPr>
            <w:r>
              <w:rPr>
                <w:sz w:val="16"/>
                <w:szCs w:val="16"/>
              </w:rPr>
              <w:t>3</w:t>
            </w:r>
          </w:p>
        </w:tc>
        <w:tc>
          <w:tcPr>
            <w:tcW w:w="0" w:type="auto"/>
          </w:tcPr>
          <w:p w14:paraId="10414BC2" w14:textId="77777777" w:rsidR="000B4652" w:rsidRDefault="00F26AED">
            <w:pPr>
              <w:jc w:val="right"/>
              <w:rPr>
                <w:sz w:val="16"/>
                <w:szCs w:val="16"/>
              </w:rPr>
            </w:pPr>
            <w:r>
              <w:rPr>
                <w:sz w:val="16"/>
                <w:szCs w:val="16"/>
              </w:rPr>
              <w:t>21</w:t>
            </w:r>
          </w:p>
        </w:tc>
        <w:tc>
          <w:tcPr>
            <w:tcW w:w="0" w:type="auto"/>
          </w:tcPr>
          <w:p w14:paraId="10414BC3" w14:textId="77777777" w:rsidR="000B4652" w:rsidRDefault="00F26AED">
            <w:pPr>
              <w:jc w:val="right"/>
              <w:rPr>
                <w:sz w:val="16"/>
                <w:szCs w:val="16"/>
              </w:rPr>
            </w:pPr>
            <w:r>
              <w:rPr>
                <w:sz w:val="16"/>
                <w:szCs w:val="16"/>
              </w:rPr>
              <w:t>0.143</w:t>
            </w:r>
          </w:p>
        </w:tc>
      </w:tr>
      <w:tr w:rsidR="000B4652" w14:paraId="10414BCE" w14:textId="77777777">
        <w:trPr>
          <w:jc w:val="center"/>
        </w:trPr>
        <w:tc>
          <w:tcPr>
            <w:tcW w:w="0" w:type="auto"/>
          </w:tcPr>
          <w:p w14:paraId="10414BC5" w14:textId="77777777" w:rsidR="000B4652" w:rsidRDefault="00F26AED">
            <w:pPr>
              <w:jc w:val="left"/>
              <w:rPr>
                <w:sz w:val="16"/>
                <w:szCs w:val="16"/>
              </w:rPr>
            </w:pPr>
            <w:r>
              <w:rPr>
                <w:sz w:val="16"/>
                <w:szCs w:val="16"/>
              </w:rPr>
              <w:t>Native</w:t>
            </w:r>
          </w:p>
        </w:tc>
        <w:tc>
          <w:tcPr>
            <w:tcW w:w="0" w:type="auto"/>
          </w:tcPr>
          <w:p w14:paraId="10414BC6" w14:textId="77777777" w:rsidR="000B4652" w:rsidRDefault="00F26AED">
            <w:pPr>
              <w:jc w:val="left"/>
              <w:rPr>
                <w:i/>
                <w:iCs/>
                <w:sz w:val="16"/>
                <w:szCs w:val="16"/>
              </w:rPr>
            </w:pPr>
            <w:proofErr w:type="spellStart"/>
            <w:r>
              <w:rPr>
                <w:i/>
                <w:iCs/>
                <w:sz w:val="16"/>
                <w:szCs w:val="16"/>
              </w:rPr>
              <w:t>Podon</w:t>
            </w:r>
            <w:proofErr w:type="spellEnd"/>
            <w:r>
              <w:rPr>
                <w:i/>
                <w:iCs/>
                <w:sz w:val="16"/>
                <w:szCs w:val="16"/>
              </w:rPr>
              <w:t xml:space="preserve"> </w:t>
            </w:r>
            <w:proofErr w:type="spellStart"/>
            <w:r>
              <w:rPr>
                <w:i/>
                <w:iCs/>
                <w:sz w:val="16"/>
                <w:szCs w:val="16"/>
              </w:rPr>
              <w:t>leuckarti</w:t>
            </w:r>
            <w:proofErr w:type="spellEnd"/>
          </w:p>
        </w:tc>
        <w:tc>
          <w:tcPr>
            <w:tcW w:w="0" w:type="auto"/>
          </w:tcPr>
          <w:p w14:paraId="10414BC7" w14:textId="77777777" w:rsidR="000B4652" w:rsidRDefault="00F26AED">
            <w:pPr>
              <w:jc w:val="left"/>
              <w:rPr>
                <w:sz w:val="16"/>
                <w:szCs w:val="16"/>
              </w:rPr>
            </w:pPr>
            <w:r>
              <w:rPr>
                <w:sz w:val="16"/>
                <w:szCs w:val="16"/>
              </w:rPr>
              <w:t>Plankton</w:t>
            </w:r>
          </w:p>
        </w:tc>
        <w:tc>
          <w:tcPr>
            <w:tcW w:w="0" w:type="auto"/>
          </w:tcPr>
          <w:p w14:paraId="10414BC8" w14:textId="77777777" w:rsidR="000B4652" w:rsidRDefault="00F26AED">
            <w:pPr>
              <w:jc w:val="right"/>
              <w:rPr>
                <w:sz w:val="16"/>
                <w:szCs w:val="16"/>
              </w:rPr>
            </w:pPr>
            <w:r>
              <w:rPr>
                <w:sz w:val="16"/>
                <w:szCs w:val="16"/>
              </w:rPr>
              <w:t>33.0</w:t>
            </w:r>
          </w:p>
        </w:tc>
        <w:tc>
          <w:tcPr>
            <w:tcW w:w="0" w:type="auto"/>
          </w:tcPr>
          <w:p w14:paraId="10414BC9" w14:textId="77777777" w:rsidR="000B4652" w:rsidRDefault="00F26AED">
            <w:pPr>
              <w:jc w:val="right"/>
              <w:rPr>
                <w:sz w:val="16"/>
                <w:szCs w:val="16"/>
              </w:rPr>
            </w:pPr>
            <w:r>
              <w:rPr>
                <w:sz w:val="16"/>
                <w:szCs w:val="16"/>
              </w:rPr>
              <w:t>62.7</w:t>
            </w:r>
          </w:p>
        </w:tc>
        <w:tc>
          <w:tcPr>
            <w:tcW w:w="0" w:type="auto"/>
          </w:tcPr>
          <w:p w14:paraId="10414BCA" w14:textId="77777777" w:rsidR="000B4652" w:rsidRDefault="00F26AED">
            <w:pPr>
              <w:jc w:val="right"/>
              <w:rPr>
                <w:sz w:val="16"/>
                <w:szCs w:val="16"/>
              </w:rPr>
            </w:pPr>
            <w:r>
              <w:rPr>
                <w:sz w:val="16"/>
                <w:szCs w:val="16"/>
              </w:rPr>
              <w:t>70.6</w:t>
            </w:r>
          </w:p>
        </w:tc>
        <w:tc>
          <w:tcPr>
            <w:tcW w:w="0" w:type="auto"/>
          </w:tcPr>
          <w:p w14:paraId="10414BCB" w14:textId="77777777" w:rsidR="000B4652" w:rsidRDefault="00F26AED">
            <w:pPr>
              <w:jc w:val="right"/>
              <w:rPr>
                <w:sz w:val="16"/>
                <w:szCs w:val="16"/>
              </w:rPr>
            </w:pPr>
            <w:r>
              <w:rPr>
                <w:sz w:val="16"/>
                <w:szCs w:val="16"/>
              </w:rPr>
              <w:t>32</w:t>
            </w:r>
          </w:p>
        </w:tc>
        <w:tc>
          <w:tcPr>
            <w:tcW w:w="0" w:type="auto"/>
          </w:tcPr>
          <w:p w14:paraId="10414BCC" w14:textId="77777777" w:rsidR="000B4652" w:rsidRDefault="00F26AED">
            <w:pPr>
              <w:jc w:val="right"/>
              <w:rPr>
                <w:sz w:val="16"/>
                <w:szCs w:val="16"/>
              </w:rPr>
            </w:pPr>
            <w:r>
              <w:rPr>
                <w:sz w:val="16"/>
                <w:szCs w:val="16"/>
              </w:rPr>
              <w:t>226</w:t>
            </w:r>
          </w:p>
        </w:tc>
        <w:tc>
          <w:tcPr>
            <w:tcW w:w="0" w:type="auto"/>
          </w:tcPr>
          <w:p w14:paraId="10414BCD" w14:textId="77777777" w:rsidR="000B4652" w:rsidRDefault="00F26AED">
            <w:pPr>
              <w:jc w:val="right"/>
              <w:rPr>
                <w:sz w:val="16"/>
                <w:szCs w:val="16"/>
              </w:rPr>
            </w:pPr>
            <w:r>
              <w:rPr>
                <w:sz w:val="16"/>
                <w:szCs w:val="16"/>
              </w:rPr>
              <w:t>0.142</w:t>
            </w:r>
          </w:p>
        </w:tc>
      </w:tr>
      <w:tr w:rsidR="000B4652" w14:paraId="10414BD8" w14:textId="77777777">
        <w:trPr>
          <w:jc w:val="center"/>
        </w:trPr>
        <w:tc>
          <w:tcPr>
            <w:tcW w:w="0" w:type="auto"/>
          </w:tcPr>
          <w:p w14:paraId="10414BCF" w14:textId="77777777" w:rsidR="000B4652" w:rsidRDefault="00F26AED">
            <w:pPr>
              <w:jc w:val="left"/>
              <w:rPr>
                <w:sz w:val="16"/>
                <w:szCs w:val="16"/>
              </w:rPr>
            </w:pPr>
            <w:r>
              <w:rPr>
                <w:sz w:val="16"/>
                <w:szCs w:val="16"/>
              </w:rPr>
              <w:t>Native</w:t>
            </w:r>
          </w:p>
        </w:tc>
        <w:tc>
          <w:tcPr>
            <w:tcW w:w="0" w:type="auto"/>
          </w:tcPr>
          <w:p w14:paraId="10414BD0" w14:textId="77777777" w:rsidR="000B4652" w:rsidRDefault="00F26AED">
            <w:pPr>
              <w:jc w:val="left"/>
              <w:rPr>
                <w:i/>
                <w:iCs/>
                <w:sz w:val="16"/>
                <w:szCs w:val="16"/>
              </w:rPr>
            </w:pPr>
            <w:proofErr w:type="spellStart"/>
            <w:r>
              <w:rPr>
                <w:i/>
                <w:iCs/>
                <w:sz w:val="16"/>
                <w:szCs w:val="16"/>
              </w:rPr>
              <w:t>Sida</w:t>
            </w:r>
            <w:proofErr w:type="spellEnd"/>
            <w:r>
              <w:rPr>
                <w:i/>
                <w:iCs/>
                <w:sz w:val="16"/>
                <w:szCs w:val="16"/>
              </w:rPr>
              <w:t xml:space="preserve"> </w:t>
            </w:r>
            <w:proofErr w:type="spellStart"/>
            <w:r>
              <w:rPr>
                <w:i/>
                <w:iCs/>
                <w:sz w:val="16"/>
                <w:szCs w:val="16"/>
              </w:rPr>
              <w:t>crystallina</w:t>
            </w:r>
            <w:proofErr w:type="spellEnd"/>
          </w:p>
        </w:tc>
        <w:tc>
          <w:tcPr>
            <w:tcW w:w="0" w:type="auto"/>
          </w:tcPr>
          <w:p w14:paraId="10414BD1" w14:textId="77777777" w:rsidR="000B4652" w:rsidRDefault="00F26AED">
            <w:pPr>
              <w:jc w:val="left"/>
              <w:rPr>
                <w:sz w:val="16"/>
                <w:szCs w:val="16"/>
              </w:rPr>
            </w:pPr>
            <w:r>
              <w:rPr>
                <w:sz w:val="16"/>
                <w:szCs w:val="16"/>
              </w:rPr>
              <w:t>Plankton</w:t>
            </w:r>
          </w:p>
        </w:tc>
        <w:tc>
          <w:tcPr>
            <w:tcW w:w="0" w:type="auto"/>
          </w:tcPr>
          <w:p w14:paraId="10414BD2" w14:textId="77777777" w:rsidR="000B4652" w:rsidRDefault="00F26AED">
            <w:pPr>
              <w:jc w:val="right"/>
              <w:rPr>
                <w:sz w:val="16"/>
                <w:szCs w:val="16"/>
              </w:rPr>
            </w:pPr>
            <w:r>
              <w:rPr>
                <w:sz w:val="16"/>
                <w:szCs w:val="16"/>
              </w:rPr>
              <w:t>50.6</w:t>
            </w:r>
          </w:p>
        </w:tc>
        <w:tc>
          <w:tcPr>
            <w:tcW w:w="0" w:type="auto"/>
          </w:tcPr>
          <w:p w14:paraId="10414BD3" w14:textId="77777777" w:rsidR="000B4652" w:rsidRDefault="00F26AED">
            <w:pPr>
              <w:jc w:val="right"/>
              <w:rPr>
                <w:sz w:val="16"/>
                <w:szCs w:val="16"/>
              </w:rPr>
            </w:pPr>
            <w:r>
              <w:rPr>
                <w:sz w:val="16"/>
                <w:szCs w:val="16"/>
              </w:rPr>
              <w:t>59.8</w:t>
            </w:r>
          </w:p>
        </w:tc>
        <w:tc>
          <w:tcPr>
            <w:tcW w:w="0" w:type="auto"/>
          </w:tcPr>
          <w:p w14:paraId="10414BD4" w14:textId="77777777" w:rsidR="000B4652" w:rsidRDefault="00F26AED">
            <w:pPr>
              <w:jc w:val="right"/>
              <w:rPr>
                <w:sz w:val="16"/>
                <w:szCs w:val="16"/>
              </w:rPr>
            </w:pPr>
            <w:r>
              <w:rPr>
                <w:sz w:val="16"/>
                <w:szCs w:val="16"/>
              </w:rPr>
              <w:t>69.2</w:t>
            </w:r>
          </w:p>
        </w:tc>
        <w:tc>
          <w:tcPr>
            <w:tcW w:w="0" w:type="auto"/>
          </w:tcPr>
          <w:p w14:paraId="10414BD5" w14:textId="77777777" w:rsidR="000B4652" w:rsidRDefault="00F26AED">
            <w:pPr>
              <w:jc w:val="right"/>
              <w:rPr>
                <w:sz w:val="16"/>
                <w:szCs w:val="16"/>
              </w:rPr>
            </w:pPr>
            <w:r>
              <w:rPr>
                <w:sz w:val="16"/>
                <w:szCs w:val="16"/>
              </w:rPr>
              <w:t>37</w:t>
            </w:r>
          </w:p>
        </w:tc>
        <w:tc>
          <w:tcPr>
            <w:tcW w:w="0" w:type="auto"/>
          </w:tcPr>
          <w:p w14:paraId="10414BD6" w14:textId="77777777" w:rsidR="000B4652" w:rsidRDefault="00F26AED">
            <w:pPr>
              <w:jc w:val="right"/>
              <w:rPr>
                <w:sz w:val="16"/>
                <w:szCs w:val="16"/>
              </w:rPr>
            </w:pPr>
            <w:r>
              <w:rPr>
                <w:sz w:val="16"/>
                <w:szCs w:val="16"/>
              </w:rPr>
              <w:t>281</w:t>
            </w:r>
          </w:p>
        </w:tc>
        <w:tc>
          <w:tcPr>
            <w:tcW w:w="0" w:type="auto"/>
          </w:tcPr>
          <w:p w14:paraId="10414BD7" w14:textId="77777777" w:rsidR="000B4652" w:rsidRDefault="00F26AED">
            <w:pPr>
              <w:jc w:val="right"/>
              <w:rPr>
                <w:sz w:val="16"/>
                <w:szCs w:val="16"/>
              </w:rPr>
            </w:pPr>
            <w:r>
              <w:rPr>
                <w:sz w:val="16"/>
                <w:szCs w:val="16"/>
              </w:rPr>
              <w:t>0.132</w:t>
            </w:r>
          </w:p>
        </w:tc>
      </w:tr>
      <w:tr w:rsidR="000B4652" w14:paraId="10414BE2" w14:textId="77777777">
        <w:trPr>
          <w:jc w:val="center"/>
        </w:trPr>
        <w:tc>
          <w:tcPr>
            <w:tcW w:w="0" w:type="auto"/>
          </w:tcPr>
          <w:p w14:paraId="10414BD9" w14:textId="77777777" w:rsidR="000B4652" w:rsidRDefault="00F26AED">
            <w:pPr>
              <w:jc w:val="left"/>
              <w:rPr>
                <w:sz w:val="16"/>
                <w:szCs w:val="16"/>
              </w:rPr>
            </w:pPr>
            <w:r>
              <w:rPr>
                <w:sz w:val="16"/>
                <w:szCs w:val="16"/>
              </w:rPr>
              <w:t>Native</w:t>
            </w:r>
          </w:p>
        </w:tc>
        <w:tc>
          <w:tcPr>
            <w:tcW w:w="0" w:type="auto"/>
          </w:tcPr>
          <w:p w14:paraId="10414BDA" w14:textId="77777777" w:rsidR="000B4652" w:rsidRDefault="00F26AED">
            <w:pPr>
              <w:jc w:val="left"/>
              <w:rPr>
                <w:i/>
                <w:iCs/>
                <w:sz w:val="16"/>
                <w:szCs w:val="16"/>
              </w:rPr>
            </w:pPr>
            <w:proofErr w:type="spellStart"/>
            <w:r>
              <w:rPr>
                <w:i/>
                <w:iCs/>
                <w:sz w:val="16"/>
                <w:szCs w:val="16"/>
              </w:rPr>
              <w:t>Diacyclops</w:t>
            </w:r>
            <w:proofErr w:type="spellEnd"/>
            <w:r>
              <w:rPr>
                <w:i/>
                <w:iCs/>
                <w:sz w:val="16"/>
                <w:szCs w:val="16"/>
              </w:rPr>
              <w:t xml:space="preserve"> </w:t>
            </w:r>
            <w:proofErr w:type="spellStart"/>
            <w:r>
              <w:rPr>
                <w:i/>
                <w:iCs/>
                <w:sz w:val="16"/>
                <w:szCs w:val="16"/>
              </w:rPr>
              <w:t>bisetosus</w:t>
            </w:r>
            <w:proofErr w:type="spellEnd"/>
          </w:p>
        </w:tc>
        <w:tc>
          <w:tcPr>
            <w:tcW w:w="0" w:type="auto"/>
          </w:tcPr>
          <w:p w14:paraId="10414BDB" w14:textId="77777777" w:rsidR="000B4652" w:rsidRDefault="00F26AED">
            <w:pPr>
              <w:jc w:val="left"/>
              <w:rPr>
                <w:sz w:val="16"/>
                <w:szCs w:val="16"/>
              </w:rPr>
            </w:pPr>
            <w:r>
              <w:rPr>
                <w:sz w:val="16"/>
                <w:szCs w:val="16"/>
              </w:rPr>
              <w:t>Plankton</w:t>
            </w:r>
          </w:p>
        </w:tc>
        <w:tc>
          <w:tcPr>
            <w:tcW w:w="0" w:type="auto"/>
          </w:tcPr>
          <w:p w14:paraId="10414BDC" w14:textId="77777777" w:rsidR="000B4652" w:rsidRDefault="00F26AED">
            <w:pPr>
              <w:jc w:val="right"/>
              <w:rPr>
                <w:sz w:val="16"/>
                <w:szCs w:val="16"/>
              </w:rPr>
            </w:pPr>
            <w:r>
              <w:rPr>
                <w:sz w:val="16"/>
                <w:szCs w:val="16"/>
              </w:rPr>
              <w:t>38.9</w:t>
            </w:r>
          </w:p>
        </w:tc>
        <w:tc>
          <w:tcPr>
            <w:tcW w:w="0" w:type="auto"/>
          </w:tcPr>
          <w:p w14:paraId="10414BDD" w14:textId="77777777" w:rsidR="000B4652" w:rsidRDefault="00F26AED">
            <w:pPr>
              <w:jc w:val="right"/>
              <w:rPr>
                <w:sz w:val="16"/>
                <w:szCs w:val="16"/>
              </w:rPr>
            </w:pPr>
            <w:r>
              <w:rPr>
                <w:sz w:val="16"/>
                <w:szCs w:val="16"/>
              </w:rPr>
              <w:t>51.1</w:t>
            </w:r>
          </w:p>
        </w:tc>
        <w:tc>
          <w:tcPr>
            <w:tcW w:w="0" w:type="auto"/>
          </w:tcPr>
          <w:p w14:paraId="10414BDE" w14:textId="77777777" w:rsidR="000B4652" w:rsidRDefault="00F26AED">
            <w:pPr>
              <w:jc w:val="right"/>
              <w:rPr>
                <w:sz w:val="16"/>
                <w:szCs w:val="16"/>
              </w:rPr>
            </w:pPr>
            <w:r>
              <w:rPr>
                <w:sz w:val="16"/>
                <w:szCs w:val="16"/>
              </w:rPr>
              <w:t>60.0</w:t>
            </w:r>
          </w:p>
        </w:tc>
        <w:tc>
          <w:tcPr>
            <w:tcW w:w="0" w:type="auto"/>
          </w:tcPr>
          <w:p w14:paraId="10414BDF" w14:textId="77777777" w:rsidR="000B4652" w:rsidRDefault="00F26AED">
            <w:pPr>
              <w:jc w:val="right"/>
              <w:rPr>
                <w:sz w:val="16"/>
                <w:szCs w:val="16"/>
              </w:rPr>
            </w:pPr>
            <w:r>
              <w:rPr>
                <w:sz w:val="16"/>
                <w:szCs w:val="16"/>
              </w:rPr>
              <w:t>1</w:t>
            </w:r>
          </w:p>
        </w:tc>
        <w:tc>
          <w:tcPr>
            <w:tcW w:w="0" w:type="auto"/>
          </w:tcPr>
          <w:p w14:paraId="10414BE0" w14:textId="77777777" w:rsidR="000B4652" w:rsidRDefault="00F26AED">
            <w:pPr>
              <w:jc w:val="right"/>
              <w:rPr>
                <w:sz w:val="16"/>
                <w:szCs w:val="16"/>
              </w:rPr>
            </w:pPr>
            <w:r>
              <w:rPr>
                <w:sz w:val="16"/>
                <w:szCs w:val="16"/>
              </w:rPr>
              <w:t>8</w:t>
            </w:r>
          </w:p>
        </w:tc>
        <w:tc>
          <w:tcPr>
            <w:tcW w:w="0" w:type="auto"/>
          </w:tcPr>
          <w:p w14:paraId="10414BE1" w14:textId="77777777" w:rsidR="000B4652" w:rsidRDefault="00F26AED">
            <w:pPr>
              <w:jc w:val="right"/>
              <w:rPr>
                <w:sz w:val="16"/>
                <w:szCs w:val="16"/>
              </w:rPr>
            </w:pPr>
            <w:r>
              <w:rPr>
                <w:sz w:val="16"/>
                <w:szCs w:val="16"/>
              </w:rPr>
              <w:t>0.125</w:t>
            </w:r>
          </w:p>
        </w:tc>
      </w:tr>
      <w:tr w:rsidR="000B4652" w14:paraId="10414BEC" w14:textId="77777777">
        <w:trPr>
          <w:jc w:val="center"/>
        </w:trPr>
        <w:tc>
          <w:tcPr>
            <w:tcW w:w="0" w:type="auto"/>
          </w:tcPr>
          <w:p w14:paraId="10414BE3" w14:textId="77777777" w:rsidR="000B4652" w:rsidRDefault="00F26AED">
            <w:pPr>
              <w:jc w:val="left"/>
              <w:rPr>
                <w:sz w:val="16"/>
                <w:szCs w:val="16"/>
              </w:rPr>
            </w:pPr>
            <w:r>
              <w:rPr>
                <w:sz w:val="16"/>
                <w:szCs w:val="16"/>
              </w:rPr>
              <w:t>Native</w:t>
            </w:r>
          </w:p>
        </w:tc>
        <w:tc>
          <w:tcPr>
            <w:tcW w:w="0" w:type="auto"/>
          </w:tcPr>
          <w:p w14:paraId="10414BE4" w14:textId="77777777" w:rsidR="000B4652" w:rsidRDefault="00F26AED">
            <w:pPr>
              <w:jc w:val="left"/>
              <w:rPr>
                <w:i/>
                <w:iCs/>
                <w:sz w:val="16"/>
                <w:szCs w:val="16"/>
              </w:rPr>
            </w:pPr>
            <w:proofErr w:type="spellStart"/>
            <w:r>
              <w:rPr>
                <w:i/>
                <w:iCs/>
                <w:sz w:val="16"/>
                <w:szCs w:val="16"/>
              </w:rPr>
              <w:t>Limnodrilus</w:t>
            </w:r>
            <w:proofErr w:type="spellEnd"/>
            <w:r>
              <w:rPr>
                <w:i/>
                <w:iCs/>
                <w:sz w:val="16"/>
                <w:szCs w:val="16"/>
              </w:rPr>
              <w:t xml:space="preserve"> </w:t>
            </w:r>
            <w:proofErr w:type="spellStart"/>
            <w:r>
              <w:rPr>
                <w:i/>
                <w:iCs/>
                <w:sz w:val="16"/>
                <w:szCs w:val="16"/>
              </w:rPr>
              <w:t>hoffmeisteri</w:t>
            </w:r>
            <w:proofErr w:type="spellEnd"/>
          </w:p>
        </w:tc>
        <w:tc>
          <w:tcPr>
            <w:tcW w:w="0" w:type="auto"/>
          </w:tcPr>
          <w:p w14:paraId="10414BE5" w14:textId="77777777" w:rsidR="000B4652" w:rsidRDefault="00F26AED">
            <w:pPr>
              <w:jc w:val="left"/>
              <w:rPr>
                <w:sz w:val="16"/>
                <w:szCs w:val="16"/>
              </w:rPr>
            </w:pPr>
            <w:r>
              <w:rPr>
                <w:sz w:val="16"/>
                <w:szCs w:val="16"/>
              </w:rPr>
              <w:t>Benthos</w:t>
            </w:r>
          </w:p>
        </w:tc>
        <w:tc>
          <w:tcPr>
            <w:tcW w:w="0" w:type="auto"/>
          </w:tcPr>
          <w:p w14:paraId="10414BE6" w14:textId="77777777" w:rsidR="000B4652" w:rsidRDefault="00F26AED">
            <w:pPr>
              <w:jc w:val="right"/>
              <w:rPr>
                <w:sz w:val="16"/>
                <w:szCs w:val="16"/>
              </w:rPr>
            </w:pPr>
            <w:r>
              <w:rPr>
                <w:sz w:val="16"/>
                <w:szCs w:val="16"/>
              </w:rPr>
              <w:t>4.7</w:t>
            </w:r>
          </w:p>
        </w:tc>
        <w:tc>
          <w:tcPr>
            <w:tcW w:w="0" w:type="auto"/>
          </w:tcPr>
          <w:p w14:paraId="10414BE7" w14:textId="77777777" w:rsidR="000B4652" w:rsidRDefault="00F26AED">
            <w:pPr>
              <w:jc w:val="right"/>
              <w:rPr>
                <w:sz w:val="16"/>
                <w:szCs w:val="16"/>
              </w:rPr>
            </w:pPr>
            <w:r>
              <w:rPr>
                <w:sz w:val="16"/>
                <w:szCs w:val="16"/>
              </w:rPr>
              <w:t>51.9</w:t>
            </w:r>
          </w:p>
        </w:tc>
        <w:tc>
          <w:tcPr>
            <w:tcW w:w="0" w:type="auto"/>
          </w:tcPr>
          <w:p w14:paraId="10414BE8" w14:textId="77777777" w:rsidR="000B4652" w:rsidRDefault="00F26AED">
            <w:pPr>
              <w:jc w:val="right"/>
              <w:rPr>
                <w:sz w:val="16"/>
                <w:szCs w:val="16"/>
              </w:rPr>
            </w:pPr>
            <w:r>
              <w:rPr>
                <w:sz w:val="16"/>
                <w:szCs w:val="16"/>
              </w:rPr>
              <w:t>60.5</w:t>
            </w:r>
          </w:p>
        </w:tc>
        <w:tc>
          <w:tcPr>
            <w:tcW w:w="0" w:type="auto"/>
          </w:tcPr>
          <w:p w14:paraId="10414BE9" w14:textId="77777777" w:rsidR="000B4652" w:rsidRDefault="00F26AED">
            <w:pPr>
              <w:jc w:val="right"/>
              <w:rPr>
                <w:sz w:val="16"/>
                <w:szCs w:val="16"/>
              </w:rPr>
            </w:pPr>
            <w:r>
              <w:rPr>
                <w:sz w:val="16"/>
                <w:szCs w:val="16"/>
              </w:rPr>
              <w:t>176</w:t>
            </w:r>
          </w:p>
        </w:tc>
        <w:tc>
          <w:tcPr>
            <w:tcW w:w="0" w:type="auto"/>
          </w:tcPr>
          <w:p w14:paraId="10414BEA" w14:textId="77777777" w:rsidR="000B4652" w:rsidRDefault="00F26AED">
            <w:pPr>
              <w:jc w:val="right"/>
              <w:rPr>
                <w:sz w:val="16"/>
                <w:szCs w:val="16"/>
              </w:rPr>
            </w:pPr>
            <w:r>
              <w:rPr>
                <w:sz w:val="16"/>
                <w:szCs w:val="16"/>
              </w:rPr>
              <w:t>1411</w:t>
            </w:r>
          </w:p>
        </w:tc>
        <w:tc>
          <w:tcPr>
            <w:tcW w:w="0" w:type="auto"/>
          </w:tcPr>
          <w:p w14:paraId="10414BEB" w14:textId="77777777" w:rsidR="000B4652" w:rsidRDefault="00F26AED">
            <w:pPr>
              <w:jc w:val="right"/>
              <w:rPr>
                <w:sz w:val="16"/>
                <w:szCs w:val="16"/>
              </w:rPr>
            </w:pPr>
            <w:r>
              <w:rPr>
                <w:sz w:val="16"/>
                <w:szCs w:val="16"/>
              </w:rPr>
              <w:t>0.125</w:t>
            </w:r>
          </w:p>
        </w:tc>
      </w:tr>
      <w:tr w:rsidR="000B4652" w14:paraId="10414BF6" w14:textId="77777777">
        <w:trPr>
          <w:jc w:val="center"/>
        </w:trPr>
        <w:tc>
          <w:tcPr>
            <w:tcW w:w="0" w:type="auto"/>
          </w:tcPr>
          <w:p w14:paraId="10414BED" w14:textId="77777777" w:rsidR="000B4652" w:rsidRDefault="00F26AED">
            <w:pPr>
              <w:jc w:val="left"/>
              <w:rPr>
                <w:sz w:val="16"/>
                <w:szCs w:val="16"/>
              </w:rPr>
            </w:pPr>
            <w:r>
              <w:rPr>
                <w:sz w:val="16"/>
                <w:szCs w:val="16"/>
              </w:rPr>
              <w:t>Native</w:t>
            </w:r>
          </w:p>
        </w:tc>
        <w:tc>
          <w:tcPr>
            <w:tcW w:w="0" w:type="auto"/>
          </w:tcPr>
          <w:p w14:paraId="10414BEE" w14:textId="77777777" w:rsidR="000B4652" w:rsidRDefault="00F26AED">
            <w:pPr>
              <w:jc w:val="left"/>
              <w:rPr>
                <w:i/>
                <w:iCs/>
                <w:sz w:val="16"/>
                <w:szCs w:val="16"/>
              </w:rPr>
            </w:pPr>
            <w:proofErr w:type="spellStart"/>
            <w:r>
              <w:rPr>
                <w:i/>
                <w:iCs/>
                <w:sz w:val="16"/>
                <w:szCs w:val="16"/>
              </w:rPr>
              <w:t>Paracyclops</w:t>
            </w:r>
            <w:proofErr w:type="spellEnd"/>
            <w:r>
              <w:rPr>
                <w:i/>
                <w:iCs/>
                <w:sz w:val="16"/>
                <w:szCs w:val="16"/>
              </w:rPr>
              <w:t xml:space="preserve"> </w:t>
            </w:r>
            <w:proofErr w:type="spellStart"/>
            <w:r>
              <w:rPr>
                <w:i/>
                <w:iCs/>
                <w:sz w:val="16"/>
                <w:szCs w:val="16"/>
              </w:rPr>
              <w:t>fimbriatus</w:t>
            </w:r>
            <w:proofErr w:type="spellEnd"/>
          </w:p>
        </w:tc>
        <w:tc>
          <w:tcPr>
            <w:tcW w:w="0" w:type="auto"/>
          </w:tcPr>
          <w:p w14:paraId="10414BEF" w14:textId="77777777" w:rsidR="000B4652" w:rsidRDefault="00F26AED">
            <w:pPr>
              <w:jc w:val="left"/>
              <w:rPr>
                <w:sz w:val="16"/>
                <w:szCs w:val="16"/>
              </w:rPr>
            </w:pPr>
            <w:r>
              <w:rPr>
                <w:sz w:val="16"/>
                <w:szCs w:val="16"/>
              </w:rPr>
              <w:t>Plankton</w:t>
            </w:r>
          </w:p>
        </w:tc>
        <w:tc>
          <w:tcPr>
            <w:tcW w:w="0" w:type="auto"/>
          </w:tcPr>
          <w:p w14:paraId="10414BF0" w14:textId="77777777" w:rsidR="000B4652" w:rsidRDefault="00F26AED">
            <w:pPr>
              <w:jc w:val="right"/>
              <w:rPr>
                <w:sz w:val="16"/>
                <w:szCs w:val="16"/>
              </w:rPr>
            </w:pPr>
            <w:r>
              <w:rPr>
                <w:sz w:val="16"/>
                <w:szCs w:val="16"/>
              </w:rPr>
              <w:t>-26.1</w:t>
            </w:r>
          </w:p>
        </w:tc>
        <w:tc>
          <w:tcPr>
            <w:tcW w:w="0" w:type="auto"/>
          </w:tcPr>
          <w:p w14:paraId="10414BF1" w14:textId="77777777" w:rsidR="000B4652" w:rsidRDefault="00F26AED">
            <w:pPr>
              <w:jc w:val="right"/>
              <w:rPr>
                <w:sz w:val="16"/>
                <w:szCs w:val="16"/>
              </w:rPr>
            </w:pPr>
            <w:r>
              <w:rPr>
                <w:sz w:val="16"/>
                <w:szCs w:val="16"/>
              </w:rPr>
              <w:t>59.6</w:t>
            </w:r>
          </w:p>
        </w:tc>
        <w:tc>
          <w:tcPr>
            <w:tcW w:w="0" w:type="auto"/>
          </w:tcPr>
          <w:p w14:paraId="10414BF2" w14:textId="77777777" w:rsidR="000B4652" w:rsidRDefault="00F26AED">
            <w:pPr>
              <w:jc w:val="right"/>
              <w:rPr>
                <w:sz w:val="16"/>
                <w:szCs w:val="16"/>
              </w:rPr>
            </w:pPr>
            <w:r>
              <w:rPr>
                <w:sz w:val="16"/>
                <w:szCs w:val="16"/>
              </w:rPr>
              <w:t>69.1</w:t>
            </w:r>
          </w:p>
        </w:tc>
        <w:tc>
          <w:tcPr>
            <w:tcW w:w="0" w:type="auto"/>
          </w:tcPr>
          <w:p w14:paraId="10414BF3" w14:textId="77777777" w:rsidR="000B4652" w:rsidRDefault="00F26AED">
            <w:pPr>
              <w:jc w:val="right"/>
              <w:rPr>
                <w:sz w:val="16"/>
                <w:szCs w:val="16"/>
              </w:rPr>
            </w:pPr>
            <w:r>
              <w:rPr>
                <w:sz w:val="16"/>
                <w:szCs w:val="16"/>
              </w:rPr>
              <w:t>4</w:t>
            </w:r>
          </w:p>
        </w:tc>
        <w:tc>
          <w:tcPr>
            <w:tcW w:w="0" w:type="auto"/>
          </w:tcPr>
          <w:p w14:paraId="10414BF4" w14:textId="77777777" w:rsidR="000B4652" w:rsidRDefault="00F26AED">
            <w:pPr>
              <w:jc w:val="right"/>
              <w:rPr>
                <w:sz w:val="16"/>
                <w:szCs w:val="16"/>
              </w:rPr>
            </w:pPr>
            <w:r>
              <w:rPr>
                <w:sz w:val="16"/>
                <w:szCs w:val="16"/>
              </w:rPr>
              <w:t>36</w:t>
            </w:r>
          </w:p>
        </w:tc>
        <w:tc>
          <w:tcPr>
            <w:tcW w:w="0" w:type="auto"/>
          </w:tcPr>
          <w:p w14:paraId="10414BF5" w14:textId="77777777" w:rsidR="000B4652" w:rsidRDefault="00F26AED">
            <w:pPr>
              <w:jc w:val="right"/>
              <w:rPr>
                <w:sz w:val="16"/>
                <w:szCs w:val="16"/>
              </w:rPr>
            </w:pPr>
            <w:r>
              <w:rPr>
                <w:sz w:val="16"/>
                <w:szCs w:val="16"/>
              </w:rPr>
              <w:t>0.111</w:t>
            </w:r>
          </w:p>
        </w:tc>
      </w:tr>
      <w:tr w:rsidR="000B4652" w14:paraId="10414C00" w14:textId="77777777">
        <w:trPr>
          <w:jc w:val="center"/>
        </w:trPr>
        <w:tc>
          <w:tcPr>
            <w:tcW w:w="0" w:type="auto"/>
          </w:tcPr>
          <w:p w14:paraId="10414BF7" w14:textId="77777777" w:rsidR="000B4652" w:rsidRDefault="00F26AED">
            <w:pPr>
              <w:jc w:val="left"/>
              <w:rPr>
                <w:sz w:val="16"/>
                <w:szCs w:val="16"/>
              </w:rPr>
            </w:pPr>
            <w:r>
              <w:rPr>
                <w:sz w:val="16"/>
                <w:szCs w:val="16"/>
              </w:rPr>
              <w:t>Native</w:t>
            </w:r>
          </w:p>
        </w:tc>
        <w:tc>
          <w:tcPr>
            <w:tcW w:w="0" w:type="auto"/>
          </w:tcPr>
          <w:p w14:paraId="10414BF8" w14:textId="77777777" w:rsidR="000B4652" w:rsidRDefault="00F26AED">
            <w:pPr>
              <w:jc w:val="left"/>
              <w:rPr>
                <w:i/>
                <w:iCs/>
                <w:sz w:val="16"/>
                <w:szCs w:val="16"/>
              </w:rPr>
            </w:pPr>
            <w:proofErr w:type="spellStart"/>
            <w:r>
              <w:rPr>
                <w:i/>
                <w:iCs/>
                <w:sz w:val="16"/>
                <w:szCs w:val="16"/>
              </w:rPr>
              <w:t>Euchlanis</w:t>
            </w:r>
            <w:proofErr w:type="spellEnd"/>
            <w:r>
              <w:rPr>
                <w:i/>
                <w:iCs/>
                <w:sz w:val="16"/>
                <w:szCs w:val="16"/>
              </w:rPr>
              <w:t xml:space="preserve"> </w:t>
            </w:r>
            <w:proofErr w:type="spellStart"/>
            <w:r>
              <w:rPr>
                <w:i/>
                <w:iCs/>
                <w:sz w:val="16"/>
                <w:szCs w:val="16"/>
              </w:rPr>
              <w:t>dilatata</w:t>
            </w:r>
            <w:proofErr w:type="spellEnd"/>
          </w:p>
        </w:tc>
        <w:tc>
          <w:tcPr>
            <w:tcW w:w="0" w:type="auto"/>
          </w:tcPr>
          <w:p w14:paraId="10414BF9" w14:textId="77777777" w:rsidR="000B4652" w:rsidRDefault="00F26AED">
            <w:pPr>
              <w:jc w:val="left"/>
              <w:rPr>
                <w:sz w:val="16"/>
                <w:szCs w:val="16"/>
              </w:rPr>
            </w:pPr>
            <w:r>
              <w:rPr>
                <w:sz w:val="16"/>
                <w:szCs w:val="16"/>
              </w:rPr>
              <w:t>Plankton</w:t>
            </w:r>
          </w:p>
        </w:tc>
        <w:tc>
          <w:tcPr>
            <w:tcW w:w="0" w:type="auto"/>
          </w:tcPr>
          <w:p w14:paraId="10414BFA" w14:textId="77777777" w:rsidR="000B4652" w:rsidRDefault="00F26AED">
            <w:pPr>
              <w:jc w:val="right"/>
              <w:rPr>
                <w:sz w:val="16"/>
                <w:szCs w:val="16"/>
              </w:rPr>
            </w:pPr>
            <w:r>
              <w:rPr>
                <w:sz w:val="16"/>
                <w:szCs w:val="16"/>
              </w:rPr>
              <w:t>-27.9</w:t>
            </w:r>
          </w:p>
        </w:tc>
        <w:tc>
          <w:tcPr>
            <w:tcW w:w="0" w:type="auto"/>
          </w:tcPr>
          <w:p w14:paraId="10414BFB" w14:textId="77777777" w:rsidR="000B4652" w:rsidRDefault="00F26AED">
            <w:pPr>
              <w:jc w:val="right"/>
              <w:rPr>
                <w:sz w:val="16"/>
                <w:szCs w:val="16"/>
              </w:rPr>
            </w:pPr>
            <w:r>
              <w:rPr>
                <w:sz w:val="16"/>
                <w:szCs w:val="16"/>
              </w:rPr>
              <w:t>32.9</w:t>
            </w:r>
          </w:p>
        </w:tc>
        <w:tc>
          <w:tcPr>
            <w:tcW w:w="0" w:type="auto"/>
          </w:tcPr>
          <w:p w14:paraId="10414BFC" w14:textId="77777777" w:rsidR="000B4652" w:rsidRDefault="00F26AED">
            <w:pPr>
              <w:jc w:val="right"/>
              <w:rPr>
                <w:sz w:val="16"/>
                <w:szCs w:val="16"/>
              </w:rPr>
            </w:pPr>
            <w:r>
              <w:rPr>
                <w:sz w:val="16"/>
                <w:szCs w:val="16"/>
              </w:rPr>
              <w:t>61.9</w:t>
            </w:r>
          </w:p>
        </w:tc>
        <w:tc>
          <w:tcPr>
            <w:tcW w:w="0" w:type="auto"/>
          </w:tcPr>
          <w:p w14:paraId="10414BFD" w14:textId="77777777" w:rsidR="000B4652" w:rsidRDefault="00F26AED">
            <w:pPr>
              <w:jc w:val="right"/>
              <w:rPr>
                <w:sz w:val="16"/>
                <w:szCs w:val="16"/>
              </w:rPr>
            </w:pPr>
            <w:r>
              <w:rPr>
                <w:sz w:val="16"/>
                <w:szCs w:val="16"/>
              </w:rPr>
              <w:t>3</w:t>
            </w:r>
          </w:p>
        </w:tc>
        <w:tc>
          <w:tcPr>
            <w:tcW w:w="0" w:type="auto"/>
          </w:tcPr>
          <w:p w14:paraId="10414BFE" w14:textId="77777777" w:rsidR="000B4652" w:rsidRDefault="00F26AED">
            <w:pPr>
              <w:jc w:val="right"/>
              <w:rPr>
                <w:sz w:val="16"/>
                <w:szCs w:val="16"/>
              </w:rPr>
            </w:pPr>
            <w:r>
              <w:rPr>
                <w:sz w:val="16"/>
                <w:szCs w:val="16"/>
              </w:rPr>
              <w:t>28</w:t>
            </w:r>
          </w:p>
        </w:tc>
        <w:tc>
          <w:tcPr>
            <w:tcW w:w="0" w:type="auto"/>
          </w:tcPr>
          <w:p w14:paraId="10414BFF" w14:textId="77777777" w:rsidR="000B4652" w:rsidRDefault="00F26AED">
            <w:pPr>
              <w:jc w:val="right"/>
              <w:rPr>
                <w:sz w:val="16"/>
                <w:szCs w:val="16"/>
              </w:rPr>
            </w:pPr>
            <w:r>
              <w:rPr>
                <w:sz w:val="16"/>
                <w:szCs w:val="16"/>
              </w:rPr>
              <w:t>0.107</w:t>
            </w:r>
          </w:p>
        </w:tc>
      </w:tr>
      <w:tr w:rsidR="000B4652" w14:paraId="10414C0A" w14:textId="77777777">
        <w:trPr>
          <w:jc w:val="center"/>
        </w:trPr>
        <w:tc>
          <w:tcPr>
            <w:tcW w:w="0" w:type="auto"/>
          </w:tcPr>
          <w:p w14:paraId="10414C01" w14:textId="77777777" w:rsidR="000B4652" w:rsidRDefault="00F26AED">
            <w:pPr>
              <w:jc w:val="left"/>
              <w:rPr>
                <w:sz w:val="16"/>
                <w:szCs w:val="16"/>
              </w:rPr>
            </w:pPr>
            <w:r>
              <w:rPr>
                <w:sz w:val="16"/>
                <w:szCs w:val="16"/>
              </w:rPr>
              <w:lastRenderedPageBreak/>
              <w:t>Native</w:t>
            </w:r>
          </w:p>
        </w:tc>
        <w:tc>
          <w:tcPr>
            <w:tcW w:w="0" w:type="auto"/>
          </w:tcPr>
          <w:p w14:paraId="10414C02" w14:textId="77777777" w:rsidR="000B4652" w:rsidRDefault="00F26AED">
            <w:pPr>
              <w:jc w:val="left"/>
              <w:rPr>
                <w:i/>
                <w:iCs/>
                <w:sz w:val="16"/>
                <w:szCs w:val="16"/>
              </w:rPr>
            </w:pPr>
            <w:proofErr w:type="spellStart"/>
            <w:r>
              <w:rPr>
                <w:i/>
                <w:iCs/>
                <w:sz w:val="16"/>
                <w:szCs w:val="16"/>
              </w:rPr>
              <w:t>Mesocyclops</w:t>
            </w:r>
            <w:proofErr w:type="spellEnd"/>
            <w:r>
              <w:rPr>
                <w:i/>
                <w:iCs/>
                <w:sz w:val="16"/>
                <w:szCs w:val="16"/>
              </w:rPr>
              <w:t xml:space="preserve"> </w:t>
            </w:r>
            <w:proofErr w:type="spellStart"/>
            <w:r>
              <w:rPr>
                <w:i/>
                <w:iCs/>
                <w:sz w:val="16"/>
                <w:szCs w:val="16"/>
              </w:rPr>
              <w:t>leuckarti</w:t>
            </w:r>
            <w:proofErr w:type="spellEnd"/>
          </w:p>
        </w:tc>
        <w:tc>
          <w:tcPr>
            <w:tcW w:w="0" w:type="auto"/>
          </w:tcPr>
          <w:p w14:paraId="10414C03" w14:textId="77777777" w:rsidR="000B4652" w:rsidRDefault="00F26AED">
            <w:pPr>
              <w:jc w:val="left"/>
              <w:rPr>
                <w:sz w:val="16"/>
                <w:szCs w:val="16"/>
              </w:rPr>
            </w:pPr>
            <w:r>
              <w:rPr>
                <w:sz w:val="16"/>
                <w:szCs w:val="16"/>
              </w:rPr>
              <w:t>Plankton</w:t>
            </w:r>
          </w:p>
        </w:tc>
        <w:tc>
          <w:tcPr>
            <w:tcW w:w="0" w:type="auto"/>
          </w:tcPr>
          <w:p w14:paraId="10414C04" w14:textId="77777777" w:rsidR="000B4652" w:rsidRDefault="00F26AED">
            <w:pPr>
              <w:jc w:val="right"/>
              <w:rPr>
                <w:sz w:val="16"/>
                <w:szCs w:val="16"/>
              </w:rPr>
            </w:pPr>
            <w:r>
              <w:rPr>
                <w:sz w:val="16"/>
                <w:szCs w:val="16"/>
              </w:rPr>
              <w:t>50.0</w:t>
            </w:r>
          </w:p>
        </w:tc>
        <w:tc>
          <w:tcPr>
            <w:tcW w:w="0" w:type="auto"/>
          </w:tcPr>
          <w:p w14:paraId="10414C05" w14:textId="77777777" w:rsidR="000B4652" w:rsidRDefault="00F26AED">
            <w:pPr>
              <w:jc w:val="right"/>
              <w:rPr>
                <w:sz w:val="16"/>
                <w:szCs w:val="16"/>
              </w:rPr>
            </w:pPr>
            <w:r>
              <w:rPr>
                <w:sz w:val="16"/>
                <w:szCs w:val="16"/>
              </w:rPr>
              <w:t>59.7</w:t>
            </w:r>
          </w:p>
        </w:tc>
        <w:tc>
          <w:tcPr>
            <w:tcW w:w="0" w:type="auto"/>
          </w:tcPr>
          <w:p w14:paraId="10414C06" w14:textId="77777777" w:rsidR="000B4652" w:rsidRDefault="00F26AED">
            <w:pPr>
              <w:jc w:val="right"/>
              <w:rPr>
                <w:sz w:val="16"/>
                <w:szCs w:val="16"/>
              </w:rPr>
            </w:pPr>
            <w:r>
              <w:rPr>
                <w:sz w:val="16"/>
                <w:szCs w:val="16"/>
              </w:rPr>
              <w:t>64.7</w:t>
            </w:r>
          </w:p>
        </w:tc>
        <w:tc>
          <w:tcPr>
            <w:tcW w:w="0" w:type="auto"/>
          </w:tcPr>
          <w:p w14:paraId="10414C07" w14:textId="77777777" w:rsidR="000B4652" w:rsidRDefault="00F26AED">
            <w:pPr>
              <w:jc w:val="right"/>
              <w:rPr>
                <w:sz w:val="16"/>
                <w:szCs w:val="16"/>
              </w:rPr>
            </w:pPr>
            <w:r>
              <w:rPr>
                <w:sz w:val="16"/>
                <w:szCs w:val="16"/>
              </w:rPr>
              <w:t>15</w:t>
            </w:r>
          </w:p>
        </w:tc>
        <w:tc>
          <w:tcPr>
            <w:tcW w:w="0" w:type="auto"/>
          </w:tcPr>
          <w:p w14:paraId="10414C08" w14:textId="77777777" w:rsidR="000B4652" w:rsidRDefault="00F26AED">
            <w:pPr>
              <w:jc w:val="right"/>
              <w:rPr>
                <w:sz w:val="16"/>
                <w:szCs w:val="16"/>
              </w:rPr>
            </w:pPr>
            <w:r>
              <w:rPr>
                <w:sz w:val="16"/>
                <w:szCs w:val="16"/>
              </w:rPr>
              <w:t>147</w:t>
            </w:r>
          </w:p>
        </w:tc>
        <w:tc>
          <w:tcPr>
            <w:tcW w:w="0" w:type="auto"/>
          </w:tcPr>
          <w:p w14:paraId="10414C09" w14:textId="77777777" w:rsidR="000B4652" w:rsidRDefault="00F26AED">
            <w:pPr>
              <w:jc w:val="right"/>
              <w:rPr>
                <w:sz w:val="16"/>
                <w:szCs w:val="16"/>
              </w:rPr>
            </w:pPr>
            <w:r>
              <w:rPr>
                <w:sz w:val="16"/>
                <w:szCs w:val="16"/>
              </w:rPr>
              <w:t>0.102</w:t>
            </w:r>
          </w:p>
        </w:tc>
      </w:tr>
      <w:tr w:rsidR="000B4652" w14:paraId="10414C14" w14:textId="77777777">
        <w:trPr>
          <w:jc w:val="center"/>
        </w:trPr>
        <w:tc>
          <w:tcPr>
            <w:tcW w:w="0" w:type="auto"/>
          </w:tcPr>
          <w:p w14:paraId="10414C0B" w14:textId="77777777" w:rsidR="000B4652" w:rsidRDefault="00F26AED">
            <w:pPr>
              <w:jc w:val="left"/>
              <w:rPr>
                <w:sz w:val="16"/>
                <w:szCs w:val="16"/>
              </w:rPr>
            </w:pPr>
            <w:r>
              <w:rPr>
                <w:sz w:val="16"/>
                <w:szCs w:val="16"/>
              </w:rPr>
              <w:t>Native</w:t>
            </w:r>
          </w:p>
        </w:tc>
        <w:tc>
          <w:tcPr>
            <w:tcW w:w="0" w:type="auto"/>
          </w:tcPr>
          <w:p w14:paraId="10414C0C" w14:textId="77777777" w:rsidR="000B4652" w:rsidRDefault="00F26AED">
            <w:pPr>
              <w:jc w:val="left"/>
              <w:rPr>
                <w:i/>
                <w:iCs/>
                <w:sz w:val="16"/>
                <w:szCs w:val="16"/>
              </w:rPr>
            </w:pPr>
            <w:r>
              <w:rPr>
                <w:i/>
                <w:iCs/>
                <w:sz w:val="16"/>
                <w:szCs w:val="16"/>
              </w:rPr>
              <w:t xml:space="preserve">Bosmina </w:t>
            </w:r>
            <w:proofErr w:type="spellStart"/>
            <w:r>
              <w:rPr>
                <w:i/>
                <w:iCs/>
                <w:sz w:val="16"/>
                <w:szCs w:val="16"/>
              </w:rPr>
              <w:t>longirostris</w:t>
            </w:r>
            <w:proofErr w:type="spellEnd"/>
          </w:p>
        </w:tc>
        <w:tc>
          <w:tcPr>
            <w:tcW w:w="0" w:type="auto"/>
          </w:tcPr>
          <w:p w14:paraId="10414C0D" w14:textId="77777777" w:rsidR="000B4652" w:rsidRDefault="00F26AED">
            <w:pPr>
              <w:jc w:val="left"/>
              <w:rPr>
                <w:sz w:val="16"/>
                <w:szCs w:val="16"/>
              </w:rPr>
            </w:pPr>
            <w:r>
              <w:rPr>
                <w:sz w:val="16"/>
                <w:szCs w:val="16"/>
              </w:rPr>
              <w:t>Plankton</w:t>
            </w:r>
          </w:p>
        </w:tc>
        <w:tc>
          <w:tcPr>
            <w:tcW w:w="0" w:type="auto"/>
          </w:tcPr>
          <w:p w14:paraId="10414C0E" w14:textId="77777777" w:rsidR="000B4652" w:rsidRDefault="00F26AED">
            <w:pPr>
              <w:jc w:val="right"/>
              <w:rPr>
                <w:sz w:val="16"/>
                <w:szCs w:val="16"/>
              </w:rPr>
            </w:pPr>
            <w:r>
              <w:rPr>
                <w:sz w:val="16"/>
                <w:szCs w:val="16"/>
              </w:rPr>
              <w:t>-0.6</w:t>
            </w:r>
          </w:p>
        </w:tc>
        <w:tc>
          <w:tcPr>
            <w:tcW w:w="0" w:type="auto"/>
          </w:tcPr>
          <w:p w14:paraId="10414C0F" w14:textId="77777777" w:rsidR="000B4652" w:rsidRDefault="00F26AED">
            <w:pPr>
              <w:jc w:val="right"/>
              <w:rPr>
                <w:sz w:val="16"/>
                <w:szCs w:val="16"/>
              </w:rPr>
            </w:pPr>
            <w:r>
              <w:rPr>
                <w:sz w:val="16"/>
                <w:szCs w:val="16"/>
              </w:rPr>
              <w:t>52.2</w:t>
            </w:r>
          </w:p>
        </w:tc>
        <w:tc>
          <w:tcPr>
            <w:tcW w:w="0" w:type="auto"/>
          </w:tcPr>
          <w:p w14:paraId="10414C10" w14:textId="77777777" w:rsidR="000B4652" w:rsidRDefault="00F26AED">
            <w:pPr>
              <w:jc w:val="right"/>
              <w:rPr>
                <w:sz w:val="16"/>
                <w:szCs w:val="16"/>
              </w:rPr>
            </w:pPr>
            <w:r>
              <w:rPr>
                <w:sz w:val="16"/>
                <w:szCs w:val="16"/>
              </w:rPr>
              <w:t>65.7</w:t>
            </w:r>
          </w:p>
        </w:tc>
        <w:tc>
          <w:tcPr>
            <w:tcW w:w="0" w:type="auto"/>
          </w:tcPr>
          <w:p w14:paraId="10414C11" w14:textId="77777777" w:rsidR="000B4652" w:rsidRDefault="00F26AED">
            <w:pPr>
              <w:jc w:val="right"/>
              <w:rPr>
                <w:sz w:val="16"/>
                <w:szCs w:val="16"/>
              </w:rPr>
            </w:pPr>
            <w:r>
              <w:rPr>
                <w:sz w:val="16"/>
                <w:szCs w:val="16"/>
              </w:rPr>
              <w:t>19</w:t>
            </w:r>
          </w:p>
        </w:tc>
        <w:tc>
          <w:tcPr>
            <w:tcW w:w="0" w:type="auto"/>
          </w:tcPr>
          <w:p w14:paraId="10414C12" w14:textId="77777777" w:rsidR="000B4652" w:rsidRDefault="00F26AED">
            <w:pPr>
              <w:jc w:val="right"/>
              <w:rPr>
                <w:sz w:val="16"/>
                <w:szCs w:val="16"/>
              </w:rPr>
            </w:pPr>
            <w:r>
              <w:rPr>
                <w:sz w:val="16"/>
                <w:szCs w:val="16"/>
              </w:rPr>
              <w:t>192</w:t>
            </w:r>
          </w:p>
        </w:tc>
        <w:tc>
          <w:tcPr>
            <w:tcW w:w="0" w:type="auto"/>
          </w:tcPr>
          <w:p w14:paraId="10414C13" w14:textId="77777777" w:rsidR="000B4652" w:rsidRDefault="00F26AED">
            <w:pPr>
              <w:jc w:val="right"/>
              <w:rPr>
                <w:sz w:val="16"/>
                <w:szCs w:val="16"/>
              </w:rPr>
            </w:pPr>
            <w:r>
              <w:rPr>
                <w:sz w:val="16"/>
                <w:szCs w:val="16"/>
              </w:rPr>
              <w:t>0.099</w:t>
            </w:r>
          </w:p>
        </w:tc>
      </w:tr>
      <w:tr w:rsidR="000B4652" w14:paraId="10414C1E" w14:textId="77777777">
        <w:trPr>
          <w:jc w:val="center"/>
        </w:trPr>
        <w:tc>
          <w:tcPr>
            <w:tcW w:w="0" w:type="auto"/>
          </w:tcPr>
          <w:p w14:paraId="10414C15" w14:textId="77777777" w:rsidR="000B4652" w:rsidRDefault="00F26AED">
            <w:pPr>
              <w:jc w:val="left"/>
              <w:rPr>
                <w:sz w:val="16"/>
                <w:szCs w:val="16"/>
              </w:rPr>
            </w:pPr>
            <w:r>
              <w:rPr>
                <w:sz w:val="16"/>
                <w:szCs w:val="16"/>
              </w:rPr>
              <w:t>Native</w:t>
            </w:r>
          </w:p>
        </w:tc>
        <w:tc>
          <w:tcPr>
            <w:tcW w:w="0" w:type="auto"/>
          </w:tcPr>
          <w:p w14:paraId="10414C16" w14:textId="77777777" w:rsidR="000B4652" w:rsidRDefault="00F26AED">
            <w:pPr>
              <w:jc w:val="left"/>
              <w:rPr>
                <w:i/>
                <w:iCs/>
                <w:sz w:val="16"/>
                <w:szCs w:val="16"/>
              </w:rPr>
            </w:pPr>
            <w:proofErr w:type="spellStart"/>
            <w:r>
              <w:rPr>
                <w:i/>
                <w:iCs/>
                <w:sz w:val="16"/>
                <w:szCs w:val="16"/>
              </w:rPr>
              <w:t>Brachionus</w:t>
            </w:r>
            <w:proofErr w:type="spellEnd"/>
            <w:r>
              <w:rPr>
                <w:i/>
                <w:iCs/>
                <w:sz w:val="16"/>
                <w:szCs w:val="16"/>
              </w:rPr>
              <w:t xml:space="preserve"> </w:t>
            </w:r>
            <w:proofErr w:type="spellStart"/>
            <w:r>
              <w:rPr>
                <w:i/>
                <w:iCs/>
                <w:sz w:val="16"/>
                <w:szCs w:val="16"/>
              </w:rPr>
              <w:t>calyciflorus</w:t>
            </w:r>
            <w:proofErr w:type="spellEnd"/>
          </w:p>
        </w:tc>
        <w:tc>
          <w:tcPr>
            <w:tcW w:w="0" w:type="auto"/>
          </w:tcPr>
          <w:p w14:paraId="10414C17" w14:textId="77777777" w:rsidR="000B4652" w:rsidRDefault="00F26AED">
            <w:pPr>
              <w:jc w:val="left"/>
              <w:rPr>
                <w:sz w:val="16"/>
                <w:szCs w:val="16"/>
              </w:rPr>
            </w:pPr>
            <w:r>
              <w:rPr>
                <w:sz w:val="16"/>
                <w:szCs w:val="16"/>
              </w:rPr>
              <w:t>Plankton</w:t>
            </w:r>
          </w:p>
        </w:tc>
        <w:tc>
          <w:tcPr>
            <w:tcW w:w="0" w:type="auto"/>
          </w:tcPr>
          <w:p w14:paraId="10414C18" w14:textId="77777777" w:rsidR="000B4652" w:rsidRDefault="00F26AED">
            <w:pPr>
              <w:jc w:val="right"/>
              <w:rPr>
                <w:sz w:val="16"/>
                <w:szCs w:val="16"/>
              </w:rPr>
            </w:pPr>
            <w:r>
              <w:rPr>
                <w:sz w:val="16"/>
                <w:szCs w:val="16"/>
              </w:rPr>
              <w:t>-25.7</w:t>
            </w:r>
          </w:p>
        </w:tc>
        <w:tc>
          <w:tcPr>
            <w:tcW w:w="0" w:type="auto"/>
          </w:tcPr>
          <w:p w14:paraId="10414C19" w14:textId="77777777" w:rsidR="000B4652" w:rsidRDefault="00F26AED">
            <w:pPr>
              <w:jc w:val="right"/>
              <w:rPr>
                <w:sz w:val="16"/>
                <w:szCs w:val="16"/>
              </w:rPr>
            </w:pPr>
            <w:r>
              <w:rPr>
                <w:sz w:val="16"/>
                <w:szCs w:val="16"/>
              </w:rPr>
              <w:t>45.3</w:t>
            </w:r>
          </w:p>
        </w:tc>
        <w:tc>
          <w:tcPr>
            <w:tcW w:w="0" w:type="auto"/>
          </w:tcPr>
          <w:p w14:paraId="10414C1A" w14:textId="77777777" w:rsidR="000B4652" w:rsidRDefault="00F26AED">
            <w:pPr>
              <w:jc w:val="right"/>
              <w:rPr>
                <w:sz w:val="16"/>
                <w:szCs w:val="16"/>
              </w:rPr>
            </w:pPr>
            <w:r>
              <w:rPr>
                <w:sz w:val="16"/>
                <w:szCs w:val="16"/>
              </w:rPr>
              <w:t>62.0</w:t>
            </w:r>
          </w:p>
        </w:tc>
        <w:tc>
          <w:tcPr>
            <w:tcW w:w="0" w:type="auto"/>
          </w:tcPr>
          <w:p w14:paraId="10414C1B" w14:textId="77777777" w:rsidR="000B4652" w:rsidRDefault="00F26AED">
            <w:pPr>
              <w:jc w:val="right"/>
              <w:rPr>
                <w:sz w:val="16"/>
                <w:szCs w:val="16"/>
              </w:rPr>
            </w:pPr>
            <w:r>
              <w:rPr>
                <w:sz w:val="16"/>
                <w:szCs w:val="16"/>
              </w:rPr>
              <w:t>7</w:t>
            </w:r>
          </w:p>
        </w:tc>
        <w:tc>
          <w:tcPr>
            <w:tcW w:w="0" w:type="auto"/>
          </w:tcPr>
          <w:p w14:paraId="10414C1C" w14:textId="77777777" w:rsidR="000B4652" w:rsidRDefault="00F26AED">
            <w:pPr>
              <w:jc w:val="right"/>
              <w:rPr>
                <w:sz w:val="16"/>
                <w:szCs w:val="16"/>
              </w:rPr>
            </w:pPr>
            <w:r>
              <w:rPr>
                <w:sz w:val="16"/>
                <w:szCs w:val="16"/>
              </w:rPr>
              <w:t>74</w:t>
            </w:r>
          </w:p>
        </w:tc>
        <w:tc>
          <w:tcPr>
            <w:tcW w:w="0" w:type="auto"/>
          </w:tcPr>
          <w:p w14:paraId="10414C1D" w14:textId="77777777" w:rsidR="000B4652" w:rsidRDefault="00F26AED">
            <w:pPr>
              <w:jc w:val="right"/>
              <w:rPr>
                <w:sz w:val="16"/>
                <w:szCs w:val="16"/>
              </w:rPr>
            </w:pPr>
            <w:r>
              <w:rPr>
                <w:sz w:val="16"/>
                <w:szCs w:val="16"/>
              </w:rPr>
              <w:t>0.095</w:t>
            </w:r>
          </w:p>
        </w:tc>
      </w:tr>
      <w:tr w:rsidR="000B4652" w14:paraId="10414C28" w14:textId="77777777">
        <w:trPr>
          <w:jc w:val="center"/>
        </w:trPr>
        <w:tc>
          <w:tcPr>
            <w:tcW w:w="0" w:type="auto"/>
          </w:tcPr>
          <w:p w14:paraId="10414C1F" w14:textId="77777777" w:rsidR="000B4652" w:rsidRDefault="00F26AED">
            <w:pPr>
              <w:jc w:val="left"/>
              <w:rPr>
                <w:sz w:val="16"/>
                <w:szCs w:val="16"/>
              </w:rPr>
            </w:pPr>
            <w:r>
              <w:rPr>
                <w:sz w:val="16"/>
                <w:szCs w:val="16"/>
              </w:rPr>
              <w:t>Native</w:t>
            </w:r>
          </w:p>
        </w:tc>
        <w:tc>
          <w:tcPr>
            <w:tcW w:w="0" w:type="auto"/>
          </w:tcPr>
          <w:p w14:paraId="10414C20" w14:textId="77777777" w:rsidR="000B4652" w:rsidRDefault="00F26AED">
            <w:pPr>
              <w:jc w:val="left"/>
              <w:rPr>
                <w:i/>
                <w:iCs/>
                <w:sz w:val="16"/>
                <w:szCs w:val="16"/>
              </w:rPr>
            </w:pPr>
            <w:proofErr w:type="spellStart"/>
            <w:r>
              <w:rPr>
                <w:i/>
                <w:iCs/>
                <w:sz w:val="16"/>
                <w:szCs w:val="16"/>
              </w:rPr>
              <w:t>Megacyclops</w:t>
            </w:r>
            <w:proofErr w:type="spellEnd"/>
            <w:r>
              <w:rPr>
                <w:i/>
                <w:iCs/>
                <w:sz w:val="16"/>
                <w:szCs w:val="16"/>
              </w:rPr>
              <w:t xml:space="preserve"> </w:t>
            </w:r>
            <w:proofErr w:type="spellStart"/>
            <w:r>
              <w:rPr>
                <w:i/>
                <w:iCs/>
                <w:sz w:val="16"/>
                <w:szCs w:val="16"/>
              </w:rPr>
              <w:t>viridis</w:t>
            </w:r>
            <w:proofErr w:type="spellEnd"/>
          </w:p>
        </w:tc>
        <w:tc>
          <w:tcPr>
            <w:tcW w:w="0" w:type="auto"/>
          </w:tcPr>
          <w:p w14:paraId="10414C21" w14:textId="77777777" w:rsidR="000B4652" w:rsidRDefault="00F26AED">
            <w:pPr>
              <w:jc w:val="left"/>
              <w:rPr>
                <w:sz w:val="16"/>
                <w:szCs w:val="16"/>
              </w:rPr>
            </w:pPr>
            <w:r>
              <w:rPr>
                <w:sz w:val="16"/>
                <w:szCs w:val="16"/>
              </w:rPr>
              <w:t>Plankton</w:t>
            </w:r>
          </w:p>
        </w:tc>
        <w:tc>
          <w:tcPr>
            <w:tcW w:w="0" w:type="auto"/>
          </w:tcPr>
          <w:p w14:paraId="10414C22" w14:textId="77777777" w:rsidR="000B4652" w:rsidRDefault="00F26AED">
            <w:pPr>
              <w:jc w:val="right"/>
              <w:rPr>
                <w:sz w:val="16"/>
                <w:szCs w:val="16"/>
              </w:rPr>
            </w:pPr>
            <w:r>
              <w:rPr>
                <w:sz w:val="16"/>
                <w:szCs w:val="16"/>
              </w:rPr>
              <w:t>42.1</w:t>
            </w:r>
          </w:p>
        </w:tc>
        <w:tc>
          <w:tcPr>
            <w:tcW w:w="0" w:type="auto"/>
          </w:tcPr>
          <w:p w14:paraId="10414C23" w14:textId="77777777" w:rsidR="000B4652" w:rsidRDefault="00F26AED">
            <w:pPr>
              <w:jc w:val="right"/>
              <w:rPr>
                <w:sz w:val="16"/>
                <w:szCs w:val="16"/>
              </w:rPr>
            </w:pPr>
            <w:r>
              <w:rPr>
                <w:sz w:val="16"/>
                <w:szCs w:val="16"/>
              </w:rPr>
              <w:t>59.6</w:t>
            </w:r>
          </w:p>
        </w:tc>
        <w:tc>
          <w:tcPr>
            <w:tcW w:w="0" w:type="auto"/>
          </w:tcPr>
          <w:p w14:paraId="10414C24" w14:textId="77777777" w:rsidR="000B4652" w:rsidRDefault="00F26AED">
            <w:pPr>
              <w:jc w:val="right"/>
              <w:rPr>
                <w:sz w:val="16"/>
                <w:szCs w:val="16"/>
              </w:rPr>
            </w:pPr>
            <w:r>
              <w:rPr>
                <w:sz w:val="16"/>
                <w:szCs w:val="16"/>
              </w:rPr>
              <w:t>69.6</w:t>
            </w:r>
          </w:p>
        </w:tc>
        <w:tc>
          <w:tcPr>
            <w:tcW w:w="0" w:type="auto"/>
          </w:tcPr>
          <w:p w14:paraId="10414C25" w14:textId="77777777" w:rsidR="000B4652" w:rsidRDefault="00F26AED">
            <w:pPr>
              <w:jc w:val="right"/>
              <w:rPr>
                <w:sz w:val="16"/>
                <w:szCs w:val="16"/>
              </w:rPr>
            </w:pPr>
            <w:r>
              <w:rPr>
                <w:sz w:val="16"/>
                <w:szCs w:val="16"/>
              </w:rPr>
              <w:t>7</w:t>
            </w:r>
          </w:p>
        </w:tc>
        <w:tc>
          <w:tcPr>
            <w:tcW w:w="0" w:type="auto"/>
          </w:tcPr>
          <w:p w14:paraId="10414C26" w14:textId="77777777" w:rsidR="000B4652" w:rsidRDefault="00F26AED">
            <w:pPr>
              <w:jc w:val="right"/>
              <w:rPr>
                <w:sz w:val="16"/>
                <w:szCs w:val="16"/>
              </w:rPr>
            </w:pPr>
            <w:r>
              <w:rPr>
                <w:sz w:val="16"/>
                <w:szCs w:val="16"/>
              </w:rPr>
              <w:t>74</w:t>
            </w:r>
          </w:p>
        </w:tc>
        <w:tc>
          <w:tcPr>
            <w:tcW w:w="0" w:type="auto"/>
          </w:tcPr>
          <w:p w14:paraId="10414C27" w14:textId="77777777" w:rsidR="000B4652" w:rsidRDefault="00F26AED">
            <w:pPr>
              <w:jc w:val="right"/>
              <w:rPr>
                <w:sz w:val="16"/>
                <w:szCs w:val="16"/>
              </w:rPr>
            </w:pPr>
            <w:r>
              <w:rPr>
                <w:sz w:val="16"/>
                <w:szCs w:val="16"/>
              </w:rPr>
              <w:t>0.095</w:t>
            </w:r>
          </w:p>
        </w:tc>
      </w:tr>
      <w:tr w:rsidR="000B4652" w14:paraId="10414C32" w14:textId="77777777">
        <w:trPr>
          <w:jc w:val="center"/>
        </w:trPr>
        <w:tc>
          <w:tcPr>
            <w:tcW w:w="0" w:type="auto"/>
          </w:tcPr>
          <w:p w14:paraId="10414C29" w14:textId="77777777" w:rsidR="000B4652" w:rsidRDefault="00F26AED">
            <w:pPr>
              <w:jc w:val="left"/>
              <w:rPr>
                <w:sz w:val="16"/>
                <w:szCs w:val="16"/>
              </w:rPr>
            </w:pPr>
            <w:r>
              <w:rPr>
                <w:sz w:val="16"/>
                <w:szCs w:val="16"/>
              </w:rPr>
              <w:t>Native</w:t>
            </w:r>
          </w:p>
        </w:tc>
        <w:tc>
          <w:tcPr>
            <w:tcW w:w="0" w:type="auto"/>
          </w:tcPr>
          <w:p w14:paraId="10414C2A" w14:textId="77777777" w:rsidR="000B4652" w:rsidRDefault="00F26AED">
            <w:pPr>
              <w:jc w:val="left"/>
              <w:rPr>
                <w:i/>
                <w:iCs/>
                <w:sz w:val="16"/>
                <w:szCs w:val="16"/>
              </w:rPr>
            </w:pPr>
            <w:proofErr w:type="spellStart"/>
            <w:r>
              <w:rPr>
                <w:i/>
                <w:iCs/>
                <w:sz w:val="16"/>
                <w:szCs w:val="16"/>
              </w:rPr>
              <w:t>Eurytemora</w:t>
            </w:r>
            <w:proofErr w:type="spellEnd"/>
            <w:r>
              <w:rPr>
                <w:i/>
                <w:iCs/>
                <w:sz w:val="16"/>
                <w:szCs w:val="16"/>
              </w:rPr>
              <w:t xml:space="preserve"> </w:t>
            </w:r>
            <w:proofErr w:type="spellStart"/>
            <w:r>
              <w:rPr>
                <w:i/>
                <w:iCs/>
                <w:sz w:val="16"/>
                <w:szCs w:val="16"/>
              </w:rPr>
              <w:t>lacustris</w:t>
            </w:r>
            <w:proofErr w:type="spellEnd"/>
          </w:p>
        </w:tc>
        <w:tc>
          <w:tcPr>
            <w:tcW w:w="0" w:type="auto"/>
          </w:tcPr>
          <w:p w14:paraId="10414C2B" w14:textId="77777777" w:rsidR="000B4652" w:rsidRDefault="00F26AED">
            <w:pPr>
              <w:jc w:val="left"/>
              <w:rPr>
                <w:sz w:val="16"/>
                <w:szCs w:val="16"/>
              </w:rPr>
            </w:pPr>
            <w:r>
              <w:rPr>
                <w:sz w:val="16"/>
                <w:szCs w:val="16"/>
              </w:rPr>
              <w:t>Plankton</w:t>
            </w:r>
          </w:p>
        </w:tc>
        <w:tc>
          <w:tcPr>
            <w:tcW w:w="0" w:type="auto"/>
          </w:tcPr>
          <w:p w14:paraId="10414C2C" w14:textId="77777777" w:rsidR="000B4652" w:rsidRDefault="00F26AED">
            <w:pPr>
              <w:jc w:val="right"/>
              <w:rPr>
                <w:sz w:val="16"/>
                <w:szCs w:val="16"/>
              </w:rPr>
            </w:pPr>
            <w:r>
              <w:rPr>
                <w:sz w:val="16"/>
                <w:szCs w:val="16"/>
              </w:rPr>
              <w:t>51.4</w:t>
            </w:r>
          </w:p>
        </w:tc>
        <w:tc>
          <w:tcPr>
            <w:tcW w:w="0" w:type="auto"/>
          </w:tcPr>
          <w:p w14:paraId="10414C2D" w14:textId="77777777" w:rsidR="000B4652" w:rsidRDefault="00F26AED">
            <w:pPr>
              <w:jc w:val="right"/>
              <w:rPr>
                <w:sz w:val="16"/>
                <w:szCs w:val="16"/>
              </w:rPr>
            </w:pPr>
            <w:r>
              <w:rPr>
                <w:sz w:val="16"/>
                <w:szCs w:val="16"/>
              </w:rPr>
              <w:t>52.2</w:t>
            </w:r>
          </w:p>
        </w:tc>
        <w:tc>
          <w:tcPr>
            <w:tcW w:w="0" w:type="auto"/>
          </w:tcPr>
          <w:p w14:paraId="10414C2E" w14:textId="77777777" w:rsidR="000B4652" w:rsidRDefault="00F26AED">
            <w:pPr>
              <w:jc w:val="right"/>
              <w:rPr>
                <w:sz w:val="16"/>
                <w:szCs w:val="16"/>
              </w:rPr>
            </w:pPr>
            <w:r>
              <w:rPr>
                <w:sz w:val="16"/>
                <w:szCs w:val="16"/>
              </w:rPr>
              <w:t>60.1</w:t>
            </w:r>
          </w:p>
        </w:tc>
        <w:tc>
          <w:tcPr>
            <w:tcW w:w="0" w:type="auto"/>
          </w:tcPr>
          <w:p w14:paraId="10414C2F" w14:textId="77777777" w:rsidR="000B4652" w:rsidRDefault="00F26AED">
            <w:pPr>
              <w:jc w:val="right"/>
              <w:rPr>
                <w:sz w:val="16"/>
                <w:szCs w:val="16"/>
              </w:rPr>
            </w:pPr>
            <w:r>
              <w:rPr>
                <w:sz w:val="16"/>
                <w:szCs w:val="16"/>
              </w:rPr>
              <w:t>1</w:t>
            </w:r>
          </w:p>
        </w:tc>
        <w:tc>
          <w:tcPr>
            <w:tcW w:w="0" w:type="auto"/>
          </w:tcPr>
          <w:p w14:paraId="10414C30" w14:textId="77777777" w:rsidR="000B4652" w:rsidRDefault="00F26AED">
            <w:pPr>
              <w:jc w:val="right"/>
              <w:rPr>
                <w:sz w:val="16"/>
                <w:szCs w:val="16"/>
              </w:rPr>
            </w:pPr>
            <w:r>
              <w:rPr>
                <w:sz w:val="16"/>
                <w:szCs w:val="16"/>
              </w:rPr>
              <w:t>11</w:t>
            </w:r>
          </w:p>
        </w:tc>
        <w:tc>
          <w:tcPr>
            <w:tcW w:w="0" w:type="auto"/>
          </w:tcPr>
          <w:p w14:paraId="10414C31" w14:textId="77777777" w:rsidR="000B4652" w:rsidRDefault="00F26AED">
            <w:pPr>
              <w:jc w:val="right"/>
              <w:rPr>
                <w:sz w:val="16"/>
                <w:szCs w:val="16"/>
              </w:rPr>
            </w:pPr>
            <w:r>
              <w:rPr>
                <w:sz w:val="16"/>
                <w:szCs w:val="16"/>
              </w:rPr>
              <w:t>0.091</w:t>
            </w:r>
          </w:p>
        </w:tc>
      </w:tr>
      <w:tr w:rsidR="000B4652" w14:paraId="10414C3C" w14:textId="77777777">
        <w:trPr>
          <w:jc w:val="center"/>
        </w:trPr>
        <w:tc>
          <w:tcPr>
            <w:tcW w:w="0" w:type="auto"/>
          </w:tcPr>
          <w:p w14:paraId="10414C33" w14:textId="77777777" w:rsidR="000B4652" w:rsidRDefault="00F26AED">
            <w:pPr>
              <w:jc w:val="left"/>
              <w:rPr>
                <w:sz w:val="16"/>
                <w:szCs w:val="16"/>
              </w:rPr>
            </w:pPr>
            <w:r>
              <w:rPr>
                <w:sz w:val="16"/>
                <w:szCs w:val="16"/>
              </w:rPr>
              <w:t>Native</w:t>
            </w:r>
          </w:p>
        </w:tc>
        <w:tc>
          <w:tcPr>
            <w:tcW w:w="0" w:type="auto"/>
          </w:tcPr>
          <w:p w14:paraId="10414C34" w14:textId="77777777" w:rsidR="000B4652" w:rsidRDefault="00F26AED">
            <w:pPr>
              <w:jc w:val="left"/>
              <w:rPr>
                <w:i/>
                <w:iCs/>
                <w:sz w:val="16"/>
                <w:szCs w:val="16"/>
              </w:rPr>
            </w:pPr>
            <w:proofErr w:type="spellStart"/>
            <w:r>
              <w:rPr>
                <w:i/>
                <w:iCs/>
                <w:sz w:val="16"/>
                <w:szCs w:val="16"/>
              </w:rPr>
              <w:t>Polyarthra</w:t>
            </w:r>
            <w:proofErr w:type="spellEnd"/>
            <w:r>
              <w:rPr>
                <w:i/>
                <w:iCs/>
                <w:sz w:val="16"/>
                <w:szCs w:val="16"/>
              </w:rPr>
              <w:t xml:space="preserve"> </w:t>
            </w:r>
            <w:proofErr w:type="spellStart"/>
            <w:r>
              <w:rPr>
                <w:i/>
                <w:iCs/>
                <w:sz w:val="16"/>
                <w:szCs w:val="16"/>
              </w:rPr>
              <w:t>dolichoptera</w:t>
            </w:r>
            <w:proofErr w:type="spellEnd"/>
          </w:p>
        </w:tc>
        <w:tc>
          <w:tcPr>
            <w:tcW w:w="0" w:type="auto"/>
          </w:tcPr>
          <w:p w14:paraId="10414C35" w14:textId="77777777" w:rsidR="000B4652" w:rsidRDefault="00F26AED">
            <w:pPr>
              <w:jc w:val="left"/>
              <w:rPr>
                <w:sz w:val="16"/>
                <w:szCs w:val="16"/>
              </w:rPr>
            </w:pPr>
            <w:r>
              <w:rPr>
                <w:sz w:val="16"/>
                <w:szCs w:val="16"/>
              </w:rPr>
              <w:t>Plankton</w:t>
            </w:r>
          </w:p>
        </w:tc>
        <w:tc>
          <w:tcPr>
            <w:tcW w:w="0" w:type="auto"/>
          </w:tcPr>
          <w:p w14:paraId="10414C36" w14:textId="77777777" w:rsidR="000B4652" w:rsidRDefault="00F26AED">
            <w:pPr>
              <w:jc w:val="right"/>
              <w:rPr>
                <w:sz w:val="16"/>
                <w:szCs w:val="16"/>
              </w:rPr>
            </w:pPr>
            <w:r>
              <w:rPr>
                <w:sz w:val="16"/>
                <w:szCs w:val="16"/>
              </w:rPr>
              <w:t>-25.7</w:t>
            </w:r>
          </w:p>
        </w:tc>
        <w:tc>
          <w:tcPr>
            <w:tcW w:w="0" w:type="auto"/>
          </w:tcPr>
          <w:p w14:paraId="10414C37" w14:textId="77777777" w:rsidR="000B4652" w:rsidRDefault="00F26AED">
            <w:pPr>
              <w:jc w:val="right"/>
              <w:rPr>
                <w:sz w:val="16"/>
                <w:szCs w:val="16"/>
              </w:rPr>
            </w:pPr>
            <w:r>
              <w:rPr>
                <w:sz w:val="16"/>
                <w:szCs w:val="16"/>
              </w:rPr>
              <w:t>51.7</w:t>
            </w:r>
          </w:p>
        </w:tc>
        <w:tc>
          <w:tcPr>
            <w:tcW w:w="0" w:type="auto"/>
          </w:tcPr>
          <w:p w14:paraId="10414C38" w14:textId="77777777" w:rsidR="000B4652" w:rsidRDefault="00F26AED">
            <w:pPr>
              <w:jc w:val="right"/>
              <w:rPr>
                <w:sz w:val="16"/>
                <w:szCs w:val="16"/>
              </w:rPr>
            </w:pPr>
            <w:r>
              <w:rPr>
                <w:sz w:val="16"/>
                <w:szCs w:val="16"/>
              </w:rPr>
              <w:t>61.8</w:t>
            </w:r>
          </w:p>
        </w:tc>
        <w:tc>
          <w:tcPr>
            <w:tcW w:w="0" w:type="auto"/>
          </w:tcPr>
          <w:p w14:paraId="10414C39" w14:textId="77777777" w:rsidR="000B4652" w:rsidRDefault="00F26AED">
            <w:pPr>
              <w:jc w:val="right"/>
              <w:rPr>
                <w:sz w:val="16"/>
                <w:szCs w:val="16"/>
              </w:rPr>
            </w:pPr>
            <w:r>
              <w:rPr>
                <w:sz w:val="16"/>
                <w:szCs w:val="16"/>
              </w:rPr>
              <w:t>3</w:t>
            </w:r>
          </w:p>
        </w:tc>
        <w:tc>
          <w:tcPr>
            <w:tcW w:w="0" w:type="auto"/>
          </w:tcPr>
          <w:p w14:paraId="10414C3A" w14:textId="77777777" w:rsidR="000B4652" w:rsidRDefault="00F26AED">
            <w:pPr>
              <w:jc w:val="right"/>
              <w:rPr>
                <w:sz w:val="16"/>
                <w:szCs w:val="16"/>
              </w:rPr>
            </w:pPr>
            <w:r>
              <w:rPr>
                <w:sz w:val="16"/>
                <w:szCs w:val="16"/>
              </w:rPr>
              <w:t>34</w:t>
            </w:r>
          </w:p>
        </w:tc>
        <w:tc>
          <w:tcPr>
            <w:tcW w:w="0" w:type="auto"/>
          </w:tcPr>
          <w:p w14:paraId="10414C3B" w14:textId="77777777" w:rsidR="000B4652" w:rsidRDefault="00F26AED">
            <w:pPr>
              <w:jc w:val="right"/>
              <w:rPr>
                <w:sz w:val="16"/>
                <w:szCs w:val="16"/>
              </w:rPr>
            </w:pPr>
            <w:r>
              <w:rPr>
                <w:sz w:val="16"/>
                <w:szCs w:val="16"/>
              </w:rPr>
              <w:t>0.088</w:t>
            </w:r>
          </w:p>
        </w:tc>
      </w:tr>
      <w:tr w:rsidR="000B4652" w14:paraId="10414C46" w14:textId="77777777">
        <w:trPr>
          <w:jc w:val="center"/>
        </w:trPr>
        <w:tc>
          <w:tcPr>
            <w:tcW w:w="0" w:type="auto"/>
          </w:tcPr>
          <w:p w14:paraId="10414C3D" w14:textId="77777777" w:rsidR="000B4652" w:rsidRDefault="00F26AED">
            <w:pPr>
              <w:jc w:val="left"/>
              <w:rPr>
                <w:sz w:val="16"/>
                <w:szCs w:val="16"/>
              </w:rPr>
            </w:pPr>
            <w:r>
              <w:rPr>
                <w:sz w:val="16"/>
                <w:szCs w:val="16"/>
              </w:rPr>
              <w:t>Native</w:t>
            </w:r>
          </w:p>
        </w:tc>
        <w:tc>
          <w:tcPr>
            <w:tcW w:w="0" w:type="auto"/>
          </w:tcPr>
          <w:p w14:paraId="10414C3E" w14:textId="77777777" w:rsidR="000B4652" w:rsidRDefault="00F26AED">
            <w:pPr>
              <w:jc w:val="left"/>
              <w:rPr>
                <w:i/>
                <w:iCs/>
                <w:sz w:val="16"/>
                <w:szCs w:val="16"/>
              </w:rPr>
            </w:pPr>
            <w:proofErr w:type="spellStart"/>
            <w:r>
              <w:rPr>
                <w:i/>
                <w:iCs/>
                <w:sz w:val="16"/>
                <w:szCs w:val="16"/>
              </w:rPr>
              <w:t>Diacyclops</w:t>
            </w:r>
            <w:proofErr w:type="spellEnd"/>
            <w:r>
              <w:rPr>
                <w:i/>
                <w:iCs/>
                <w:sz w:val="16"/>
                <w:szCs w:val="16"/>
              </w:rPr>
              <w:t xml:space="preserve"> </w:t>
            </w:r>
            <w:proofErr w:type="spellStart"/>
            <w:r>
              <w:rPr>
                <w:i/>
                <w:iCs/>
                <w:sz w:val="16"/>
                <w:szCs w:val="16"/>
              </w:rPr>
              <w:t>bicuspidatus</w:t>
            </w:r>
            <w:proofErr w:type="spellEnd"/>
          </w:p>
        </w:tc>
        <w:tc>
          <w:tcPr>
            <w:tcW w:w="0" w:type="auto"/>
          </w:tcPr>
          <w:p w14:paraId="10414C3F" w14:textId="77777777" w:rsidR="000B4652" w:rsidRDefault="00F26AED">
            <w:pPr>
              <w:jc w:val="left"/>
              <w:rPr>
                <w:sz w:val="16"/>
                <w:szCs w:val="16"/>
              </w:rPr>
            </w:pPr>
            <w:r>
              <w:rPr>
                <w:sz w:val="16"/>
                <w:szCs w:val="16"/>
              </w:rPr>
              <w:t>Plankton</w:t>
            </w:r>
          </w:p>
        </w:tc>
        <w:tc>
          <w:tcPr>
            <w:tcW w:w="0" w:type="auto"/>
          </w:tcPr>
          <w:p w14:paraId="10414C40" w14:textId="77777777" w:rsidR="000B4652" w:rsidRDefault="00F26AED">
            <w:pPr>
              <w:jc w:val="right"/>
              <w:rPr>
                <w:sz w:val="16"/>
                <w:szCs w:val="16"/>
              </w:rPr>
            </w:pPr>
            <w:r>
              <w:rPr>
                <w:sz w:val="16"/>
                <w:szCs w:val="16"/>
              </w:rPr>
              <w:t>40.1</w:t>
            </w:r>
          </w:p>
        </w:tc>
        <w:tc>
          <w:tcPr>
            <w:tcW w:w="0" w:type="auto"/>
          </w:tcPr>
          <w:p w14:paraId="10414C41" w14:textId="77777777" w:rsidR="000B4652" w:rsidRDefault="00F26AED">
            <w:pPr>
              <w:jc w:val="right"/>
              <w:rPr>
                <w:sz w:val="16"/>
                <w:szCs w:val="16"/>
              </w:rPr>
            </w:pPr>
            <w:r>
              <w:rPr>
                <w:sz w:val="16"/>
                <w:szCs w:val="16"/>
              </w:rPr>
              <w:t>51.3</w:t>
            </w:r>
          </w:p>
        </w:tc>
        <w:tc>
          <w:tcPr>
            <w:tcW w:w="0" w:type="auto"/>
          </w:tcPr>
          <w:p w14:paraId="10414C42" w14:textId="77777777" w:rsidR="000B4652" w:rsidRDefault="00F26AED">
            <w:pPr>
              <w:jc w:val="right"/>
              <w:rPr>
                <w:sz w:val="16"/>
                <w:szCs w:val="16"/>
              </w:rPr>
            </w:pPr>
            <w:r>
              <w:rPr>
                <w:sz w:val="16"/>
                <w:szCs w:val="16"/>
              </w:rPr>
              <w:t>60.9</w:t>
            </w:r>
          </w:p>
        </w:tc>
        <w:tc>
          <w:tcPr>
            <w:tcW w:w="0" w:type="auto"/>
          </w:tcPr>
          <w:p w14:paraId="10414C43" w14:textId="77777777" w:rsidR="000B4652" w:rsidRDefault="00F26AED">
            <w:pPr>
              <w:jc w:val="right"/>
              <w:rPr>
                <w:sz w:val="16"/>
                <w:szCs w:val="16"/>
              </w:rPr>
            </w:pPr>
            <w:r>
              <w:rPr>
                <w:sz w:val="16"/>
                <w:szCs w:val="16"/>
              </w:rPr>
              <w:t>2</w:t>
            </w:r>
          </w:p>
        </w:tc>
        <w:tc>
          <w:tcPr>
            <w:tcW w:w="0" w:type="auto"/>
          </w:tcPr>
          <w:p w14:paraId="10414C44" w14:textId="77777777" w:rsidR="000B4652" w:rsidRDefault="00F26AED">
            <w:pPr>
              <w:jc w:val="right"/>
              <w:rPr>
                <w:sz w:val="16"/>
                <w:szCs w:val="16"/>
              </w:rPr>
            </w:pPr>
            <w:r>
              <w:rPr>
                <w:sz w:val="16"/>
                <w:szCs w:val="16"/>
              </w:rPr>
              <w:t>23</w:t>
            </w:r>
          </w:p>
        </w:tc>
        <w:tc>
          <w:tcPr>
            <w:tcW w:w="0" w:type="auto"/>
          </w:tcPr>
          <w:p w14:paraId="10414C45" w14:textId="77777777" w:rsidR="000B4652" w:rsidRDefault="00F26AED">
            <w:pPr>
              <w:jc w:val="right"/>
              <w:rPr>
                <w:sz w:val="16"/>
                <w:szCs w:val="16"/>
              </w:rPr>
            </w:pPr>
            <w:r>
              <w:rPr>
                <w:sz w:val="16"/>
                <w:szCs w:val="16"/>
              </w:rPr>
              <w:t>0.087</w:t>
            </w:r>
          </w:p>
        </w:tc>
      </w:tr>
      <w:tr w:rsidR="000B4652" w14:paraId="10414C50" w14:textId="77777777">
        <w:trPr>
          <w:jc w:val="center"/>
        </w:trPr>
        <w:tc>
          <w:tcPr>
            <w:tcW w:w="0" w:type="auto"/>
          </w:tcPr>
          <w:p w14:paraId="10414C47" w14:textId="77777777" w:rsidR="000B4652" w:rsidRDefault="00F26AED">
            <w:pPr>
              <w:jc w:val="left"/>
              <w:rPr>
                <w:sz w:val="16"/>
                <w:szCs w:val="16"/>
              </w:rPr>
            </w:pPr>
            <w:r>
              <w:rPr>
                <w:sz w:val="16"/>
                <w:szCs w:val="16"/>
              </w:rPr>
              <w:t>Native</w:t>
            </w:r>
          </w:p>
        </w:tc>
        <w:tc>
          <w:tcPr>
            <w:tcW w:w="0" w:type="auto"/>
          </w:tcPr>
          <w:p w14:paraId="10414C48" w14:textId="77777777" w:rsidR="000B4652" w:rsidRDefault="00F26AED">
            <w:pPr>
              <w:jc w:val="left"/>
              <w:rPr>
                <w:i/>
                <w:iCs/>
                <w:sz w:val="16"/>
                <w:szCs w:val="16"/>
              </w:rPr>
            </w:pPr>
            <w:proofErr w:type="spellStart"/>
            <w:r>
              <w:rPr>
                <w:i/>
                <w:iCs/>
                <w:sz w:val="16"/>
                <w:szCs w:val="16"/>
              </w:rPr>
              <w:t>Alona</w:t>
            </w:r>
            <w:proofErr w:type="spellEnd"/>
            <w:r>
              <w:rPr>
                <w:i/>
                <w:iCs/>
                <w:sz w:val="16"/>
                <w:szCs w:val="16"/>
              </w:rPr>
              <w:t xml:space="preserve"> quadrangularis</w:t>
            </w:r>
          </w:p>
        </w:tc>
        <w:tc>
          <w:tcPr>
            <w:tcW w:w="0" w:type="auto"/>
          </w:tcPr>
          <w:p w14:paraId="10414C49" w14:textId="77777777" w:rsidR="000B4652" w:rsidRDefault="00F26AED">
            <w:pPr>
              <w:jc w:val="left"/>
              <w:rPr>
                <w:sz w:val="16"/>
                <w:szCs w:val="16"/>
              </w:rPr>
            </w:pPr>
            <w:r>
              <w:rPr>
                <w:sz w:val="16"/>
                <w:szCs w:val="16"/>
              </w:rPr>
              <w:t>Plankton</w:t>
            </w:r>
          </w:p>
        </w:tc>
        <w:tc>
          <w:tcPr>
            <w:tcW w:w="0" w:type="auto"/>
          </w:tcPr>
          <w:p w14:paraId="10414C4A" w14:textId="77777777" w:rsidR="000B4652" w:rsidRDefault="00F26AED">
            <w:pPr>
              <w:jc w:val="right"/>
              <w:rPr>
                <w:sz w:val="16"/>
                <w:szCs w:val="16"/>
              </w:rPr>
            </w:pPr>
            <w:r>
              <w:rPr>
                <w:sz w:val="16"/>
                <w:szCs w:val="16"/>
              </w:rPr>
              <w:t>43.8</w:t>
            </w:r>
          </w:p>
        </w:tc>
        <w:tc>
          <w:tcPr>
            <w:tcW w:w="0" w:type="auto"/>
          </w:tcPr>
          <w:p w14:paraId="10414C4B" w14:textId="77777777" w:rsidR="000B4652" w:rsidRDefault="00F26AED">
            <w:pPr>
              <w:jc w:val="right"/>
              <w:rPr>
                <w:sz w:val="16"/>
                <w:szCs w:val="16"/>
              </w:rPr>
            </w:pPr>
            <w:r>
              <w:rPr>
                <w:sz w:val="16"/>
                <w:szCs w:val="16"/>
              </w:rPr>
              <w:t>52.6</w:t>
            </w:r>
          </w:p>
        </w:tc>
        <w:tc>
          <w:tcPr>
            <w:tcW w:w="0" w:type="auto"/>
          </w:tcPr>
          <w:p w14:paraId="10414C4C" w14:textId="77777777" w:rsidR="000B4652" w:rsidRDefault="00F26AED">
            <w:pPr>
              <w:jc w:val="right"/>
              <w:rPr>
                <w:sz w:val="16"/>
                <w:szCs w:val="16"/>
              </w:rPr>
            </w:pPr>
            <w:r>
              <w:rPr>
                <w:sz w:val="16"/>
                <w:szCs w:val="16"/>
              </w:rPr>
              <w:t>69.2</w:t>
            </w:r>
          </w:p>
        </w:tc>
        <w:tc>
          <w:tcPr>
            <w:tcW w:w="0" w:type="auto"/>
          </w:tcPr>
          <w:p w14:paraId="10414C4D" w14:textId="77777777" w:rsidR="000B4652" w:rsidRDefault="00F26AED">
            <w:pPr>
              <w:jc w:val="right"/>
              <w:rPr>
                <w:sz w:val="16"/>
                <w:szCs w:val="16"/>
              </w:rPr>
            </w:pPr>
            <w:r>
              <w:rPr>
                <w:sz w:val="16"/>
                <w:szCs w:val="16"/>
              </w:rPr>
              <w:t>5</w:t>
            </w:r>
          </w:p>
        </w:tc>
        <w:tc>
          <w:tcPr>
            <w:tcW w:w="0" w:type="auto"/>
          </w:tcPr>
          <w:p w14:paraId="10414C4E" w14:textId="77777777" w:rsidR="000B4652" w:rsidRDefault="00F26AED">
            <w:pPr>
              <w:jc w:val="right"/>
              <w:rPr>
                <w:sz w:val="16"/>
                <w:szCs w:val="16"/>
              </w:rPr>
            </w:pPr>
            <w:r>
              <w:rPr>
                <w:sz w:val="16"/>
                <w:szCs w:val="16"/>
              </w:rPr>
              <w:t>58</w:t>
            </w:r>
          </w:p>
        </w:tc>
        <w:tc>
          <w:tcPr>
            <w:tcW w:w="0" w:type="auto"/>
          </w:tcPr>
          <w:p w14:paraId="10414C4F" w14:textId="77777777" w:rsidR="000B4652" w:rsidRDefault="00F26AED">
            <w:pPr>
              <w:jc w:val="right"/>
              <w:rPr>
                <w:sz w:val="16"/>
                <w:szCs w:val="16"/>
              </w:rPr>
            </w:pPr>
            <w:r>
              <w:rPr>
                <w:sz w:val="16"/>
                <w:szCs w:val="16"/>
              </w:rPr>
              <w:t>0.086</w:t>
            </w:r>
          </w:p>
        </w:tc>
      </w:tr>
      <w:tr w:rsidR="000B4652" w14:paraId="10414C5A" w14:textId="77777777">
        <w:trPr>
          <w:jc w:val="center"/>
        </w:trPr>
        <w:tc>
          <w:tcPr>
            <w:tcW w:w="0" w:type="auto"/>
          </w:tcPr>
          <w:p w14:paraId="10414C51" w14:textId="77777777" w:rsidR="000B4652" w:rsidRDefault="00F26AED">
            <w:pPr>
              <w:jc w:val="left"/>
              <w:rPr>
                <w:sz w:val="16"/>
                <w:szCs w:val="16"/>
              </w:rPr>
            </w:pPr>
            <w:r>
              <w:rPr>
                <w:sz w:val="16"/>
                <w:szCs w:val="16"/>
              </w:rPr>
              <w:t>Native</w:t>
            </w:r>
          </w:p>
        </w:tc>
        <w:tc>
          <w:tcPr>
            <w:tcW w:w="0" w:type="auto"/>
          </w:tcPr>
          <w:p w14:paraId="10414C52" w14:textId="77777777" w:rsidR="000B4652" w:rsidRDefault="00F26AED">
            <w:pPr>
              <w:jc w:val="left"/>
              <w:rPr>
                <w:i/>
                <w:iCs/>
                <w:sz w:val="16"/>
                <w:szCs w:val="16"/>
              </w:rPr>
            </w:pPr>
            <w:proofErr w:type="spellStart"/>
            <w:r>
              <w:rPr>
                <w:i/>
                <w:iCs/>
                <w:sz w:val="16"/>
                <w:szCs w:val="16"/>
              </w:rPr>
              <w:t>Heterocope</w:t>
            </w:r>
            <w:proofErr w:type="spellEnd"/>
            <w:r>
              <w:rPr>
                <w:i/>
                <w:iCs/>
                <w:sz w:val="16"/>
                <w:szCs w:val="16"/>
              </w:rPr>
              <w:t xml:space="preserve"> </w:t>
            </w:r>
            <w:proofErr w:type="spellStart"/>
            <w:r>
              <w:rPr>
                <w:i/>
                <w:iCs/>
                <w:sz w:val="16"/>
                <w:szCs w:val="16"/>
              </w:rPr>
              <w:t>appendiculata</w:t>
            </w:r>
            <w:proofErr w:type="spellEnd"/>
          </w:p>
        </w:tc>
        <w:tc>
          <w:tcPr>
            <w:tcW w:w="0" w:type="auto"/>
          </w:tcPr>
          <w:p w14:paraId="10414C53" w14:textId="77777777" w:rsidR="000B4652" w:rsidRDefault="00F26AED">
            <w:pPr>
              <w:jc w:val="left"/>
              <w:rPr>
                <w:sz w:val="16"/>
                <w:szCs w:val="16"/>
              </w:rPr>
            </w:pPr>
            <w:r>
              <w:rPr>
                <w:sz w:val="16"/>
                <w:szCs w:val="16"/>
              </w:rPr>
              <w:t>Plankton</w:t>
            </w:r>
          </w:p>
        </w:tc>
        <w:tc>
          <w:tcPr>
            <w:tcW w:w="0" w:type="auto"/>
          </w:tcPr>
          <w:p w14:paraId="10414C54" w14:textId="77777777" w:rsidR="000B4652" w:rsidRDefault="00F26AED">
            <w:pPr>
              <w:jc w:val="right"/>
              <w:rPr>
                <w:sz w:val="16"/>
                <w:szCs w:val="16"/>
              </w:rPr>
            </w:pPr>
            <w:r>
              <w:rPr>
                <w:sz w:val="16"/>
                <w:szCs w:val="16"/>
              </w:rPr>
              <w:t>59.3</w:t>
            </w:r>
          </w:p>
        </w:tc>
        <w:tc>
          <w:tcPr>
            <w:tcW w:w="0" w:type="auto"/>
          </w:tcPr>
          <w:p w14:paraId="10414C55" w14:textId="77777777" w:rsidR="000B4652" w:rsidRDefault="00F26AED">
            <w:pPr>
              <w:jc w:val="right"/>
              <w:rPr>
                <w:sz w:val="16"/>
                <w:szCs w:val="16"/>
              </w:rPr>
            </w:pPr>
            <w:r>
              <w:rPr>
                <w:sz w:val="16"/>
                <w:szCs w:val="16"/>
              </w:rPr>
              <w:t>62.6</w:t>
            </w:r>
          </w:p>
        </w:tc>
        <w:tc>
          <w:tcPr>
            <w:tcW w:w="0" w:type="auto"/>
          </w:tcPr>
          <w:p w14:paraId="10414C56" w14:textId="77777777" w:rsidR="000B4652" w:rsidRDefault="00F26AED">
            <w:pPr>
              <w:jc w:val="right"/>
              <w:rPr>
                <w:sz w:val="16"/>
                <w:szCs w:val="16"/>
              </w:rPr>
            </w:pPr>
            <w:r>
              <w:rPr>
                <w:sz w:val="16"/>
                <w:szCs w:val="16"/>
              </w:rPr>
              <w:t>71.9</w:t>
            </w:r>
          </w:p>
        </w:tc>
        <w:tc>
          <w:tcPr>
            <w:tcW w:w="0" w:type="auto"/>
          </w:tcPr>
          <w:p w14:paraId="10414C57" w14:textId="77777777" w:rsidR="000B4652" w:rsidRDefault="00F26AED">
            <w:pPr>
              <w:jc w:val="right"/>
              <w:rPr>
                <w:sz w:val="16"/>
                <w:szCs w:val="16"/>
              </w:rPr>
            </w:pPr>
            <w:r>
              <w:rPr>
                <w:sz w:val="16"/>
                <w:szCs w:val="16"/>
              </w:rPr>
              <w:t>3</w:t>
            </w:r>
          </w:p>
        </w:tc>
        <w:tc>
          <w:tcPr>
            <w:tcW w:w="0" w:type="auto"/>
          </w:tcPr>
          <w:p w14:paraId="10414C58" w14:textId="77777777" w:rsidR="000B4652" w:rsidRDefault="00F26AED">
            <w:pPr>
              <w:jc w:val="right"/>
              <w:rPr>
                <w:sz w:val="16"/>
                <w:szCs w:val="16"/>
              </w:rPr>
            </w:pPr>
            <w:r>
              <w:rPr>
                <w:sz w:val="16"/>
                <w:szCs w:val="16"/>
              </w:rPr>
              <w:t>47</w:t>
            </w:r>
          </w:p>
        </w:tc>
        <w:tc>
          <w:tcPr>
            <w:tcW w:w="0" w:type="auto"/>
          </w:tcPr>
          <w:p w14:paraId="10414C59" w14:textId="77777777" w:rsidR="000B4652" w:rsidRDefault="00F26AED">
            <w:pPr>
              <w:jc w:val="right"/>
              <w:rPr>
                <w:sz w:val="16"/>
                <w:szCs w:val="16"/>
              </w:rPr>
            </w:pPr>
            <w:r>
              <w:rPr>
                <w:sz w:val="16"/>
                <w:szCs w:val="16"/>
              </w:rPr>
              <w:t>0.064</w:t>
            </w:r>
          </w:p>
        </w:tc>
      </w:tr>
      <w:tr w:rsidR="000B4652" w14:paraId="10414C64" w14:textId="77777777">
        <w:trPr>
          <w:jc w:val="center"/>
        </w:trPr>
        <w:tc>
          <w:tcPr>
            <w:tcW w:w="0" w:type="auto"/>
          </w:tcPr>
          <w:p w14:paraId="10414C5B" w14:textId="77777777" w:rsidR="000B4652" w:rsidRDefault="00F26AED">
            <w:pPr>
              <w:jc w:val="left"/>
              <w:rPr>
                <w:sz w:val="16"/>
                <w:szCs w:val="16"/>
              </w:rPr>
            </w:pPr>
            <w:r>
              <w:rPr>
                <w:sz w:val="16"/>
                <w:szCs w:val="16"/>
              </w:rPr>
              <w:t>Native</w:t>
            </w:r>
          </w:p>
        </w:tc>
        <w:tc>
          <w:tcPr>
            <w:tcW w:w="0" w:type="auto"/>
          </w:tcPr>
          <w:p w14:paraId="10414C5C" w14:textId="77777777" w:rsidR="000B4652" w:rsidRDefault="00F26AED">
            <w:pPr>
              <w:jc w:val="left"/>
              <w:rPr>
                <w:i/>
                <w:iCs/>
                <w:sz w:val="16"/>
                <w:szCs w:val="16"/>
              </w:rPr>
            </w:pPr>
            <w:proofErr w:type="spellStart"/>
            <w:r>
              <w:rPr>
                <w:i/>
                <w:iCs/>
                <w:sz w:val="16"/>
                <w:szCs w:val="16"/>
              </w:rPr>
              <w:t>Asplanchna</w:t>
            </w:r>
            <w:proofErr w:type="spellEnd"/>
            <w:r>
              <w:rPr>
                <w:i/>
                <w:iCs/>
                <w:sz w:val="16"/>
                <w:szCs w:val="16"/>
              </w:rPr>
              <w:t xml:space="preserve"> </w:t>
            </w:r>
            <w:proofErr w:type="spellStart"/>
            <w:r>
              <w:rPr>
                <w:i/>
                <w:iCs/>
                <w:sz w:val="16"/>
                <w:szCs w:val="16"/>
              </w:rPr>
              <w:t>priodonta</w:t>
            </w:r>
            <w:proofErr w:type="spellEnd"/>
          </w:p>
        </w:tc>
        <w:tc>
          <w:tcPr>
            <w:tcW w:w="0" w:type="auto"/>
          </w:tcPr>
          <w:p w14:paraId="10414C5D" w14:textId="77777777" w:rsidR="000B4652" w:rsidRDefault="00F26AED">
            <w:pPr>
              <w:jc w:val="left"/>
              <w:rPr>
                <w:sz w:val="16"/>
                <w:szCs w:val="16"/>
              </w:rPr>
            </w:pPr>
            <w:r>
              <w:rPr>
                <w:sz w:val="16"/>
                <w:szCs w:val="16"/>
              </w:rPr>
              <w:t>Plankton</w:t>
            </w:r>
          </w:p>
        </w:tc>
        <w:tc>
          <w:tcPr>
            <w:tcW w:w="0" w:type="auto"/>
          </w:tcPr>
          <w:p w14:paraId="10414C5E" w14:textId="77777777" w:rsidR="000B4652" w:rsidRDefault="00F26AED">
            <w:pPr>
              <w:jc w:val="right"/>
              <w:rPr>
                <w:sz w:val="16"/>
                <w:szCs w:val="16"/>
              </w:rPr>
            </w:pPr>
            <w:r>
              <w:rPr>
                <w:sz w:val="16"/>
                <w:szCs w:val="16"/>
              </w:rPr>
              <w:t>42.6</w:t>
            </w:r>
          </w:p>
        </w:tc>
        <w:tc>
          <w:tcPr>
            <w:tcW w:w="0" w:type="auto"/>
          </w:tcPr>
          <w:p w14:paraId="10414C5F" w14:textId="77777777" w:rsidR="000B4652" w:rsidRDefault="00F26AED">
            <w:pPr>
              <w:jc w:val="right"/>
              <w:rPr>
                <w:sz w:val="16"/>
                <w:szCs w:val="16"/>
              </w:rPr>
            </w:pPr>
            <w:r>
              <w:rPr>
                <w:sz w:val="16"/>
                <w:szCs w:val="16"/>
              </w:rPr>
              <w:t>54.3</w:t>
            </w:r>
          </w:p>
        </w:tc>
        <w:tc>
          <w:tcPr>
            <w:tcW w:w="0" w:type="auto"/>
          </w:tcPr>
          <w:p w14:paraId="10414C60" w14:textId="77777777" w:rsidR="000B4652" w:rsidRDefault="00F26AED">
            <w:pPr>
              <w:jc w:val="right"/>
              <w:rPr>
                <w:sz w:val="16"/>
                <w:szCs w:val="16"/>
              </w:rPr>
            </w:pPr>
            <w:r>
              <w:rPr>
                <w:sz w:val="16"/>
                <w:szCs w:val="16"/>
              </w:rPr>
              <w:t>69.6</w:t>
            </w:r>
          </w:p>
        </w:tc>
        <w:tc>
          <w:tcPr>
            <w:tcW w:w="0" w:type="auto"/>
          </w:tcPr>
          <w:p w14:paraId="10414C61" w14:textId="77777777" w:rsidR="000B4652" w:rsidRDefault="00F26AED">
            <w:pPr>
              <w:jc w:val="right"/>
              <w:rPr>
                <w:sz w:val="16"/>
                <w:szCs w:val="16"/>
              </w:rPr>
            </w:pPr>
            <w:r>
              <w:rPr>
                <w:sz w:val="16"/>
                <w:szCs w:val="16"/>
              </w:rPr>
              <w:t>6</w:t>
            </w:r>
          </w:p>
        </w:tc>
        <w:tc>
          <w:tcPr>
            <w:tcW w:w="0" w:type="auto"/>
          </w:tcPr>
          <w:p w14:paraId="10414C62" w14:textId="77777777" w:rsidR="000B4652" w:rsidRDefault="00F26AED">
            <w:pPr>
              <w:jc w:val="right"/>
              <w:rPr>
                <w:sz w:val="16"/>
                <w:szCs w:val="16"/>
              </w:rPr>
            </w:pPr>
            <w:r>
              <w:rPr>
                <w:sz w:val="16"/>
                <w:szCs w:val="16"/>
              </w:rPr>
              <w:t>97</w:t>
            </w:r>
          </w:p>
        </w:tc>
        <w:tc>
          <w:tcPr>
            <w:tcW w:w="0" w:type="auto"/>
          </w:tcPr>
          <w:p w14:paraId="10414C63" w14:textId="77777777" w:rsidR="000B4652" w:rsidRDefault="00F26AED">
            <w:pPr>
              <w:jc w:val="right"/>
              <w:rPr>
                <w:sz w:val="16"/>
                <w:szCs w:val="16"/>
              </w:rPr>
            </w:pPr>
            <w:r>
              <w:rPr>
                <w:sz w:val="16"/>
                <w:szCs w:val="16"/>
              </w:rPr>
              <w:t>0.062</w:t>
            </w:r>
          </w:p>
        </w:tc>
      </w:tr>
      <w:tr w:rsidR="000B4652" w14:paraId="10414C6E" w14:textId="77777777">
        <w:trPr>
          <w:jc w:val="center"/>
        </w:trPr>
        <w:tc>
          <w:tcPr>
            <w:tcW w:w="0" w:type="auto"/>
          </w:tcPr>
          <w:p w14:paraId="10414C65" w14:textId="77777777" w:rsidR="000B4652" w:rsidRDefault="00F26AED">
            <w:pPr>
              <w:jc w:val="left"/>
              <w:rPr>
                <w:sz w:val="16"/>
                <w:szCs w:val="16"/>
              </w:rPr>
            </w:pPr>
            <w:r>
              <w:rPr>
                <w:sz w:val="16"/>
                <w:szCs w:val="16"/>
              </w:rPr>
              <w:t>Native</w:t>
            </w:r>
          </w:p>
        </w:tc>
        <w:tc>
          <w:tcPr>
            <w:tcW w:w="0" w:type="auto"/>
          </w:tcPr>
          <w:p w14:paraId="10414C66" w14:textId="77777777" w:rsidR="000B4652" w:rsidRDefault="00F26AED">
            <w:pPr>
              <w:jc w:val="left"/>
              <w:rPr>
                <w:i/>
                <w:iCs/>
                <w:sz w:val="16"/>
                <w:szCs w:val="16"/>
              </w:rPr>
            </w:pPr>
            <w:proofErr w:type="spellStart"/>
            <w:r>
              <w:rPr>
                <w:i/>
                <w:iCs/>
                <w:sz w:val="16"/>
                <w:szCs w:val="16"/>
              </w:rPr>
              <w:t>Acanthocyclops</w:t>
            </w:r>
            <w:proofErr w:type="spellEnd"/>
            <w:r>
              <w:rPr>
                <w:i/>
                <w:iCs/>
                <w:sz w:val="16"/>
                <w:szCs w:val="16"/>
              </w:rPr>
              <w:t xml:space="preserve"> </w:t>
            </w:r>
            <w:proofErr w:type="spellStart"/>
            <w:r>
              <w:rPr>
                <w:i/>
                <w:iCs/>
                <w:sz w:val="16"/>
                <w:szCs w:val="16"/>
              </w:rPr>
              <w:t>vernalis</w:t>
            </w:r>
            <w:proofErr w:type="spellEnd"/>
          </w:p>
        </w:tc>
        <w:tc>
          <w:tcPr>
            <w:tcW w:w="0" w:type="auto"/>
          </w:tcPr>
          <w:p w14:paraId="10414C67" w14:textId="77777777" w:rsidR="000B4652" w:rsidRDefault="00F26AED">
            <w:pPr>
              <w:jc w:val="left"/>
              <w:rPr>
                <w:sz w:val="16"/>
                <w:szCs w:val="16"/>
              </w:rPr>
            </w:pPr>
            <w:r>
              <w:rPr>
                <w:sz w:val="16"/>
                <w:szCs w:val="16"/>
              </w:rPr>
              <w:t>Plankton</w:t>
            </w:r>
          </w:p>
        </w:tc>
        <w:tc>
          <w:tcPr>
            <w:tcW w:w="0" w:type="auto"/>
          </w:tcPr>
          <w:p w14:paraId="10414C68" w14:textId="77777777" w:rsidR="000B4652" w:rsidRDefault="00F26AED">
            <w:pPr>
              <w:jc w:val="right"/>
              <w:rPr>
                <w:sz w:val="16"/>
                <w:szCs w:val="16"/>
              </w:rPr>
            </w:pPr>
            <w:r>
              <w:rPr>
                <w:sz w:val="16"/>
                <w:szCs w:val="16"/>
              </w:rPr>
              <w:t>24.6</w:t>
            </w:r>
          </w:p>
        </w:tc>
        <w:tc>
          <w:tcPr>
            <w:tcW w:w="0" w:type="auto"/>
          </w:tcPr>
          <w:p w14:paraId="10414C69" w14:textId="77777777" w:rsidR="000B4652" w:rsidRDefault="00F26AED">
            <w:pPr>
              <w:jc w:val="right"/>
              <w:rPr>
                <w:sz w:val="16"/>
                <w:szCs w:val="16"/>
              </w:rPr>
            </w:pPr>
            <w:r>
              <w:rPr>
                <w:sz w:val="16"/>
                <w:szCs w:val="16"/>
              </w:rPr>
              <w:t>58.8</w:t>
            </w:r>
          </w:p>
        </w:tc>
        <w:tc>
          <w:tcPr>
            <w:tcW w:w="0" w:type="auto"/>
          </w:tcPr>
          <w:p w14:paraId="10414C6A" w14:textId="77777777" w:rsidR="000B4652" w:rsidRDefault="00F26AED">
            <w:pPr>
              <w:jc w:val="right"/>
              <w:rPr>
                <w:sz w:val="16"/>
                <w:szCs w:val="16"/>
              </w:rPr>
            </w:pPr>
            <w:r>
              <w:rPr>
                <w:sz w:val="16"/>
                <w:szCs w:val="16"/>
              </w:rPr>
              <w:t>69.5</w:t>
            </w:r>
          </w:p>
        </w:tc>
        <w:tc>
          <w:tcPr>
            <w:tcW w:w="0" w:type="auto"/>
          </w:tcPr>
          <w:p w14:paraId="10414C6B" w14:textId="77777777" w:rsidR="000B4652" w:rsidRDefault="00F26AED">
            <w:pPr>
              <w:jc w:val="right"/>
              <w:rPr>
                <w:sz w:val="16"/>
                <w:szCs w:val="16"/>
              </w:rPr>
            </w:pPr>
            <w:r>
              <w:rPr>
                <w:sz w:val="16"/>
                <w:szCs w:val="16"/>
              </w:rPr>
              <w:t>3</w:t>
            </w:r>
          </w:p>
        </w:tc>
        <w:tc>
          <w:tcPr>
            <w:tcW w:w="0" w:type="auto"/>
          </w:tcPr>
          <w:p w14:paraId="10414C6C" w14:textId="77777777" w:rsidR="000B4652" w:rsidRDefault="00F26AED">
            <w:pPr>
              <w:jc w:val="right"/>
              <w:rPr>
                <w:sz w:val="16"/>
                <w:szCs w:val="16"/>
              </w:rPr>
            </w:pPr>
            <w:r>
              <w:rPr>
                <w:sz w:val="16"/>
                <w:szCs w:val="16"/>
              </w:rPr>
              <w:t>50</w:t>
            </w:r>
          </w:p>
        </w:tc>
        <w:tc>
          <w:tcPr>
            <w:tcW w:w="0" w:type="auto"/>
          </w:tcPr>
          <w:p w14:paraId="10414C6D" w14:textId="77777777" w:rsidR="000B4652" w:rsidRDefault="00F26AED">
            <w:pPr>
              <w:jc w:val="right"/>
              <w:rPr>
                <w:sz w:val="16"/>
                <w:szCs w:val="16"/>
              </w:rPr>
            </w:pPr>
            <w:r>
              <w:rPr>
                <w:sz w:val="16"/>
                <w:szCs w:val="16"/>
              </w:rPr>
              <w:t>0.060</w:t>
            </w:r>
          </w:p>
        </w:tc>
      </w:tr>
      <w:tr w:rsidR="000B4652" w14:paraId="10414C78" w14:textId="77777777">
        <w:trPr>
          <w:jc w:val="center"/>
        </w:trPr>
        <w:tc>
          <w:tcPr>
            <w:tcW w:w="0" w:type="auto"/>
          </w:tcPr>
          <w:p w14:paraId="10414C6F" w14:textId="77777777" w:rsidR="000B4652" w:rsidRDefault="00F26AED">
            <w:pPr>
              <w:jc w:val="left"/>
              <w:rPr>
                <w:sz w:val="16"/>
                <w:szCs w:val="16"/>
              </w:rPr>
            </w:pPr>
            <w:r>
              <w:rPr>
                <w:sz w:val="16"/>
                <w:szCs w:val="16"/>
              </w:rPr>
              <w:t>Native</w:t>
            </w:r>
          </w:p>
        </w:tc>
        <w:tc>
          <w:tcPr>
            <w:tcW w:w="0" w:type="auto"/>
          </w:tcPr>
          <w:p w14:paraId="10414C70" w14:textId="77777777" w:rsidR="000B4652" w:rsidRDefault="00F26AED">
            <w:pPr>
              <w:jc w:val="left"/>
              <w:rPr>
                <w:i/>
                <w:iCs/>
                <w:sz w:val="16"/>
                <w:szCs w:val="16"/>
              </w:rPr>
            </w:pPr>
            <w:proofErr w:type="spellStart"/>
            <w:r>
              <w:rPr>
                <w:i/>
                <w:iCs/>
                <w:sz w:val="16"/>
                <w:szCs w:val="16"/>
              </w:rPr>
              <w:t>Filinia</w:t>
            </w:r>
            <w:proofErr w:type="spellEnd"/>
            <w:r>
              <w:rPr>
                <w:i/>
                <w:iCs/>
                <w:sz w:val="16"/>
                <w:szCs w:val="16"/>
              </w:rPr>
              <w:t xml:space="preserve"> </w:t>
            </w:r>
            <w:proofErr w:type="spellStart"/>
            <w:r>
              <w:rPr>
                <w:i/>
                <w:iCs/>
                <w:sz w:val="16"/>
                <w:szCs w:val="16"/>
              </w:rPr>
              <w:t>longiseta</w:t>
            </w:r>
            <w:proofErr w:type="spellEnd"/>
          </w:p>
        </w:tc>
        <w:tc>
          <w:tcPr>
            <w:tcW w:w="0" w:type="auto"/>
          </w:tcPr>
          <w:p w14:paraId="10414C71" w14:textId="77777777" w:rsidR="000B4652" w:rsidRDefault="00F26AED">
            <w:pPr>
              <w:jc w:val="left"/>
              <w:rPr>
                <w:sz w:val="16"/>
                <w:szCs w:val="16"/>
              </w:rPr>
            </w:pPr>
            <w:r>
              <w:rPr>
                <w:sz w:val="16"/>
                <w:szCs w:val="16"/>
              </w:rPr>
              <w:t>Plankton</w:t>
            </w:r>
          </w:p>
        </w:tc>
        <w:tc>
          <w:tcPr>
            <w:tcW w:w="0" w:type="auto"/>
          </w:tcPr>
          <w:p w14:paraId="10414C72" w14:textId="77777777" w:rsidR="000B4652" w:rsidRDefault="00F26AED">
            <w:pPr>
              <w:jc w:val="right"/>
              <w:rPr>
                <w:sz w:val="16"/>
                <w:szCs w:val="16"/>
              </w:rPr>
            </w:pPr>
            <w:r>
              <w:rPr>
                <w:sz w:val="16"/>
                <w:szCs w:val="16"/>
              </w:rPr>
              <w:t>-24.6</w:t>
            </w:r>
          </w:p>
        </w:tc>
        <w:tc>
          <w:tcPr>
            <w:tcW w:w="0" w:type="auto"/>
          </w:tcPr>
          <w:p w14:paraId="10414C73" w14:textId="77777777" w:rsidR="000B4652" w:rsidRDefault="00F26AED">
            <w:pPr>
              <w:jc w:val="right"/>
              <w:rPr>
                <w:sz w:val="16"/>
                <w:szCs w:val="16"/>
              </w:rPr>
            </w:pPr>
            <w:r>
              <w:rPr>
                <w:sz w:val="16"/>
                <w:szCs w:val="16"/>
              </w:rPr>
              <w:t>45.9</w:t>
            </w:r>
          </w:p>
        </w:tc>
        <w:tc>
          <w:tcPr>
            <w:tcW w:w="0" w:type="auto"/>
          </w:tcPr>
          <w:p w14:paraId="10414C74" w14:textId="77777777" w:rsidR="000B4652" w:rsidRDefault="00F26AED">
            <w:pPr>
              <w:jc w:val="right"/>
              <w:rPr>
                <w:sz w:val="16"/>
                <w:szCs w:val="16"/>
              </w:rPr>
            </w:pPr>
            <w:r>
              <w:rPr>
                <w:sz w:val="16"/>
                <w:szCs w:val="16"/>
              </w:rPr>
              <w:t>63.4</w:t>
            </w:r>
          </w:p>
        </w:tc>
        <w:tc>
          <w:tcPr>
            <w:tcW w:w="0" w:type="auto"/>
          </w:tcPr>
          <w:p w14:paraId="10414C75" w14:textId="77777777" w:rsidR="000B4652" w:rsidRDefault="00F26AED">
            <w:pPr>
              <w:jc w:val="right"/>
              <w:rPr>
                <w:sz w:val="16"/>
                <w:szCs w:val="16"/>
              </w:rPr>
            </w:pPr>
            <w:r>
              <w:rPr>
                <w:sz w:val="16"/>
                <w:szCs w:val="16"/>
              </w:rPr>
              <w:t>4</w:t>
            </w:r>
          </w:p>
        </w:tc>
        <w:tc>
          <w:tcPr>
            <w:tcW w:w="0" w:type="auto"/>
          </w:tcPr>
          <w:p w14:paraId="10414C76" w14:textId="77777777" w:rsidR="000B4652" w:rsidRDefault="00F26AED">
            <w:pPr>
              <w:jc w:val="right"/>
              <w:rPr>
                <w:sz w:val="16"/>
                <w:szCs w:val="16"/>
              </w:rPr>
            </w:pPr>
            <w:r>
              <w:rPr>
                <w:sz w:val="16"/>
                <w:szCs w:val="16"/>
              </w:rPr>
              <w:t>73</w:t>
            </w:r>
          </w:p>
        </w:tc>
        <w:tc>
          <w:tcPr>
            <w:tcW w:w="0" w:type="auto"/>
          </w:tcPr>
          <w:p w14:paraId="10414C77" w14:textId="77777777" w:rsidR="000B4652" w:rsidRDefault="00F26AED">
            <w:pPr>
              <w:jc w:val="right"/>
              <w:rPr>
                <w:sz w:val="16"/>
                <w:szCs w:val="16"/>
              </w:rPr>
            </w:pPr>
            <w:r>
              <w:rPr>
                <w:sz w:val="16"/>
                <w:szCs w:val="16"/>
              </w:rPr>
              <w:t>0.055</w:t>
            </w:r>
          </w:p>
        </w:tc>
      </w:tr>
      <w:tr w:rsidR="000B4652" w14:paraId="10414C82" w14:textId="77777777">
        <w:trPr>
          <w:jc w:val="center"/>
        </w:trPr>
        <w:tc>
          <w:tcPr>
            <w:tcW w:w="0" w:type="auto"/>
          </w:tcPr>
          <w:p w14:paraId="10414C79" w14:textId="77777777" w:rsidR="000B4652" w:rsidRDefault="00F26AED">
            <w:pPr>
              <w:jc w:val="left"/>
              <w:rPr>
                <w:sz w:val="16"/>
                <w:szCs w:val="16"/>
              </w:rPr>
            </w:pPr>
            <w:r>
              <w:rPr>
                <w:sz w:val="16"/>
                <w:szCs w:val="16"/>
              </w:rPr>
              <w:t>Native</w:t>
            </w:r>
          </w:p>
        </w:tc>
        <w:tc>
          <w:tcPr>
            <w:tcW w:w="0" w:type="auto"/>
          </w:tcPr>
          <w:p w14:paraId="10414C7A" w14:textId="77777777" w:rsidR="000B4652" w:rsidRDefault="00F26AED">
            <w:pPr>
              <w:jc w:val="left"/>
              <w:rPr>
                <w:i/>
                <w:iCs/>
                <w:sz w:val="16"/>
                <w:szCs w:val="16"/>
              </w:rPr>
            </w:pPr>
            <w:proofErr w:type="spellStart"/>
            <w:r>
              <w:rPr>
                <w:i/>
                <w:iCs/>
                <w:sz w:val="16"/>
                <w:szCs w:val="16"/>
              </w:rPr>
              <w:t>Brachionus</w:t>
            </w:r>
            <w:proofErr w:type="spellEnd"/>
            <w:r>
              <w:rPr>
                <w:i/>
                <w:iCs/>
                <w:sz w:val="16"/>
                <w:szCs w:val="16"/>
              </w:rPr>
              <w:t xml:space="preserve"> angularis</w:t>
            </w:r>
          </w:p>
        </w:tc>
        <w:tc>
          <w:tcPr>
            <w:tcW w:w="0" w:type="auto"/>
          </w:tcPr>
          <w:p w14:paraId="10414C7B" w14:textId="77777777" w:rsidR="000B4652" w:rsidRDefault="00F26AED">
            <w:pPr>
              <w:jc w:val="left"/>
              <w:rPr>
                <w:sz w:val="16"/>
                <w:szCs w:val="16"/>
              </w:rPr>
            </w:pPr>
            <w:r>
              <w:rPr>
                <w:sz w:val="16"/>
                <w:szCs w:val="16"/>
              </w:rPr>
              <w:t>Plankton</w:t>
            </w:r>
          </w:p>
        </w:tc>
        <w:tc>
          <w:tcPr>
            <w:tcW w:w="0" w:type="auto"/>
          </w:tcPr>
          <w:p w14:paraId="10414C7C" w14:textId="77777777" w:rsidR="000B4652" w:rsidRDefault="00F26AED">
            <w:pPr>
              <w:jc w:val="right"/>
              <w:rPr>
                <w:sz w:val="16"/>
                <w:szCs w:val="16"/>
              </w:rPr>
            </w:pPr>
            <w:r>
              <w:rPr>
                <w:sz w:val="16"/>
                <w:szCs w:val="16"/>
              </w:rPr>
              <w:t>-1.4</w:t>
            </w:r>
          </w:p>
        </w:tc>
        <w:tc>
          <w:tcPr>
            <w:tcW w:w="0" w:type="auto"/>
          </w:tcPr>
          <w:p w14:paraId="10414C7D" w14:textId="77777777" w:rsidR="000B4652" w:rsidRDefault="00F26AED">
            <w:pPr>
              <w:jc w:val="right"/>
              <w:rPr>
                <w:sz w:val="16"/>
                <w:szCs w:val="16"/>
              </w:rPr>
            </w:pPr>
            <w:r>
              <w:rPr>
                <w:sz w:val="16"/>
                <w:szCs w:val="16"/>
              </w:rPr>
              <w:t>38.8</w:t>
            </w:r>
          </w:p>
        </w:tc>
        <w:tc>
          <w:tcPr>
            <w:tcW w:w="0" w:type="auto"/>
          </w:tcPr>
          <w:p w14:paraId="10414C7E" w14:textId="77777777" w:rsidR="000B4652" w:rsidRDefault="00F26AED">
            <w:pPr>
              <w:jc w:val="right"/>
              <w:rPr>
                <w:sz w:val="16"/>
                <w:szCs w:val="16"/>
              </w:rPr>
            </w:pPr>
            <w:r>
              <w:rPr>
                <w:sz w:val="16"/>
                <w:szCs w:val="16"/>
              </w:rPr>
              <w:t>53.3</w:t>
            </w:r>
          </w:p>
        </w:tc>
        <w:tc>
          <w:tcPr>
            <w:tcW w:w="0" w:type="auto"/>
          </w:tcPr>
          <w:p w14:paraId="10414C7F" w14:textId="77777777" w:rsidR="000B4652" w:rsidRDefault="00F26AED">
            <w:pPr>
              <w:jc w:val="right"/>
              <w:rPr>
                <w:sz w:val="16"/>
                <w:szCs w:val="16"/>
              </w:rPr>
            </w:pPr>
            <w:r>
              <w:rPr>
                <w:sz w:val="16"/>
                <w:szCs w:val="16"/>
              </w:rPr>
              <w:t>4</w:t>
            </w:r>
          </w:p>
        </w:tc>
        <w:tc>
          <w:tcPr>
            <w:tcW w:w="0" w:type="auto"/>
          </w:tcPr>
          <w:p w14:paraId="10414C80" w14:textId="77777777" w:rsidR="000B4652" w:rsidRDefault="00F26AED">
            <w:pPr>
              <w:jc w:val="right"/>
              <w:rPr>
                <w:sz w:val="16"/>
                <w:szCs w:val="16"/>
              </w:rPr>
            </w:pPr>
            <w:r>
              <w:rPr>
                <w:sz w:val="16"/>
                <w:szCs w:val="16"/>
              </w:rPr>
              <w:t>74</w:t>
            </w:r>
          </w:p>
        </w:tc>
        <w:tc>
          <w:tcPr>
            <w:tcW w:w="0" w:type="auto"/>
          </w:tcPr>
          <w:p w14:paraId="10414C81" w14:textId="77777777" w:rsidR="000B4652" w:rsidRDefault="00F26AED">
            <w:pPr>
              <w:jc w:val="right"/>
              <w:rPr>
                <w:sz w:val="16"/>
                <w:szCs w:val="16"/>
              </w:rPr>
            </w:pPr>
            <w:r>
              <w:rPr>
                <w:sz w:val="16"/>
                <w:szCs w:val="16"/>
              </w:rPr>
              <w:t>0.054</w:t>
            </w:r>
          </w:p>
        </w:tc>
      </w:tr>
      <w:tr w:rsidR="000B4652" w14:paraId="10414C8C" w14:textId="77777777">
        <w:trPr>
          <w:jc w:val="center"/>
        </w:trPr>
        <w:tc>
          <w:tcPr>
            <w:tcW w:w="0" w:type="auto"/>
          </w:tcPr>
          <w:p w14:paraId="10414C83" w14:textId="77777777" w:rsidR="000B4652" w:rsidRDefault="00F26AED">
            <w:pPr>
              <w:jc w:val="left"/>
              <w:rPr>
                <w:sz w:val="16"/>
                <w:szCs w:val="16"/>
              </w:rPr>
            </w:pPr>
            <w:r>
              <w:rPr>
                <w:sz w:val="16"/>
                <w:szCs w:val="16"/>
              </w:rPr>
              <w:t>Native</w:t>
            </w:r>
          </w:p>
        </w:tc>
        <w:tc>
          <w:tcPr>
            <w:tcW w:w="0" w:type="auto"/>
          </w:tcPr>
          <w:p w14:paraId="10414C84" w14:textId="77777777" w:rsidR="000B4652" w:rsidRDefault="00F26AED">
            <w:pPr>
              <w:jc w:val="left"/>
              <w:rPr>
                <w:i/>
                <w:iCs/>
                <w:sz w:val="16"/>
                <w:szCs w:val="16"/>
              </w:rPr>
            </w:pPr>
            <w:r>
              <w:rPr>
                <w:i/>
                <w:iCs/>
                <w:sz w:val="16"/>
                <w:szCs w:val="16"/>
              </w:rPr>
              <w:t xml:space="preserve">Daphnia </w:t>
            </w:r>
            <w:proofErr w:type="spellStart"/>
            <w:r>
              <w:rPr>
                <w:i/>
                <w:iCs/>
                <w:sz w:val="16"/>
                <w:szCs w:val="16"/>
              </w:rPr>
              <w:t>galeata</w:t>
            </w:r>
            <w:proofErr w:type="spellEnd"/>
          </w:p>
        </w:tc>
        <w:tc>
          <w:tcPr>
            <w:tcW w:w="0" w:type="auto"/>
          </w:tcPr>
          <w:p w14:paraId="10414C85" w14:textId="77777777" w:rsidR="000B4652" w:rsidRDefault="00F26AED">
            <w:pPr>
              <w:jc w:val="left"/>
              <w:rPr>
                <w:sz w:val="16"/>
                <w:szCs w:val="16"/>
              </w:rPr>
            </w:pPr>
            <w:r>
              <w:rPr>
                <w:sz w:val="16"/>
                <w:szCs w:val="16"/>
              </w:rPr>
              <w:t>Plankton</w:t>
            </w:r>
          </w:p>
        </w:tc>
        <w:tc>
          <w:tcPr>
            <w:tcW w:w="0" w:type="auto"/>
          </w:tcPr>
          <w:p w14:paraId="10414C86" w14:textId="77777777" w:rsidR="000B4652" w:rsidRDefault="00F26AED">
            <w:pPr>
              <w:jc w:val="right"/>
              <w:rPr>
                <w:sz w:val="16"/>
                <w:szCs w:val="16"/>
              </w:rPr>
            </w:pPr>
            <w:r>
              <w:rPr>
                <w:sz w:val="16"/>
                <w:szCs w:val="16"/>
              </w:rPr>
              <w:t>42.5</w:t>
            </w:r>
          </w:p>
        </w:tc>
        <w:tc>
          <w:tcPr>
            <w:tcW w:w="0" w:type="auto"/>
          </w:tcPr>
          <w:p w14:paraId="10414C87" w14:textId="77777777" w:rsidR="000B4652" w:rsidRDefault="00F26AED">
            <w:pPr>
              <w:jc w:val="right"/>
              <w:rPr>
                <w:sz w:val="16"/>
                <w:szCs w:val="16"/>
              </w:rPr>
            </w:pPr>
            <w:r>
              <w:rPr>
                <w:sz w:val="16"/>
                <w:szCs w:val="16"/>
              </w:rPr>
              <w:t>60.1</w:t>
            </w:r>
          </w:p>
        </w:tc>
        <w:tc>
          <w:tcPr>
            <w:tcW w:w="0" w:type="auto"/>
          </w:tcPr>
          <w:p w14:paraId="10414C88" w14:textId="77777777" w:rsidR="000B4652" w:rsidRDefault="00F26AED">
            <w:pPr>
              <w:jc w:val="right"/>
              <w:rPr>
                <w:sz w:val="16"/>
                <w:szCs w:val="16"/>
              </w:rPr>
            </w:pPr>
            <w:r>
              <w:rPr>
                <w:sz w:val="16"/>
                <w:szCs w:val="16"/>
              </w:rPr>
              <w:t>69.5</w:t>
            </w:r>
          </w:p>
        </w:tc>
        <w:tc>
          <w:tcPr>
            <w:tcW w:w="0" w:type="auto"/>
          </w:tcPr>
          <w:p w14:paraId="10414C89" w14:textId="77777777" w:rsidR="000B4652" w:rsidRDefault="00F26AED">
            <w:pPr>
              <w:jc w:val="right"/>
              <w:rPr>
                <w:sz w:val="16"/>
                <w:szCs w:val="16"/>
              </w:rPr>
            </w:pPr>
            <w:r>
              <w:rPr>
                <w:sz w:val="16"/>
                <w:szCs w:val="16"/>
              </w:rPr>
              <w:t>8</w:t>
            </w:r>
          </w:p>
        </w:tc>
        <w:tc>
          <w:tcPr>
            <w:tcW w:w="0" w:type="auto"/>
          </w:tcPr>
          <w:p w14:paraId="10414C8A" w14:textId="77777777" w:rsidR="000B4652" w:rsidRDefault="00F26AED">
            <w:pPr>
              <w:jc w:val="right"/>
              <w:rPr>
                <w:sz w:val="16"/>
                <w:szCs w:val="16"/>
              </w:rPr>
            </w:pPr>
            <w:r>
              <w:rPr>
                <w:sz w:val="16"/>
                <w:szCs w:val="16"/>
              </w:rPr>
              <w:t>162</w:t>
            </w:r>
          </w:p>
        </w:tc>
        <w:tc>
          <w:tcPr>
            <w:tcW w:w="0" w:type="auto"/>
          </w:tcPr>
          <w:p w14:paraId="10414C8B" w14:textId="77777777" w:rsidR="000B4652" w:rsidRDefault="00F26AED">
            <w:pPr>
              <w:jc w:val="right"/>
              <w:rPr>
                <w:sz w:val="16"/>
                <w:szCs w:val="16"/>
              </w:rPr>
            </w:pPr>
            <w:r>
              <w:rPr>
                <w:sz w:val="16"/>
                <w:szCs w:val="16"/>
              </w:rPr>
              <w:t>0.049</w:t>
            </w:r>
          </w:p>
        </w:tc>
      </w:tr>
      <w:tr w:rsidR="000B4652" w14:paraId="10414C96" w14:textId="77777777">
        <w:trPr>
          <w:jc w:val="center"/>
        </w:trPr>
        <w:tc>
          <w:tcPr>
            <w:tcW w:w="0" w:type="auto"/>
          </w:tcPr>
          <w:p w14:paraId="10414C8D" w14:textId="77777777" w:rsidR="000B4652" w:rsidRDefault="00F26AED">
            <w:pPr>
              <w:jc w:val="left"/>
              <w:rPr>
                <w:sz w:val="16"/>
                <w:szCs w:val="16"/>
              </w:rPr>
            </w:pPr>
            <w:r>
              <w:rPr>
                <w:sz w:val="16"/>
                <w:szCs w:val="16"/>
              </w:rPr>
              <w:t>Native</w:t>
            </w:r>
          </w:p>
        </w:tc>
        <w:tc>
          <w:tcPr>
            <w:tcW w:w="0" w:type="auto"/>
          </w:tcPr>
          <w:p w14:paraId="10414C8E" w14:textId="77777777" w:rsidR="000B4652" w:rsidRDefault="00F26AED">
            <w:pPr>
              <w:jc w:val="left"/>
              <w:rPr>
                <w:i/>
                <w:iCs/>
                <w:sz w:val="16"/>
                <w:szCs w:val="16"/>
              </w:rPr>
            </w:pPr>
            <w:r>
              <w:rPr>
                <w:i/>
                <w:iCs/>
                <w:sz w:val="16"/>
                <w:szCs w:val="16"/>
              </w:rPr>
              <w:t xml:space="preserve">Daphnia </w:t>
            </w:r>
            <w:proofErr w:type="spellStart"/>
            <w:r>
              <w:rPr>
                <w:i/>
                <w:iCs/>
                <w:sz w:val="16"/>
                <w:szCs w:val="16"/>
              </w:rPr>
              <w:t>pulex</w:t>
            </w:r>
            <w:proofErr w:type="spellEnd"/>
          </w:p>
        </w:tc>
        <w:tc>
          <w:tcPr>
            <w:tcW w:w="0" w:type="auto"/>
          </w:tcPr>
          <w:p w14:paraId="10414C8F" w14:textId="77777777" w:rsidR="000B4652" w:rsidRDefault="00F26AED">
            <w:pPr>
              <w:jc w:val="left"/>
              <w:rPr>
                <w:sz w:val="16"/>
                <w:szCs w:val="16"/>
              </w:rPr>
            </w:pPr>
            <w:r>
              <w:rPr>
                <w:sz w:val="16"/>
                <w:szCs w:val="16"/>
              </w:rPr>
              <w:t>Plankton</w:t>
            </w:r>
          </w:p>
        </w:tc>
        <w:tc>
          <w:tcPr>
            <w:tcW w:w="0" w:type="auto"/>
          </w:tcPr>
          <w:p w14:paraId="10414C90" w14:textId="77777777" w:rsidR="000B4652" w:rsidRDefault="00F26AED">
            <w:pPr>
              <w:jc w:val="right"/>
              <w:rPr>
                <w:sz w:val="16"/>
                <w:szCs w:val="16"/>
              </w:rPr>
            </w:pPr>
            <w:r>
              <w:rPr>
                <w:sz w:val="16"/>
                <w:szCs w:val="16"/>
              </w:rPr>
              <w:t>19.4</w:t>
            </w:r>
          </w:p>
        </w:tc>
        <w:tc>
          <w:tcPr>
            <w:tcW w:w="0" w:type="auto"/>
          </w:tcPr>
          <w:p w14:paraId="10414C91" w14:textId="77777777" w:rsidR="000B4652" w:rsidRDefault="00F26AED">
            <w:pPr>
              <w:jc w:val="right"/>
              <w:rPr>
                <w:sz w:val="16"/>
                <w:szCs w:val="16"/>
              </w:rPr>
            </w:pPr>
            <w:r>
              <w:rPr>
                <w:sz w:val="16"/>
                <w:szCs w:val="16"/>
              </w:rPr>
              <w:t>51.2</w:t>
            </w:r>
          </w:p>
        </w:tc>
        <w:tc>
          <w:tcPr>
            <w:tcW w:w="0" w:type="auto"/>
          </w:tcPr>
          <w:p w14:paraId="10414C92" w14:textId="77777777" w:rsidR="000B4652" w:rsidRDefault="00F26AED">
            <w:pPr>
              <w:jc w:val="right"/>
              <w:rPr>
                <w:sz w:val="16"/>
                <w:szCs w:val="16"/>
              </w:rPr>
            </w:pPr>
            <w:r>
              <w:rPr>
                <w:sz w:val="16"/>
                <w:szCs w:val="16"/>
              </w:rPr>
              <w:t>74.3</w:t>
            </w:r>
          </w:p>
        </w:tc>
        <w:tc>
          <w:tcPr>
            <w:tcW w:w="0" w:type="auto"/>
          </w:tcPr>
          <w:p w14:paraId="10414C93" w14:textId="77777777" w:rsidR="000B4652" w:rsidRDefault="00F26AED">
            <w:pPr>
              <w:jc w:val="right"/>
              <w:rPr>
                <w:sz w:val="16"/>
                <w:szCs w:val="16"/>
              </w:rPr>
            </w:pPr>
            <w:r>
              <w:rPr>
                <w:sz w:val="16"/>
                <w:szCs w:val="16"/>
              </w:rPr>
              <w:t>6</w:t>
            </w:r>
          </w:p>
        </w:tc>
        <w:tc>
          <w:tcPr>
            <w:tcW w:w="0" w:type="auto"/>
          </w:tcPr>
          <w:p w14:paraId="10414C94" w14:textId="77777777" w:rsidR="000B4652" w:rsidRDefault="00F26AED">
            <w:pPr>
              <w:jc w:val="right"/>
              <w:rPr>
                <w:sz w:val="16"/>
                <w:szCs w:val="16"/>
              </w:rPr>
            </w:pPr>
            <w:r>
              <w:rPr>
                <w:sz w:val="16"/>
                <w:szCs w:val="16"/>
              </w:rPr>
              <w:t>129</w:t>
            </w:r>
          </w:p>
        </w:tc>
        <w:tc>
          <w:tcPr>
            <w:tcW w:w="0" w:type="auto"/>
          </w:tcPr>
          <w:p w14:paraId="10414C95" w14:textId="77777777" w:rsidR="000B4652" w:rsidRDefault="00F26AED">
            <w:pPr>
              <w:jc w:val="right"/>
              <w:rPr>
                <w:sz w:val="16"/>
                <w:szCs w:val="16"/>
              </w:rPr>
            </w:pPr>
            <w:r>
              <w:rPr>
                <w:sz w:val="16"/>
                <w:szCs w:val="16"/>
              </w:rPr>
              <w:t>0.047</w:t>
            </w:r>
          </w:p>
        </w:tc>
      </w:tr>
      <w:tr w:rsidR="000B4652" w14:paraId="10414CA0" w14:textId="77777777">
        <w:trPr>
          <w:jc w:val="center"/>
        </w:trPr>
        <w:tc>
          <w:tcPr>
            <w:tcW w:w="0" w:type="auto"/>
          </w:tcPr>
          <w:p w14:paraId="10414C97" w14:textId="77777777" w:rsidR="000B4652" w:rsidRDefault="00F26AED">
            <w:pPr>
              <w:jc w:val="left"/>
              <w:rPr>
                <w:sz w:val="16"/>
                <w:szCs w:val="16"/>
              </w:rPr>
            </w:pPr>
            <w:r>
              <w:rPr>
                <w:sz w:val="16"/>
                <w:szCs w:val="16"/>
              </w:rPr>
              <w:t>Native</w:t>
            </w:r>
          </w:p>
        </w:tc>
        <w:tc>
          <w:tcPr>
            <w:tcW w:w="0" w:type="auto"/>
          </w:tcPr>
          <w:p w14:paraId="10414C98" w14:textId="77777777" w:rsidR="000B4652" w:rsidRDefault="00F26AED">
            <w:pPr>
              <w:jc w:val="left"/>
              <w:rPr>
                <w:i/>
                <w:iCs/>
                <w:sz w:val="16"/>
                <w:szCs w:val="16"/>
              </w:rPr>
            </w:pPr>
            <w:proofErr w:type="spellStart"/>
            <w:r>
              <w:rPr>
                <w:i/>
                <w:iCs/>
                <w:sz w:val="16"/>
                <w:szCs w:val="16"/>
              </w:rPr>
              <w:t>Ceriodaphnia</w:t>
            </w:r>
            <w:proofErr w:type="spellEnd"/>
            <w:r>
              <w:rPr>
                <w:i/>
                <w:iCs/>
                <w:sz w:val="16"/>
                <w:szCs w:val="16"/>
              </w:rPr>
              <w:t xml:space="preserve"> </w:t>
            </w:r>
            <w:proofErr w:type="spellStart"/>
            <w:r>
              <w:rPr>
                <w:i/>
                <w:iCs/>
                <w:sz w:val="16"/>
                <w:szCs w:val="16"/>
              </w:rPr>
              <w:t>pulchella</w:t>
            </w:r>
            <w:proofErr w:type="spellEnd"/>
          </w:p>
        </w:tc>
        <w:tc>
          <w:tcPr>
            <w:tcW w:w="0" w:type="auto"/>
          </w:tcPr>
          <w:p w14:paraId="10414C99" w14:textId="77777777" w:rsidR="000B4652" w:rsidRDefault="00F26AED">
            <w:pPr>
              <w:jc w:val="left"/>
              <w:rPr>
                <w:sz w:val="16"/>
                <w:szCs w:val="16"/>
              </w:rPr>
            </w:pPr>
            <w:r>
              <w:rPr>
                <w:sz w:val="16"/>
                <w:szCs w:val="16"/>
              </w:rPr>
              <w:t>Plankton</w:t>
            </w:r>
          </w:p>
        </w:tc>
        <w:tc>
          <w:tcPr>
            <w:tcW w:w="0" w:type="auto"/>
          </w:tcPr>
          <w:p w14:paraId="10414C9A" w14:textId="77777777" w:rsidR="000B4652" w:rsidRDefault="00F26AED">
            <w:pPr>
              <w:jc w:val="right"/>
              <w:rPr>
                <w:sz w:val="16"/>
                <w:szCs w:val="16"/>
              </w:rPr>
            </w:pPr>
            <w:r>
              <w:rPr>
                <w:sz w:val="16"/>
                <w:szCs w:val="16"/>
              </w:rPr>
              <w:t>49.7</w:t>
            </w:r>
          </w:p>
        </w:tc>
        <w:tc>
          <w:tcPr>
            <w:tcW w:w="0" w:type="auto"/>
          </w:tcPr>
          <w:p w14:paraId="10414C9B" w14:textId="77777777" w:rsidR="000B4652" w:rsidRDefault="00F26AED">
            <w:pPr>
              <w:jc w:val="right"/>
              <w:rPr>
                <w:sz w:val="16"/>
                <w:szCs w:val="16"/>
              </w:rPr>
            </w:pPr>
            <w:r>
              <w:rPr>
                <w:sz w:val="16"/>
                <w:szCs w:val="16"/>
              </w:rPr>
              <w:t>53.2</w:t>
            </w:r>
          </w:p>
        </w:tc>
        <w:tc>
          <w:tcPr>
            <w:tcW w:w="0" w:type="auto"/>
          </w:tcPr>
          <w:p w14:paraId="10414C9C" w14:textId="77777777" w:rsidR="000B4652" w:rsidRDefault="00F26AED">
            <w:pPr>
              <w:jc w:val="right"/>
              <w:rPr>
                <w:sz w:val="16"/>
                <w:szCs w:val="16"/>
              </w:rPr>
            </w:pPr>
            <w:r>
              <w:rPr>
                <w:sz w:val="16"/>
                <w:szCs w:val="16"/>
              </w:rPr>
              <w:t>68.9</w:t>
            </w:r>
          </w:p>
        </w:tc>
        <w:tc>
          <w:tcPr>
            <w:tcW w:w="0" w:type="auto"/>
          </w:tcPr>
          <w:p w14:paraId="10414C9D" w14:textId="77777777" w:rsidR="000B4652" w:rsidRDefault="00F26AED">
            <w:pPr>
              <w:jc w:val="right"/>
              <w:rPr>
                <w:sz w:val="16"/>
                <w:szCs w:val="16"/>
              </w:rPr>
            </w:pPr>
            <w:r>
              <w:rPr>
                <w:sz w:val="16"/>
                <w:szCs w:val="16"/>
              </w:rPr>
              <w:t>3</w:t>
            </w:r>
          </w:p>
        </w:tc>
        <w:tc>
          <w:tcPr>
            <w:tcW w:w="0" w:type="auto"/>
          </w:tcPr>
          <w:p w14:paraId="10414C9E" w14:textId="77777777" w:rsidR="000B4652" w:rsidRDefault="00F26AED">
            <w:pPr>
              <w:jc w:val="right"/>
              <w:rPr>
                <w:sz w:val="16"/>
                <w:szCs w:val="16"/>
              </w:rPr>
            </w:pPr>
            <w:r>
              <w:rPr>
                <w:sz w:val="16"/>
                <w:szCs w:val="16"/>
              </w:rPr>
              <w:t>92</w:t>
            </w:r>
          </w:p>
        </w:tc>
        <w:tc>
          <w:tcPr>
            <w:tcW w:w="0" w:type="auto"/>
          </w:tcPr>
          <w:p w14:paraId="10414C9F" w14:textId="77777777" w:rsidR="000B4652" w:rsidRDefault="00F26AED">
            <w:pPr>
              <w:jc w:val="right"/>
              <w:rPr>
                <w:sz w:val="16"/>
                <w:szCs w:val="16"/>
              </w:rPr>
            </w:pPr>
            <w:r>
              <w:rPr>
                <w:sz w:val="16"/>
                <w:szCs w:val="16"/>
              </w:rPr>
              <w:t>0.033</w:t>
            </w:r>
          </w:p>
        </w:tc>
      </w:tr>
      <w:tr w:rsidR="000B4652" w14:paraId="10414CAA" w14:textId="77777777">
        <w:trPr>
          <w:jc w:val="center"/>
        </w:trPr>
        <w:tc>
          <w:tcPr>
            <w:tcW w:w="0" w:type="auto"/>
          </w:tcPr>
          <w:p w14:paraId="10414CA1" w14:textId="77777777" w:rsidR="000B4652" w:rsidRDefault="00F26AED">
            <w:pPr>
              <w:jc w:val="left"/>
              <w:rPr>
                <w:sz w:val="16"/>
                <w:szCs w:val="16"/>
              </w:rPr>
            </w:pPr>
            <w:r>
              <w:rPr>
                <w:sz w:val="16"/>
                <w:szCs w:val="16"/>
              </w:rPr>
              <w:t>Native</w:t>
            </w:r>
          </w:p>
        </w:tc>
        <w:tc>
          <w:tcPr>
            <w:tcW w:w="0" w:type="auto"/>
          </w:tcPr>
          <w:p w14:paraId="10414CA2" w14:textId="77777777" w:rsidR="000B4652" w:rsidRDefault="00F26AED">
            <w:pPr>
              <w:jc w:val="left"/>
              <w:rPr>
                <w:i/>
                <w:iCs/>
                <w:sz w:val="16"/>
                <w:szCs w:val="16"/>
              </w:rPr>
            </w:pPr>
            <w:r>
              <w:rPr>
                <w:i/>
                <w:iCs/>
                <w:sz w:val="16"/>
                <w:szCs w:val="16"/>
              </w:rPr>
              <w:t xml:space="preserve">Bosmina </w:t>
            </w:r>
            <w:proofErr w:type="spellStart"/>
            <w:r>
              <w:rPr>
                <w:i/>
                <w:iCs/>
                <w:sz w:val="16"/>
                <w:szCs w:val="16"/>
              </w:rPr>
              <w:t>longispina</w:t>
            </w:r>
            <w:proofErr w:type="spellEnd"/>
          </w:p>
        </w:tc>
        <w:tc>
          <w:tcPr>
            <w:tcW w:w="0" w:type="auto"/>
          </w:tcPr>
          <w:p w14:paraId="10414CA3" w14:textId="77777777" w:rsidR="000B4652" w:rsidRDefault="00F26AED">
            <w:pPr>
              <w:jc w:val="left"/>
              <w:rPr>
                <w:sz w:val="16"/>
                <w:szCs w:val="16"/>
              </w:rPr>
            </w:pPr>
            <w:r>
              <w:rPr>
                <w:sz w:val="16"/>
                <w:szCs w:val="16"/>
              </w:rPr>
              <w:t>Plankton</w:t>
            </w:r>
          </w:p>
        </w:tc>
        <w:tc>
          <w:tcPr>
            <w:tcW w:w="0" w:type="auto"/>
          </w:tcPr>
          <w:p w14:paraId="10414CA4" w14:textId="77777777" w:rsidR="000B4652" w:rsidRDefault="00F26AED">
            <w:pPr>
              <w:jc w:val="right"/>
              <w:rPr>
                <w:sz w:val="16"/>
                <w:szCs w:val="16"/>
              </w:rPr>
            </w:pPr>
            <w:r>
              <w:rPr>
                <w:sz w:val="16"/>
                <w:szCs w:val="16"/>
              </w:rPr>
              <w:t>58.1</w:t>
            </w:r>
          </w:p>
        </w:tc>
        <w:tc>
          <w:tcPr>
            <w:tcW w:w="0" w:type="auto"/>
          </w:tcPr>
          <w:p w14:paraId="10414CA5" w14:textId="77777777" w:rsidR="000B4652" w:rsidRDefault="00F26AED">
            <w:pPr>
              <w:jc w:val="right"/>
              <w:rPr>
                <w:sz w:val="16"/>
                <w:szCs w:val="16"/>
              </w:rPr>
            </w:pPr>
            <w:r>
              <w:rPr>
                <w:sz w:val="16"/>
                <w:szCs w:val="16"/>
              </w:rPr>
              <w:t>60.6</w:t>
            </w:r>
          </w:p>
        </w:tc>
        <w:tc>
          <w:tcPr>
            <w:tcW w:w="0" w:type="auto"/>
          </w:tcPr>
          <w:p w14:paraId="10414CA6" w14:textId="77777777" w:rsidR="000B4652" w:rsidRDefault="00F26AED">
            <w:pPr>
              <w:jc w:val="right"/>
              <w:rPr>
                <w:sz w:val="16"/>
                <w:szCs w:val="16"/>
              </w:rPr>
            </w:pPr>
            <w:r>
              <w:rPr>
                <w:sz w:val="16"/>
                <w:szCs w:val="16"/>
              </w:rPr>
              <w:t>69.7</w:t>
            </w:r>
          </w:p>
        </w:tc>
        <w:tc>
          <w:tcPr>
            <w:tcW w:w="0" w:type="auto"/>
          </w:tcPr>
          <w:p w14:paraId="10414CA7" w14:textId="77777777" w:rsidR="000B4652" w:rsidRDefault="00F26AED">
            <w:pPr>
              <w:jc w:val="right"/>
              <w:rPr>
                <w:sz w:val="16"/>
                <w:szCs w:val="16"/>
              </w:rPr>
            </w:pPr>
            <w:r>
              <w:rPr>
                <w:sz w:val="16"/>
                <w:szCs w:val="16"/>
              </w:rPr>
              <w:t>3</w:t>
            </w:r>
          </w:p>
        </w:tc>
        <w:tc>
          <w:tcPr>
            <w:tcW w:w="0" w:type="auto"/>
          </w:tcPr>
          <w:p w14:paraId="10414CA8" w14:textId="77777777" w:rsidR="000B4652" w:rsidRDefault="00F26AED">
            <w:pPr>
              <w:jc w:val="right"/>
              <w:rPr>
                <w:sz w:val="16"/>
                <w:szCs w:val="16"/>
              </w:rPr>
            </w:pPr>
            <w:r>
              <w:rPr>
                <w:sz w:val="16"/>
                <w:szCs w:val="16"/>
              </w:rPr>
              <w:t>143</w:t>
            </w:r>
          </w:p>
        </w:tc>
        <w:tc>
          <w:tcPr>
            <w:tcW w:w="0" w:type="auto"/>
          </w:tcPr>
          <w:p w14:paraId="10414CA9" w14:textId="77777777" w:rsidR="000B4652" w:rsidRDefault="00F26AED">
            <w:pPr>
              <w:jc w:val="right"/>
              <w:rPr>
                <w:sz w:val="16"/>
                <w:szCs w:val="16"/>
              </w:rPr>
            </w:pPr>
            <w:r>
              <w:rPr>
                <w:sz w:val="16"/>
                <w:szCs w:val="16"/>
              </w:rPr>
              <w:t>0.021</w:t>
            </w:r>
          </w:p>
        </w:tc>
      </w:tr>
      <w:tr w:rsidR="000B4652" w14:paraId="10414CB4" w14:textId="77777777">
        <w:trPr>
          <w:jc w:val="center"/>
        </w:trPr>
        <w:tc>
          <w:tcPr>
            <w:tcW w:w="0" w:type="auto"/>
          </w:tcPr>
          <w:p w14:paraId="10414CAB" w14:textId="77777777" w:rsidR="000B4652" w:rsidRDefault="00F26AED">
            <w:pPr>
              <w:jc w:val="left"/>
              <w:rPr>
                <w:sz w:val="16"/>
                <w:szCs w:val="16"/>
              </w:rPr>
            </w:pPr>
            <w:r>
              <w:rPr>
                <w:sz w:val="16"/>
                <w:szCs w:val="16"/>
              </w:rPr>
              <w:t>Native</w:t>
            </w:r>
          </w:p>
        </w:tc>
        <w:tc>
          <w:tcPr>
            <w:tcW w:w="0" w:type="auto"/>
          </w:tcPr>
          <w:p w14:paraId="10414CAC" w14:textId="77777777" w:rsidR="000B4652" w:rsidRDefault="00F26AED">
            <w:pPr>
              <w:jc w:val="left"/>
              <w:rPr>
                <w:i/>
                <w:iCs/>
                <w:sz w:val="16"/>
                <w:szCs w:val="16"/>
              </w:rPr>
            </w:pPr>
            <w:proofErr w:type="spellStart"/>
            <w:r>
              <w:rPr>
                <w:i/>
                <w:iCs/>
                <w:sz w:val="16"/>
                <w:szCs w:val="16"/>
              </w:rPr>
              <w:t>Bythotrephes</w:t>
            </w:r>
            <w:proofErr w:type="spellEnd"/>
            <w:r>
              <w:rPr>
                <w:i/>
                <w:iCs/>
                <w:sz w:val="16"/>
                <w:szCs w:val="16"/>
              </w:rPr>
              <w:t xml:space="preserve"> </w:t>
            </w:r>
            <w:proofErr w:type="spellStart"/>
            <w:r>
              <w:rPr>
                <w:i/>
                <w:iCs/>
                <w:sz w:val="16"/>
                <w:szCs w:val="16"/>
              </w:rPr>
              <w:t>longimanus</w:t>
            </w:r>
            <w:proofErr w:type="spellEnd"/>
          </w:p>
        </w:tc>
        <w:tc>
          <w:tcPr>
            <w:tcW w:w="0" w:type="auto"/>
          </w:tcPr>
          <w:p w14:paraId="10414CAD" w14:textId="77777777" w:rsidR="000B4652" w:rsidRDefault="00F26AED">
            <w:pPr>
              <w:jc w:val="left"/>
              <w:rPr>
                <w:sz w:val="16"/>
                <w:szCs w:val="16"/>
              </w:rPr>
            </w:pPr>
            <w:r>
              <w:rPr>
                <w:sz w:val="16"/>
                <w:szCs w:val="16"/>
              </w:rPr>
              <w:t>Plankton</w:t>
            </w:r>
          </w:p>
        </w:tc>
        <w:tc>
          <w:tcPr>
            <w:tcW w:w="0" w:type="auto"/>
          </w:tcPr>
          <w:p w14:paraId="10414CAE" w14:textId="77777777" w:rsidR="000B4652" w:rsidRDefault="00F26AED">
            <w:pPr>
              <w:jc w:val="right"/>
              <w:rPr>
                <w:sz w:val="16"/>
                <w:szCs w:val="16"/>
              </w:rPr>
            </w:pPr>
            <w:r>
              <w:rPr>
                <w:sz w:val="16"/>
                <w:szCs w:val="16"/>
              </w:rPr>
              <w:t>42.4</w:t>
            </w:r>
          </w:p>
        </w:tc>
        <w:tc>
          <w:tcPr>
            <w:tcW w:w="0" w:type="auto"/>
          </w:tcPr>
          <w:p w14:paraId="10414CAF" w14:textId="77777777" w:rsidR="000B4652" w:rsidRDefault="00F26AED">
            <w:pPr>
              <w:jc w:val="right"/>
              <w:rPr>
                <w:sz w:val="16"/>
                <w:szCs w:val="16"/>
              </w:rPr>
            </w:pPr>
            <w:r>
              <w:rPr>
                <w:sz w:val="16"/>
                <w:szCs w:val="16"/>
              </w:rPr>
              <w:t>60.1</w:t>
            </w:r>
          </w:p>
        </w:tc>
        <w:tc>
          <w:tcPr>
            <w:tcW w:w="0" w:type="auto"/>
          </w:tcPr>
          <w:p w14:paraId="10414CB0" w14:textId="77777777" w:rsidR="000B4652" w:rsidRDefault="00F26AED">
            <w:pPr>
              <w:jc w:val="right"/>
              <w:rPr>
                <w:sz w:val="16"/>
                <w:szCs w:val="16"/>
              </w:rPr>
            </w:pPr>
            <w:r>
              <w:rPr>
                <w:sz w:val="16"/>
                <w:szCs w:val="16"/>
              </w:rPr>
              <w:t>69.3</w:t>
            </w:r>
          </w:p>
        </w:tc>
        <w:tc>
          <w:tcPr>
            <w:tcW w:w="0" w:type="auto"/>
          </w:tcPr>
          <w:p w14:paraId="10414CB1" w14:textId="77777777" w:rsidR="000B4652" w:rsidRDefault="00F26AED">
            <w:pPr>
              <w:jc w:val="right"/>
              <w:rPr>
                <w:sz w:val="16"/>
                <w:szCs w:val="16"/>
              </w:rPr>
            </w:pPr>
            <w:r>
              <w:rPr>
                <w:sz w:val="16"/>
                <w:szCs w:val="16"/>
              </w:rPr>
              <w:t>3</w:t>
            </w:r>
          </w:p>
        </w:tc>
        <w:tc>
          <w:tcPr>
            <w:tcW w:w="0" w:type="auto"/>
          </w:tcPr>
          <w:p w14:paraId="10414CB2" w14:textId="77777777" w:rsidR="000B4652" w:rsidRDefault="00F26AED">
            <w:pPr>
              <w:jc w:val="right"/>
              <w:rPr>
                <w:sz w:val="16"/>
                <w:szCs w:val="16"/>
              </w:rPr>
            </w:pPr>
            <w:r>
              <w:rPr>
                <w:sz w:val="16"/>
                <w:szCs w:val="16"/>
              </w:rPr>
              <w:t>144</w:t>
            </w:r>
          </w:p>
        </w:tc>
        <w:tc>
          <w:tcPr>
            <w:tcW w:w="0" w:type="auto"/>
          </w:tcPr>
          <w:p w14:paraId="10414CB3" w14:textId="77777777" w:rsidR="000B4652" w:rsidRDefault="00F26AED">
            <w:pPr>
              <w:jc w:val="right"/>
              <w:rPr>
                <w:sz w:val="16"/>
                <w:szCs w:val="16"/>
              </w:rPr>
            </w:pPr>
            <w:r>
              <w:rPr>
                <w:sz w:val="16"/>
                <w:szCs w:val="16"/>
              </w:rPr>
              <w:t>0.021</w:t>
            </w:r>
          </w:p>
        </w:tc>
      </w:tr>
      <w:tr w:rsidR="000B4652" w14:paraId="10414CBE" w14:textId="77777777">
        <w:trPr>
          <w:jc w:val="center"/>
        </w:trPr>
        <w:tc>
          <w:tcPr>
            <w:tcW w:w="0" w:type="auto"/>
          </w:tcPr>
          <w:p w14:paraId="10414CB5" w14:textId="77777777" w:rsidR="000B4652" w:rsidRDefault="00F26AED">
            <w:pPr>
              <w:jc w:val="left"/>
              <w:rPr>
                <w:sz w:val="16"/>
                <w:szCs w:val="16"/>
              </w:rPr>
            </w:pPr>
            <w:r>
              <w:rPr>
                <w:sz w:val="16"/>
                <w:szCs w:val="16"/>
              </w:rPr>
              <w:t>Native</w:t>
            </w:r>
          </w:p>
        </w:tc>
        <w:tc>
          <w:tcPr>
            <w:tcW w:w="0" w:type="auto"/>
          </w:tcPr>
          <w:p w14:paraId="10414CB6" w14:textId="77777777" w:rsidR="000B4652" w:rsidRDefault="00F26AED">
            <w:pPr>
              <w:jc w:val="left"/>
              <w:rPr>
                <w:i/>
                <w:iCs/>
                <w:sz w:val="16"/>
                <w:szCs w:val="16"/>
              </w:rPr>
            </w:pPr>
            <w:proofErr w:type="spellStart"/>
            <w:r>
              <w:rPr>
                <w:i/>
                <w:iCs/>
                <w:sz w:val="16"/>
                <w:szCs w:val="16"/>
              </w:rPr>
              <w:t>Eudiaptomus</w:t>
            </w:r>
            <w:proofErr w:type="spellEnd"/>
            <w:r>
              <w:rPr>
                <w:i/>
                <w:iCs/>
                <w:sz w:val="16"/>
                <w:szCs w:val="16"/>
              </w:rPr>
              <w:t xml:space="preserve"> </w:t>
            </w:r>
            <w:proofErr w:type="spellStart"/>
            <w:r>
              <w:rPr>
                <w:i/>
                <w:iCs/>
                <w:sz w:val="16"/>
                <w:szCs w:val="16"/>
              </w:rPr>
              <w:t>gracilis</w:t>
            </w:r>
            <w:proofErr w:type="spellEnd"/>
          </w:p>
        </w:tc>
        <w:tc>
          <w:tcPr>
            <w:tcW w:w="0" w:type="auto"/>
          </w:tcPr>
          <w:p w14:paraId="10414CB7" w14:textId="77777777" w:rsidR="000B4652" w:rsidRDefault="00F26AED">
            <w:pPr>
              <w:jc w:val="left"/>
              <w:rPr>
                <w:sz w:val="16"/>
                <w:szCs w:val="16"/>
              </w:rPr>
            </w:pPr>
            <w:r>
              <w:rPr>
                <w:sz w:val="16"/>
                <w:szCs w:val="16"/>
              </w:rPr>
              <w:t>Plankton</w:t>
            </w:r>
          </w:p>
        </w:tc>
        <w:tc>
          <w:tcPr>
            <w:tcW w:w="0" w:type="auto"/>
          </w:tcPr>
          <w:p w14:paraId="10414CB8" w14:textId="77777777" w:rsidR="000B4652" w:rsidRDefault="00F26AED">
            <w:pPr>
              <w:jc w:val="right"/>
              <w:rPr>
                <w:sz w:val="16"/>
                <w:szCs w:val="16"/>
              </w:rPr>
            </w:pPr>
            <w:r>
              <w:rPr>
                <w:sz w:val="16"/>
                <w:szCs w:val="16"/>
              </w:rPr>
              <w:t>51.1</w:t>
            </w:r>
          </w:p>
        </w:tc>
        <w:tc>
          <w:tcPr>
            <w:tcW w:w="0" w:type="auto"/>
          </w:tcPr>
          <w:p w14:paraId="10414CB9" w14:textId="77777777" w:rsidR="000B4652" w:rsidRDefault="00F26AED">
            <w:pPr>
              <w:jc w:val="right"/>
              <w:rPr>
                <w:sz w:val="16"/>
                <w:szCs w:val="16"/>
              </w:rPr>
            </w:pPr>
            <w:r>
              <w:rPr>
                <w:sz w:val="16"/>
                <w:szCs w:val="16"/>
              </w:rPr>
              <w:t>58.8</w:t>
            </w:r>
          </w:p>
        </w:tc>
        <w:tc>
          <w:tcPr>
            <w:tcW w:w="0" w:type="auto"/>
          </w:tcPr>
          <w:p w14:paraId="10414CBA" w14:textId="77777777" w:rsidR="000B4652" w:rsidRDefault="00F26AED">
            <w:pPr>
              <w:jc w:val="right"/>
              <w:rPr>
                <w:sz w:val="16"/>
                <w:szCs w:val="16"/>
              </w:rPr>
            </w:pPr>
            <w:r>
              <w:rPr>
                <w:sz w:val="16"/>
                <w:szCs w:val="16"/>
              </w:rPr>
              <w:t>69.5</w:t>
            </w:r>
          </w:p>
        </w:tc>
        <w:tc>
          <w:tcPr>
            <w:tcW w:w="0" w:type="auto"/>
          </w:tcPr>
          <w:p w14:paraId="10414CBB" w14:textId="77777777" w:rsidR="000B4652" w:rsidRDefault="00F26AED">
            <w:pPr>
              <w:jc w:val="right"/>
              <w:rPr>
                <w:sz w:val="16"/>
                <w:szCs w:val="16"/>
              </w:rPr>
            </w:pPr>
            <w:r>
              <w:rPr>
                <w:sz w:val="16"/>
                <w:szCs w:val="16"/>
              </w:rPr>
              <w:t>4</w:t>
            </w:r>
          </w:p>
        </w:tc>
        <w:tc>
          <w:tcPr>
            <w:tcW w:w="0" w:type="auto"/>
          </w:tcPr>
          <w:p w14:paraId="10414CBC" w14:textId="77777777" w:rsidR="000B4652" w:rsidRDefault="00F26AED">
            <w:pPr>
              <w:jc w:val="right"/>
              <w:rPr>
                <w:sz w:val="16"/>
                <w:szCs w:val="16"/>
              </w:rPr>
            </w:pPr>
            <w:r>
              <w:rPr>
                <w:sz w:val="16"/>
                <w:szCs w:val="16"/>
              </w:rPr>
              <w:t>203</w:t>
            </w:r>
          </w:p>
        </w:tc>
        <w:tc>
          <w:tcPr>
            <w:tcW w:w="0" w:type="auto"/>
          </w:tcPr>
          <w:p w14:paraId="10414CBD" w14:textId="77777777" w:rsidR="000B4652" w:rsidRDefault="00F26AED">
            <w:pPr>
              <w:jc w:val="right"/>
              <w:rPr>
                <w:sz w:val="16"/>
                <w:szCs w:val="16"/>
              </w:rPr>
            </w:pPr>
            <w:r>
              <w:rPr>
                <w:sz w:val="16"/>
                <w:szCs w:val="16"/>
              </w:rPr>
              <w:t>0.020</w:t>
            </w:r>
          </w:p>
        </w:tc>
      </w:tr>
      <w:tr w:rsidR="000B4652" w14:paraId="10414CC8" w14:textId="77777777">
        <w:trPr>
          <w:jc w:val="center"/>
        </w:trPr>
        <w:tc>
          <w:tcPr>
            <w:tcW w:w="0" w:type="auto"/>
          </w:tcPr>
          <w:p w14:paraId="10414CBF" w14:textId="77777777" w:rsidR="000B4652" w:rsidRDefault="00F26AED">
            <w:pPr>
              <w:jc w:val="left"/>
              <w:rPr>
                <w:sz w:val="16"/>
                <w:szCs w:val="16"/>
              </w:rPr>
            </w:pPr>
            <w:r>
              <w:rPr>
                <w:sz w:val="16"/>
                <w:szCs w:val="16"/>
              </w:rPr>
              <w:t>Native</w:t>
            </w:r>
          </w:p>
        </w:tc>
        <w:tc>
          <w:tcPr>
            <w:tcW w:w="0" w:type="auto"/>
          </w:tcPr>
          <w:p w14:paraId="10414CC0" w14:textId="77777777" w:rsidR="000B4652" w:rsidRDefault="00F26AED">
            <w:pPr>
              <w:jc w:val="left"/>
              <w:rPr>
                <w:i/>
                <w:iCs/>
                <w:sz w:val="16"/>
                <w:szCs w:val="16"/>
              </w:rPr>
            </w:pPr>
            <w:proofErr w:type="spellStart"/>
            <w:r>
              <w:rPr>
                <w:i/>
                <w:iCs/>
                <w:sz w:val="16"/>
                <w:szCs w:val="16"/>
              </w:rPr>
              <w:t>Macrocyclops</w:t>
            </w:r>
            <w:proofErr w:type="spellEnd"/>
            <w:r>
              <w:rPr>
                <w:i/>
                <w:iCs/>
                <w:sz w:val="16"/>
                <w:szCs w:val="16"/>
              </w:rPr>
              <w:t xml:space="preserve"> </w:t>
            </w:r>
            <w:proofErr w:type="spellStart"/>
            <w:r>
              <w:rPr>
                <w:i/>
                <w:iCs/>
                <w:sz w:val="16"/>
                <w:szCs w:val="16"/>
              </w:rPr>
              <w:t>albidus</w:t>
            </w:r>
            <w:proofErr w:type="spellEnd"/>
          </w:p>
        </w:tc>
        <w:tc>
          <w:tcPr>
            <w:tcW w:w="0" w:type="auto"/>
          </w:tcPr>
          <w:p w14:paraId="10414CC1" w14:textId="77777777" w:rsidR="000B4652" w:rsidRDefault="00F26AED">
            <w:pPr>
              <w:jc w:val="left"/>
              <w:rPr>
                <w:sz w:val="16"/>
                <w:szCs w:val="16"/>
              </w:rPr>
            </w:pPr>
            <w:r>
              <w:rPr>
                <w:sz w:val="16"/>
                <w:szCs w:val="16"/>
              </w:rPr>
              <w:t>Plankton</w:t>
            </w:r>
          </w:p>
        </w:tc>
        <w:tc>
          <w:tcPr>
            <w:tcW w:w="0" w:type="auto"/>
          </w:tcPr>
          <w:p w14:paraId="10414CC2" w14:textId="77777777" w:rsidR="000B4652" w:rsidRDefault="00F26AED">
            <w:pPr>
              <w:jc w:val="right"/>
              <w:rPr>
                <w:sz w:val="16"/>
                <w:szCs w:val="16"/>
              </w:rPr>
            </w:pPr>
            <w:r>
              <w:rPr>
                <w:sz w:val="16"/>
                <w:szCs w:val="16"/>
              </w:rPr>
              <w:t>18.1</w:t>
            </w:r>
          </w:p>
        </w:tc>
        <w:tc>
          <w:tcPr>
            <w:tcW w:w="0" w:type="auto"/>
          </w:tcPr>
          <w:p w14:paraId="10414CC3" w14:textId="77777777" w:rsidR="000B4652" w:rsidRDefault="00F26AED">
            <w:pPr>
              <w:jc w:val="right"/>
              <w:rPr>
                <w:sz w:val="16"/>
                <w:szCs w:val="16"/>
              </w:rPr>
            </w:pPr>
            <w:r>
              <w:rPr>
                <w:sz w:val="16"/>
                <w:szCs w:val="16"/>
              </w:rPr>
              <w:t>59.9</w:t>
            </w:r>
          </w:p>
        </w:tc>
        <w:tc>
          <w:tcPr>
            <w:tcW w:w="0" w:type="auto"/>
          </w:tcPr>
          <w:p w14:paraId="10414CC4" w14:textId="77777777" w:rsidR="000B4652" w:rsidRDefault="00F26AED">
            <w:pPr>
              <w:jc w:val="right"/>
              <w:rPr>
                <w:sz w:val="16"/>
                <w:szCs w:val="16"/>
              </w:rPr>
            </w:pPr>
            <w:r>
              <w:rPr>
                <w:sz w:val="16"/>
                <w:szCs w:val="16"/>
              </w:rPr>
              <w:t>69.7</w:t>
            </w:r>
          </w:p>
        </w:tc>
        <w:tc>
          <w:tcPr>
            <w:tcW w:w="0" w:type="auto"/>
          </w:tcPr>
          <w:p w14:paraId="10414CC5" w14:textId="77777777" w:rsidR="000B4652" w:rsidRDefault="00F26AED">
            <w:pPr>
              <w:jc w:val="right"/>
              <w:rPr>
                <w:sz w:val="16"/>
                <w:szCs w:val="16"/>
              </w:rPr>
            </w:pPr>
            <w:r>
              <w:rPr>
                <w:sz w:val="16"/>
                <w:szCs w:val="16"/>
              </w:rPr>
              <w:t>7</w:t>
            </w:r>
          </w:p>
        </w:tc>
        <w:tc>
          <w:tcPr>
            <w:tcW w:w="0" w:type="auto"/>
          </w:tcPr>
          <w:p w14:paraId="10414CC6" w14:textId="77777777" w:rsidR="000B4652" w:rsidRDefault="00F26AED">
            <w:pPr>
              <w:jc w:val="right"/>
              <w:rPr>
                <w:sz w:val="16"/>
                <w:szCs w:val="16"/>
              </w:rPr>
            </w:pPr>
            <w:r>
              <w:rPr>
                <w:sz w:val="16"/>
                <w:szCs w:val="16"/>
              </w:rPr>
              <w:t>346</w:t>
            </w:r>
          </w:p>
        </w:tc>
        <w:tc>
          <w:tcPr>
            <w:tcW w:w="0" w:type="auto"/>
          </w:tcPr>
          <w:p w14:paraId="10414CC7" w14:textId="77777777" w:rsidR="000B4652" w:rsidRDefault="00F26AED">
            <w:pPr>
              <w:jc w:val="right"/>
              <w:rPr>
                <w:sz w:val="16"/>
                <w:szCs w:val="16"/>
              </w:rPr>
            </w:pPr>
            <w:r>
              <w:rPr>
                <w:sz w:val="16"/>
                <w:szCs w:val="16"/>
              </w:rPr>
              <w:t>0.020</w:t>
            </w:r>
          </w:p>
        </w:tc>
      </w:tr>
      <w:tr w:rsidR="000B4652" w14:paraId="10414CD2" w14:textId="77777777">
        <w:trPr>
          <w:jc w:val="center"/>
        </w:trPr>
        <w:tc>
          <w:tcPr>
            <w:tcW w:w="0" w:type="auto"/>
          </w:tcPr>
          <w:p w14:paraId="10414CC9" w14:textId="77777777" w:rsidR="000B4652" w:rsidRDefault="00F26AED">
            <w:pPr>
              <w:jc w:val="left"/>
              <w:rPr>
                <w:sz w:val="16"/>
                <w:szCs w:val="16"/>
              </w:rPr>
            </w:pPr>
            <w:r>
              <w:rPr>
                <w:sz w:val="16"/>
                <w:szCs w:val="16"/>
              </w:rPr>
              <w:t>Native</w:t>
            </w:r>
          </w:p>
        </w:tc>
        <w:tc>
          <w:tcPr>
            <w:tcW w:w="0" w:type="auto"/>
          </w:tcPr>
          <w:p w14:paraId="10414CCA" w14:textId="77777777" w:rsidR="000B4652" w:rsidRDefault="00F26AED">
            <w:pPr>
              <w:jc w:val="left"/>
              <w:rPr>
                <w:i/>
                <w:iCs/>
                <w:sz w:val="16"/>
                <w:szCs w:val="16"/>
              </w:rPr>
            </w:pPr>
            <w:proofErr w:type="spellStart"/>
            <w:r>
              <w:rPr>
                <w:i/>
                <w:iCs/>
                <w:sz w:val="16"/>
                <w:szCs w:val="16"/>
              </w:rPr>
              <w:t>Ceriodaphnia</w:t>
            </w:r>
            <w:proofErr w:type="spellEnd"/>
            <w:r>
              <w:rPr>
                <w:i/>
                <w:iCs/>
                <w:sz w:val="16"/>
                <w:szCs w:val="16"/>
              </w:rPr>
              <w:t xml:space="preserve"> reticulata</w:t>
            </w:r>
          </w:p>
        </w:tc>
        <w:tc>
          <w:tcPr>
            <w:tcW w:w="0" w:type="auto"/>
          </w:tcPr>
          <w:p w14:paraId="10414CCB" w14:textId="77777777" w:rsidR="000B4652" w:rsidRDefault="00F26AED">
            <w:pPr>
              <w:jc w:val="left"/>
              <w:rPr>
                <w:sz w:val="16"/>
                <w:szCs w:val="16"/>
              </w:rPr>
            </w:pPr>
            <w:r>
              <w:rPr>
                <w:sz w:val="16"/>
                <w:szCs w:val="16"/>
              </w:rPr>
              <w:t>Plankton</w:t>
            </w:r>
          </w:p>
        </w:tc>
        <w:tc>
          <w:tcPr>
            <w:tcW w:w="0" w:type="auto"/>
          </w:tcPr>
          <w:p w14:paraId="10414CCC" w14:textId="77777777" w:rsidR="000B4652" w:rsidRDefault="00F26AED">
            <w:pPr>
              <w:jc w:val="right"/>
              <w:rPr>
                <w:sz w:val="16"/>
                <w:szCs w:val="16"/>
              </w:rPr>
            </w:pPr>
            <w:r>
              <w:rPr>
                <w:sz w:val="16"/>
                <w:szCs w:val="16"/>
              </w:rPr>
              <w:t>9.3</w:t>
            </w:r>
          </w:p>
        </w:tc>
        <w:tc>
          <w:tcPr>
            <w:tcW w:w="0" w:type="auto"/>
          </w:tcPr>
          <w:p w14:paraId="10414CCD" w14:textId="77777777" w:rsidR="000B4652" w:rsidRDefault="00F26AED">
            <w:pPr>
              <w:jc w:val="right"/>
              <w:rPr>
                <w:sz w:val="16"/>
                <w:szCs w:val="16"/>
              </w:rPr>
            </w:pPr>
            <w:r>
              <w:rPr>
                <w:sz w:val="16"/>
                <w:szCs w:val="16"/>
              </w:rPr>
              <w:t>51.3</w:t>
            </w:r>
          </w:p>
        </w:tc>
        <w:tc>
          <w:tcPr>
            <w:tcW w:w="0" w:type="auto"/>
          </w:tcPr>
          <w:p w14:paraId="10414CCE" w14:textId="77777777" w:rsidR="000B4652" w:rsidRDefault="00F26AED">
            <w:pPr>
              <w:jc w:val="right"/>
              <w:rPr>
                <w:sz w:val="16"/>
                <w:szCs w:val="16"/>
              </w:rPr>
            </w:pPr>
            <w:r>
              <w:rPr>
                <w:sz w:val="16"/>
                <w:szCs w:val="16"/>
              </w:rPr>
              <w:t>61.5</w:t>
            </w:r>
          </w:p>
        </w:tc>
        <w:tc>
          <w:tcPr>
            <w:tcW w:w="0" w:type="auto"/>
          </w:tcPr>
          <w:p w14:paraId="10414CCF" w14:textId="77777777" w:rsidR="000B4652" w:rsidRDefault="00F26AED">
            <w:pPr>
              <w:jc w:val="right"/>
              <w:rPr>
                <w:sz w:val="16"/>
                <w:szCs w:val="16"/>
              </w:rPr>
            </w:pPr>
            <w:r>
              <w:rPr>
                <w:sz w:val="16"/>
                <w:szCs w:val="16"/>
              </w:rPr>
              <w:t>1</w:t>
            </w:r>
          </w:p>
        </w:tc>
        <w:tc>
          <w:tcPr>
            <w:tcW w:w="0" w:type="auto"/>
          </w:tcPr>
          <w:p w14:paraId="10414CD0" w14:textId="77777777" w:rsidR="000B4652" w:rsidRDefault="00F26AED">
            <w:pPr>
              <w:jc w:val="right"/>
              <w:rPr>
                <w:sz w:val="16"/>
                <w:szCs w:val="16"/>
              </w:rPr>
            </w:pPr>
            <w:r>
              <w:rPr>
                <w:sz w:val="16"/>
                <w:szCs w:val="16"/>
              </w:rPr>
              <w:t>57</w:t>
            </w:r>
          </w:p>
        </w:tc>
        <w:tc>
          <w:tcPr>
            <w:tcW w:w="0" w:type="auto"/>
          </w:tcPr>
          <w:p w14:paraId="10414CD1" w14:textId="77777777" w:rsidR="000B4652" w:rsidRDefault="00F26AED">
            <w:pPr>
              <w:jc w:val="right"/>
              <w:rPr>
                <w:sz w:val="16"/>
                <w:szCs w:val="16"/>
              </w:rPr>
            </w:pPr>
            <w:r>
              <w:rPr>
                <w:sz w:val="16"/>
                <w:szCs w:val="16"/>
              </w:rPr>
              <w:t>0.018</w:t>
            </w:r>
          </w:p>
        </w:tc>
      </w:tr>
      <w:tr w:rsidR="000B4652" w14:paraId="10414CDC" w14:textId="77777777">
        <w:trPr>
          <w:jc w:val="center"/>
        </w:trPr>
        <w:tc>
          <w:tcPr>
            <w:tcW w:w="0" w:type="auto"/>
          </w:tcPr>
          <w:p w14:paraId="10414CD3" w14:textId="77777777" w:rsidR="000B4652" w:rsidRDefault="00F26AED">
            <w:pPr>
              <w:jc w:val="left"/>
              <w:rPr>
                <w:sz w:val="16"/>
                <w:szCs w:val="16"/>
              </w:rPr>
            </w:pPr>
            <w:r>
              <w:rPr>
                <w:sz w:val="16"/>
                <w:szCs w:val="16"/>
              </w:rPr>
              <w:t>Native</w:t>
            </w:r>
          </w:p>
        </w:tc>
        <w:tc>
          <w:tcPr>
            <w:tcW w:w="0" w:type="auto"/>
          </w:tcPr>
          <w:p w14:paraId="10414CD4" w14:textId="77777777" w:rsidR="000B4652" w:rsidRDefault="00F26AED">
            <w:pPr>
              <w:jc w:val="left"/>
              <w:rPr>
                <w:i/>
                <w:iCs/>
                <w:sz w:val="16"/>
                <w:szCs w:val="16"/>
              </w:rPr>
            </w:pPr>
            <w:proofErr w:type="spellStart"/>
            <w:r>
              <w:rPr>
                <w:i/>
                <w:iCs/>
                <w:sz w:val="16"/>
                <w:szCs w:val="16"/>
              </w:rPr>
              <w:t>Chydorus</w:t>
            </w:r>
            <w:proofErr w:type="spellEnd"/>
            <w:r>
              <w:rPr>
                <w:i/>
                <w:iCs/>
                <w:sz w:val="16"/>
                <w:szCs w:val="16"/>
              </w:rPr>
              <w:t xml:space="preserve"> </w:t>
            </w:r>
            <w:proofErr w:type="spellStart"/>
            <w:r>
              <w:rPr>
                <w:i/>
                <w:iCs/>
                <w:sz w:val="16"/>
                <w:szCs w:val="16"/>
              </w:rPr>
              <w:t>sphaericus</w:t>
            </w:r>
            <w:proofErr w:type="spellEnd"/>
          </w:p>
        </w:tc>
        <w:tc>
          <w:tcPr>
            <w:tcW w:w="0" w:type="auto"/>
          </w:tcPr>
          <w:p w14:paraId="10414CD5" w14:textId="77777777" w:rsidR="000B4652" w:rsidRDefault="00F26AED">
            <w:pPr>
              <w:jc w:val="left"/>
              <w:rPr>
                <w:sz w:val="16"/>
                <w:szCs w:val="16"/>
              </w:rPr>
            </w:pPr>
            <w:r>
              <w:rPr>
                <w:sz w:val="16"/>
                <w:szCs w:val="16"/>
              </w:rPr>
              <w:t>Plankton</w:t>
            </w:r>
          </w:p>
        </w:tc>
        <w:tc>
          <w:tcPr>
            <w:tcW w:w="0" w:type="auto"/>
          </w:tcPr>
          <w:p w14:paraId="10414CD6" w14:textId="77777777" w:rsidR="000B4652" w:rsidRDefault="00F26AED">
            <w:pPr>
              <w:jc w:val="right"/>
              <w:rPr>
                <w:sz w:val="16"/>
                <w:szCs w:val="16"/>
              </w:rPr>
            </w:pPr>
            <w:r>
              <w:rPr>
                <w:sz w:val="16"/>
                <w:szCs w:val="16"/>
              </w:rPr>
              <w:t>35.9</w:t>
            </w:r>
          </w:p>
        </w:tc>
        <w:tc>
          <w:tcPr>
            <w:tcW w:w="0" w:type="auto"/>
          </w:tcPr>
          <w:p w14:paraId="10414CD7" w14:textId="77777777" w:rsidR="000B4652" w:rsidRDefault="00F26AED">
            <w:pPr>
              <w:jc w:val="right"/>
              <w:rPr>
                <w:sz w:val="16"/>
                <w:szCs w:val="16"/>
              </w:rPr>
            </w:pPr>
            <w:r>
              <w:rPr>
                <w:sz w:val="16"/>
                <w:szCs w:val="16"/>
              </w:rPr>
              <w:t>58.6</w:t>
            </w:r>
          </w:p>
        </w:tc>
        <w:tc>
          <w:tcPr>
            <w:tcW w:w="0" w:type="auto"/>
          </w:tcPr>
          <w:p w14:paraId="10414CD8" w14:textId="77777777" w:rsidR="000B4652" w:rsidRDefault="00F26AED">
            <w:pPr>
              <w:jc w:val="right"/>
              <w:rPr>
                <w:sz w:val="16"/>
                <w:szCs w:val="16"/>
              </w:rPr>
            </w:pPr>
            <w:r>
              <w:rPr>
                <w:sz w:val="16"/>
                <w:szCs w:val="16"/>
              </w:rPr>
              <w:t>69.2</w:t>
            </w:r>
          </w:p>
        </w:tc>
        <w:tc>
          <w:tcPr>
            <w:tcW w:w="0" w:type="auto"/>
          </w:tcPr>
          <w:p w14:paraId="10414CD9" w14:textId="77777777" w:rsidR="000B4652" w:rsidRDefault="00F26AED">
            <w:pPr>
              <w:jc w:val="right"/>
              <w:rPr>
                <w:sz w:val="16"/>
                <w:szCs w:val="16"/>
              </w:rPr>
            </w:pPr>
            <w:r>
              <w:rPr>
                <w:sz w:val="16"/>
                <w:szCs w:val="16"/>
              </w:rPr>
              <w:t>9</w:t>
            </w:r>
          </w:p>
        </w:tc>
        <w:tc>
          <w:tcPr>
            <w:tcW w:w="0" w:type="auto"/>
          </w:tcPr>
          <w:p w14:paraId="10414CDA" w14:textId="77777777" w:rsidR="000B4652" w:rsidRDefault="00F26AED">
            <w:pPr>
              <w:jc w:val="right"/>
              <w:rPr>
                <w:sz w:val="16"/>
                <w:szCs w:val="16"/>
              </w:rPr>
            </w:pPr>
            <w:r>
              <w:rPr>
                <w:sz w:val="16"/>
                <w:szCs w:val="16"/>
              </w:rPr>
              <w:t>495</w:t>
            </w:r>
          </w:p>
        </w:tc>
        <w:tc>
          <w:tcPr>
            <w:tcW w:w="0" w:type="auto"/>
          </w:tcPr>
          <w:p w14:paraId="10414CDB" w14:textId="77777777" w:rsidR="000B4652" w:rsidRDefault="00F26AED">
            <w:pPr>
              <w:jc w:val="right"/>
              <w:rPr>
                <w:sz w:val="16"/>
                <w:szCs w:val="16"/>
              </w:rPr>
            </w:pPr>
            <w:r>
              <w:rPr>
                <w:sz w:val="16"/>
                <w:szCs w:val="16"/>
              </w:rPr>
              <w:t>0.018</w:t>
            </w:r>
          </w:p>
        </w:tc>
      </w:tr>
      <w:tr w:rsidR="000B4652" w14:paraId="10414CE6" w14:textId="77777777">
        <w:trPr>
          <w:jc w:val="center"/>
        </w:trPr>
        <w:tc>
          <w:tcPr>
            <w:tcW w:w="0" w:type="auto"/>
          </w:tcPr>
          <w:p w14:paraId="10414CDD" w14:textId="77777777" w:rsidR="000B4652" w:rsidRDefault="00F26AED">
            <w:pPr>
              <w:jc w:val="left"/>
              <w:rPr>
                <w:sz w:val="16"/>
                <w:szCs w:val="16"/>
              </w:rPr>
            </w:pPr>
            <w:r>
              <w:rPr>
                <w:sz w:val="16"/>
                <w:szCs w:val="16"/>
              </w:rPr>
              <w:t>Native</w:t>
            </w:r>
          </w:p>
        </w:tc>
        <w:tc>
          <w:tcPr>
            <w:tcW w:w="0" w:type="auto"/>
          </w:tcPr>
          <w:p w14:paraId="10414CDE" w14:textId="77777777" w:rsidR="000B4652" w:rsidRDefault="00F26AED">
            <w:pPr>
              <w:jc w:val="left"/>
              <w:rPr>
                <w:i/>
                <w:iCs/>
                <w:sz w:val="16"/>
                <w:szCs w:val="16"/>
              </w:rPr>
            </w:pPr>
            <w:proofErr w:type="spellStart"/>
            <w:r>
              <w:rPr>
                <w:i/>
                <w:iCs/>
                <w:sz w:val="16"/>
                <w:szCs w:val="16"/>
              </w:rPr>
              <w:t>Eucyclops</w:t>
            </w:r>
            <w:proofErr w:type="spellEnd"/>
            <w:r>
              <w:rPr>
                <w:i/>
                <w:iCs/>
                <w:sz w:val="16"/>
                <w:szCs w:val="16"/>
              </w:rPr>
              <w:t xml:space="preserve"> </w:t>
            </w:r>
            <w:proofErr w:type="spellStart"/>
            <w:r>
              <w:rPr>
                <w:i/>
                <w:iCs/>
                <w:sz w:val="16"/>
                <w:szCs w:val="16"/>
              </w:rPr>
              <w:t>serrulatus</w:t>
            </w:r>
            <w:proofErr w:type="spellEnd"/>
          </w:p>
        </w:tc>
        <w:tc>
          <w:tcPr>
            <w:tcW w:w="0" w:type="auto"/>
          </w:tcPr>
          <w:p w14:paraId="10414CDF" w14:textId="77777777" w:rsidR="000B4652" w:rsidRDefault="00F26AED">
            <w:pPr>
              <w:jc w:val="left"/>
              <w:rPr>
                <w:sz w:val="16"/>
                <w:szCs w:val="16"/>
              </w:rPr>
            </w:pPr>
            <w:r>
              <w:rPr>
                <w:sz w:val="16"/>
                <w:szCs w:val="16"/>
              </w:rPr>
              <w:t>Plankton</w:t>
            </w:r>
          </w:p>
        </w:tc>
        <w:tc>
          <w:tcPr>
            <w:tcW w:w="0" w:type="auto"/>
          </w:tcPr>
          <w:p w14:paraId="10414CE0" w14:textId="77777777" w:rsidR="000B4652" w:rsidRDefault="00F26AED">
            <w:pPr>
              <w:jc w:val="right"/>
              <w:rPr>
                <w:sz w:val="16"/>
                <w:szCs w:val="16"/>
              </w:rPr>
            </w:pPr>
            <w:r>
              <w:rPr>
                <w:sz w:val="16"/>
                <w:szCs w:val="16"/>
              </w:rPr>
              <w:t>39.3</w:t>
            </w:r>
          </w:p>
        </w:tc>
        <w:tc>
          <w:tcPr>
            <w:tcW w:w="0" w:type="auto"/>
          </w:tcPr>
          <w:p w14:paraId="10414CE1" w14:textId="77777777" w:rsidR="000B4652" w:rsidRDefault="00F26AED">
            <w:pPr>
              <w:jc w:val="right"/>
              <w:rPr>
                <w:sz w:val="16"/>
                <w:szCs w:val="16"/>
              </w:rPr>
            </w:pPr>
            <w:r>
              <w:rPr>
                <w:sz w:val="16"/>
                <w:szCs w:val="16"/>
              </w:rPr>
              <w:t>60.3</w:t>
            </w:r>
          </w:p>
        </w:tc>
        <w:tc>
          <w:tcPr>
            <w:tcW w:w="0" w:type="auto"/>
          </w:tcPr>
          <w:p w14:paraId="10414CE2" w14:textId="77777777" w:rsidR="000B4652" w:rsidRDefault="00F26AED">
            <w:pPr>
              <w:jc w:val="right"/>
              <w:rPr>
                <w:sz w:val="16"/>
                <w:szCs w:val="16"/>
              </w:rPr>
            </w:pPr>
            <w:r>
              <w:rPr>
                <w:sz w:val="16"/>
                <w:szCs w:val="16"/>
              </w:rPr>
              <w:t>69.9</w:t>
            </w:r>
          </w:p>
        </w:tc>
        <w:tc>
          <w:tcPr>
            <w:tcW w:w="0" w:type="auto"/>
          </w:tcPr>
          <w:p w14:paraId="10414CE3" w14:textId="77777777" w:rsidR="000B4652" w:rsidRDefault="00F26AED">
            <w:pPr>
              <w:jc w:val="right"/>
              <w:rPr>
                <w:sz w:val="16"/>
                <w:szCs w:val="16"/>
              </w:rPr>
            </w:pPr>
            <w:r>
              <w:rPr>
                <w:sz w:val="16"/>
                <w:szCs w:val="16"/>
              </w:rPr>
              <w:t>6</w:t>
            </w:r>
          </w:p>
        </w:tc>
        <w:tc>
          <w:tcPr>
            <w:tcW w:w="0" w:type="auto"/>
          </w:tcPr>
          <w:p w14:paraId="10414CE4" w14:textId="77777777" w:rsidR="000B4652" w:rsidRDefault="00F26AED">
            <w:pPr>
              <w:jc w:val="right"/>
              <w:rPr>
                <w:sz w:val="16"/>
                <w:szCs w:val="16"/>
              </w:rPr>
            </w:pPr>
            <w:r>
              <w:rPr>
                <w:sz w:val="16"/>
                <w:szCs w:val="16"/>
              </w:rPr>
              <w:t>356</w:t>
            </w:r>
          </w:p>
        </w:tc>
        <w:tc>
          <w:tcPr>
            <w:tcW w:w="0" w:type="auto"/>
          </w:tcPr>
          <w:p w14:paraId="10414CE5" w14:textId="77777777" w:rsidR="000B4652" w:rsidRDefault="00F26AED">
            <w:pPr>
              <w:jc w:val="right"/>
              <w:rPr>
                <w:sz w:val="16"/>
                <w:szCs w:val="16"/>
              </w:rPr>
            </w:pPr>
            <w:r>
              <w:rPr>
                <w:sz w:val="16"/>
                <w:szCs w:val="16"/>
              </w:rPr>
              <w:t>0.017</w:t>
            </w:r>
          </w:p>
        </w:tc>
      </w:tr>
      <w:tr w:rsidR="000B4652" w14:paraId="10414CF0" w14:textId="77777777">
        <w:trPr>
          <w:jc w:val="center"/>
        </w:trPr>
        <w:tc>
          <w:tcPr>
            <w:tcW w:w="0" w:type="auto"/>
          </w:tcPr>
          <w:p w14:paraId="10414CE7" w14:textId="77777777" w:rsidR="000B4652" w:rsidRDefault="00F26AED">
            <w:pPr>
              <w:jc w:val="left"/>
              <w:rPr>
                <w:sz w:val="16"/>
                <w:szCs w:val="16"/>
              </w:rPr>
            </w:pPr>
            <w:r>
              <w:rPr>
                <w:sz w:val="16"/>
                <w:szCs w:val="16"/>
              </w:rPr>
              <w:t>Native</w:t>
            </w:r>
          </w:p>
        </w:tc>
        <w:tc>
          <w:tcPr>
            <w:tcW w:w="0" w:type="auto"/>
          </w:tcPr>
          <w:p w14:paraId="10414CE8" w14:textId="77777777" w:rsidR="000B4652" w:rsidRDefault="00F26AED">
            <w:pPr>
              <w:jc w:val="left"/>
              <w:rPr>
                <w:i/>
                <w:iCs/>
                <w:sz w:val="16"/>
                <w:szCs w:val="16"/>
              </w:rPr>
            </w:pPr>
            <w:r>
              <w:rPr>
                <w:i/>
                <w:iCs/>
                <w:sz w:val="16"/>
                <w:szCs w:val="16"/>
              </w:rPr>
              <w:t xml:space="preserve">Daphnia </w:t>
            </w:r>
            <w:proofErr w:type="spellStart"/>
            <w:r>
              <w:rPr>
                <w:i/>
                <w:iCs/>
                <w:sz w:val="16"/>
                <w:szCs w:val="16"/>
              </w:rPr>
              <w:t>longispina</w:t>
            </w:r>
            <w:proofErr w:type="spellEnd"/>
          </w:p>
        </w:tc>
        <w:tc>
          <w:tcPr>
            <w:tcW w:w="0" w:type="auto"/>
          </w:tcPr>
          <w:p w14:paraId="10414CE9" w14:textId="77777777" w:rsidR="000B4652" w:rsidRDefault="00F26AED">
            <w:pPr>
              <w:jc w:val="left"/>
              <w:rPr>
                <w:sz w:val="16"/>
                <w:szCs w:val="16"/>
              </w:rPr>
            </w:pPr>
            <w:r>
              <w:rPr>
                <w:sz w:val="16"/>
                <w:szCs w:val="16"/>
              </w:rPr>
              <w:t>Plankton</w:t>
            </w:r>
          </w:p>
        </w:tc>
        <w:tc>
          <w:tcPr>
            <w:tcW w:w="0" w:type="auto"/>
          </w:tcPr>
          <w:p w14:paraId="10414CEA" w14:textId="77777777" w:rsidR="000B4652" w:rsidRDefault="00F26AED">
            <w:pPr>
              <w:jc w:val="right"/>
              <w:rPr>
                <w:sz w:val="16"/>
                <w:szCs w:val="16"/>
              </w:rPr>
            </w:pPr>
            <w:r>
              <w:rPr>
                <w:sz w:val="16"/>
                <w:szCs w:val="16"/>
              </w:rPr>
              <w:t>0.3</w:t>
            </w:r>
          </w:p>
        </w:tc>
        <w:tc>
          <w:tcPr>
            <w:tcW w:w="0" w:type="auto"/>
          </w:tcPr>
          <w:p w14:paraId="10414CEB" w14:textId="77777777" w:rsidR="000B4652" w:rsidRDefault="00F26AED">
            <w:pPr>
              <w:jc w:val="right"/>
              <w:rPr>
                <w:sz w:val="16"/>
                <w:szCs w:val="16"/>
              </w:rPr>
            </w:pPr>
            <w:r>
              <w:rPr>
                <w:sz w:val="16"/>
                <w:szCs w:val="16"/>
              </w:rPr>
              <w:t>59.8</w:t>
            </w:r>
          </w:p>
        </w:tc>
        <w:tc>
          <w:tcPr>
            <w:tcW w:w="0" w:type="auto"/>
          </w:tcPr>
          <w:p w14:paraId="10414CEC" w14:textId="77777777" w:rsidR="000B4652" w:rsidRDefault="00F26AED">
            <w:pPr>
              <w:jc w:val="right"/>
              <w:rPr>
                <w:sz w:val="16"/>
                <w:szCs w:val="16"/>
              </w:rPr>
            </w:pPr>
            <w:r>
              <w:rPr>
                <w:sz w:val="16"/>
                <w:szCs w:val="16"/>
              </w:rPr>
              <w:t>69.1</w:t>
            </w:r>
          </w:p>
        </w:tc>
        <w:tc>
          <w:tcPr>
            <w:tcW w:w="0" w:type="auto"/>
          </w:tcPr>
          <w:p w14:paraId="10414CED" w14:textId="77777777" w:rsidR="000B4652" w:rsidRDefault="00F26AED">
            <w:pPr>
              <w:jc w:val="right"/>
              <w:rPr>
                <w:sz w:val="16"/>
                <w:szCs w:val="16"/>
              </w:rPr>
            </w:pPr>
            <w:r>
              <w:rPr>
                <w:sz w:val="16"/>
                <w:szCs w:val="16"/>
              </w:rPr>
              <w:t>4</w:t>
            </w:r>
          </w:p>
        </w:tc>
        <w:tc>
          <w:tcPr>
            <w:tcW w:w="0" w:type="auto"/>
          </w:tcPr>
          <w:p w14:paraId="10414CEE" w14:textId="77777777" w:rsidR="000B4652" w:rsidRDefault="00F26AED">
            <w:pPr>
              <w:jc w:val="right"/>
              <w:rPr>
                <w:sz w:val="16"/>
                <w:szCs w:val="16"/>
              </w:rPr>
            </w:pPr>
            <w:r>
              <w:rPr>
                <w:sz w:val="16"/>
                <w:szCs w:val="16"/>
              </w:rPr>
              <w:t>265</w:t>
            </w:r>
          </w:p>
        </w:tc>
        <w:tc>
          <w:tcPr>
            <w:tcW w:w="0" w:type="auto"/>
          </w:tcPr>
          <w:p w14:paraId="10414CEF" w14:textId="77777777" w:rsidR="000B4652" w:rsidRDefault="00F26AED">
            <w:pPr>
              <w:jc w:val="right"/>
              <w:rPr>
                <w:sz w:val="16"/>
                <w:szCs w:val="16"/>
              </w:rPr>
            </w:pPr>
            <w:r>
              <w:rPr>
                <w:sz w:val="16"/>
                <w:szCs w:val="16"/>
              </w:rPr>
              <w:t>0.015</w:t>
            </w:r>
          </w:p>
        </w:tc>
      </w:tr>
      <w:tr w:rsidR="000B4652" w14:paraId="10414CFA" w14:textId="77777777">
        <w:trPr>
          <w:jc w:val="center"/>
        </w:trPr>
        <w:tc>
          <w:tcPr>
            <w:tcW w:w="0" w:type="auto"/>
          </w:tcPr>
          <w:p w14:paraId="10414CF1" w14:textId="77777777" w:rsidR="000B4652" w:rsidRDefault="00F26AED">
            <w:pPr>
              <w:jc w:val="left"/>
              <w:rPr>
                <w:sz w:val="16"/>
                <w:szCs w:val="16"/>
              </w:rPr>
            </w:pPr>
            <w:r>
              <w:rPr>
                <w:sz w:val="16"/>
                <w:szCs w:val="16"/>
              </w:rPr>
              <w:t>Native</w:t>
            </w:r>
          </w:p>
        </w:tc>
        <w:tc>
          <w:tcPr>
            <w:tcW w:w="0" w:type="auto"/>
          </w:tcPr>
          <w:p w14:paraId="10414CF2" w14:textId="77777777" w:rsidR="000B4652" w:rsidRDefault="00F26AED">
            <w:pPr>
              <w:jc w:val="left"/>
              <w:rPr>
                <w:i/>
                <w:iCs/>
                <w:sz w:val="16"/>
                <w:szCs w:val="16"/>
              </w:rPr>
            </w:pPr>
            <w:proofErr w:type="spellStart"/>
            <w:r>
              <w:rPr>
                <w:i/>
                <w:iCs/>
                <w:sz w:val="16"/>
                <w:szCs w:val="16"/>
              </w:rPr>
              <w:t>Eudiaptomus</w:t>
            </w:r>
            <w:proofErr w:type="spellEnd"/>
            <w:r>
              <w:rPr>
                <w:i/>
                <w:iCs/>
                <w:sz w:val="16"/>
                <w:szCs w:val="16"/>
              </w:rPr>
              <w:t xml:space="preserve"> </w:t>
            </w:r>
            <w:proofErr w:type="spellStart"/>
            <w:r>
              <w:rPr>
                <w:i/>
                <w:iCs/>
                <w:sz w:val="16"/>
                <w:szCs w:val="16"/>
              </w:rPr>
              <w:t>graciloides</w:t>
            </w:r>
            <w:proofErr w:type="spellEnd"/>
          </w:p>
        </w:tc>
        <w:tc>
          <w:tcPr>
            <w:tcW w:w="0" w:type="auto"/>
          </w:tcPr>
          <w:p w14:paraId="10414CF3" w14:textId="77777777" w:rsidR="000B4652" w:rsidRDefault="00F26AED">
            <w:pPr>
              <w:jc w:val="left"/>
              <w:rPr>
                <w:sz w:val="16"/>
                <w:szCs w:val="16"/>
              </w:rPr>
            </w:pPr>
            <w:r>
              <w:rPr>
                <w:sz w:val="16"/>
                <w:szCs w:val="16"/>
              </w:rPr>
              <w:t>Plankton</w:t>
            </w:r>
          </w:p>
        </w:tc>
        <w:tc>
          <w:tcPr>
            <w:tcW w:w="0" w:type="auto"/>
          </w:tcPr>
          <w:p w14:paraId="10414CF4" w14:textId="77777777" w:rsidR="000B4652" w:rsidRDefault="00F26AED">
            <w:pPr>
              <w:jc w:val="right"/>
              <w:rPr>
                <w:sz w:val="16"/>
                <w:szCs w:val="16"/>
              </w:rPr>
            </w:pPr>
            <w:r>
              <w:rPr>
                <w:sz w:val="16"/>
                <w:szCs w:val="16"/>
              </w:rPr>
              <w:t>51.0</w:t>
            </w:r>
          </w:p>
        </w:tc>
        <w:tc>
          <w:tcPr>
            <w:tcW w:w="0" w:type="auto"/>
          </w:tcPr>
          <w:p w14:paraId="10414CF5" w14:textId="77777777" w:rsidR="000B4652" w:rsidRDefault="00F26AED">
            <w:pPr>
              <w:jc w:val="right"/>
              <w:rPr>
                <w:sz w:val="16"/>
                <w:szCs w:val="16"/>
              </w:rPr>
            </w:pPr>
            <w:r>
              <w:rPr>
                <w:sz w:val="16"/>
                <w:szCs w:val="16"/>
              </w:rPr>
              <w:t>69.0</w:t>
            </w:r>
          </w:p>
        </w:tc>
        <w:tc>
          <w:tcPr>
            <w:tcW w:w="0" w:type="auto"/>
          </w:tcPr>
          <w:p w14:paraId="10414CF6" w14:textId="77777777" w:rsidR="000B4652" w:rsidRDefault="00F26AED">
            <w:pPr>
              <w:jc w:val="right"/>
              <w:rPr>
                <w:sz w:val="16"/>
                <w:szCs w:val="16"/>
              </w:rPr>
            </w:pPr>
            <w:r>
              <w:rPr>
                <w:sz w:val="16"/>
                <w:szCs w:val="16"/>
              </w:rPr>
              <w:t>70.6</w:t>
            </w:r>
          </w:p>
        </w:tc>
        <w:tc>
          <w:tcPr>
            <w:tcW w:w="0" w:type="auto"/>
          </w:tcPr>
          <w:p w14:paraId="10414CF7" w14:textId="77777777" w:rsidR="000B4652" w:rsidRDefault="00F26AED">
            <w:pPr>
              <w:jc w:val="right"/>
              <w:rPr>
                <w:sz w:val="16"/>
                <w:szCs w:val="16"/>
              </w:rPr>
            </w:pPr>
            <w:r>
              <w:rPr>
                <w:sz w:val="16"/>
                <w:szCs w:val="16"/>
              </w:rPr>
              <w:t>2</w:t>
            </w:r>
          </w:p>
        </w:tc>
        <w:tc>
          <w:tcPr>
            <w:tcW w:w="0" w:type="auto"/>
          </w:tcPr>
          <w:p w14:paraId="10414CF8" w14:textId="77777777" w:rsidR="000B4652" w:rsidRDefault="00F26AED">
            <w:pPr>
              <w:jc w:val="right"/>
              <w:rPr>
                <w:sz w:val="16"/>
                <w:szCs w:val="16"/>
              </w:rPr>
            </w:pPr>
            <w:r>
              <w:rPr>
                <w:sz w:val="16"/>
                <w:szCs w:val="16"/>
              </w:rPr>
              <w:t>131</w:t>
            </w:r>
          </w:p>
        </w:tc>
        <w:tc>
          <w:tcPr>
            <w:tcW w:w="0" w:type="auto"/>
          </w:tcPr>
          <w:p w14:paraId="10414CF9" w14:textId="77777777" w:rsidR="000B4652" w:rsidRDefault="00F26AED">
            <w:pPr>
              <w:jc w:val="right"/>
              <w:rPr>
                <w:sz w:val="16"/>
                <w:szCs w:val="16"/>
              </w:rPr>
            </w:pPr>
            <w:r>
              <w:rPr>
                <w:sz w:val="16"/>
                <w:szCs w:val="16"/>
              </w:rPr>
              <w:t>0.015</w:t>
            </w:r>
          </w:p>
        </w:tc>
      </w:tr>
      <w:tr w:rsidR="000B4652" w14:paraId="10414D04" w14:textId="77777777">
        <w:trPr>
          <w:jc w:val="center"/>
        </w:trPr>
        <w:tc>
          <w:tcPr>
            <w:tcW w:w="0" w:type="auto"/>
          </w:tcPr>
          <w:p w14:paraId="10414CFB" w14:textId="77777777" w:rsidR="000B4652" w:rsidRDefault="00F26AED">
            <w:pPr>
              <w:jc w:val="left"/>
              <w:rPr>
                <w:sz w:val="16"/>
                <w:szCs w:val="16"/>
              </w:rPr>
            </w:pPr>
            <w:r>
              <w:rPr>
                <w:sz w:val="16"/>
                <w:szCs w:val="16"/>
              </w:rPr>
              <w:t>Native</w:t>
            </w:r>
          </w:p>
        </w:tc>
        <w:tc>
          <w:tcPr>
            <w:tcW w:w="0" w:type="auto"/>
          </w:tcPr>
          <w:p w14:paraId="10414CFC" w14:textId="77777777" w:rsidR="000B4652" w:rsidRDefault="00F26AED">
            <w:pPr>
              <w:jc w:val="left"/>
              <w:rPr>
                <w:i/>
                <w:iCs/>
                <w:sz w:val="16"/>
                <w:szCs w:val="16"/>
              </w:rPr>
            </w:pPr>
            <w:proofErr w:type="spellStart"/>
            <w:r>
              <w:rPr>
                <w:i/>
                <w:iCs/>
                <w:sz w:val="16"/>
                <w:szCs w:val="16"/>
              </w:rPr>
              <w:t>Acroperus</w:t>
            </w:r>
            <w:proofErr w:type="spellEnd"/>
            <w:r>
              <w:rPr>
                <w:i/>
                <w:iCs/>
                <w:sz w:val="16"/>
                <w:szCs w:val="16"/>
              </w:rPr>
              <w:t xml:space="preserve"> </w:t>
            </w:r>
            <w:proofErr w:type="spellStart"/>
            <w:r>
              <w:rPr>
                <w:i/>
                <w:iCs/>
                <w:sz w:val="16"/>
                <w:szCs w:val="16"/>
              </w:rPr>
              <w:t>harpae</w:t>
            </w:r>
            <w:proofErr w:type="spellEnd"/>
          </w:p>
        </w:tc>
        <w:tc>
          <w:tcPr>
            <w:tcW w:w="0" w:type="auto"/>
          </w:tcPr>
          <w:p w14:paraId="10414CFD" w14:textId="77777777" w:rsidR="000B4652" w:rsidRDefault="00F26AED">
            <w:pPr>
              <w:jc w:val="left"/>
              <w:rPr>
                <w:sz w:val="16"/>
                <w:szCs w:val="16"/>
              </w:rPr>
            </w:pPr>
            <w:r>
              <w:rPr>
                <w:sz w:val="16"/>
                <w:szCs w:val="16"/>
              </w:rPr>
              <w:t>Plankton</w:t>
            </w:r>
          </w:p>
        </w:tc>
        <w:tc>
          <w:tcPr>
            <w:tcW w:w="0" w:type="auto"/>
          </w:tcPr>
          <w:p w14:paraId="10414CFE" w14:textId="77777777" w:rsidR="000B4652" w:rsidRDefault="00F26AED">
            <w:pPr>
              <w:jc w:val="right"/>
              <w:rPr>
                <w:sz w:val="16"/>
                <w:szCs w:val="16"/>
              </w:rPr>
            </w:pPr>
            <w:r>
              <w:rPr>
                <w:sz w:val="16"/>
                <w:szCs w:val="16"/>
              </w:rPr>
              <w:t>50.0</w:t>
            </w:r>
          </w:p>
        </w:tc>
        <w:tc>
          <w:tcPr>
            <w:tcW w:w="0" w:type="auto"/>
          </w:tcPr>
          <w:p w14:paraId="10414CFF" w14:textId="77777777" w:rsidR="000B4652" w:rsidRDefault="00F26AED">
            <w:pPr>
              <w:jc w:val="right"/>
              <w:rPr>
                <w:sz w:val="16"/>
                <w:szCs w:val="16"/>
              </w:rPr>
            </w:pPr>
            <w:r>
              <w:rPr>
                <w:sz w:val="16"/>
                <w:szCs w:val="16"/>
              </w:rPr>
              <w:t>60.1</w:t>
            </w:r>
          </w:p>
        </w:tc>
        <w:tc>
          <w:tcPr>
            <w:tcW w:w="0" w:type="auto"/>
          </w:tcPr>
          <w:p w14:paraId="10414D00" w14:textId="77777777" w:rsidR="000B4652" w:rsidRDefault="00F26AED">
            <w:pPr>
              <w:jc w:val="right"/>
              <w:rPr>
                <w:sz w:val="16"/>
                <w:szCs w:val="16"/>
              </w:rPr>
            </w:pPr>
            <w:r>
              <w:rPr>
                <w:sz w:val="16"/>
                <w:szCs w:val="16"/>
              </w:rPr>
              <w:t>69.8</w:t>
            </w:r>
          </w:p>
        </w:tc>
        <w:tc>
          <w:tcPr>
            <w:tcW w:w="0" w:type="auto"/>
          </w:tcPr>
          <w:p w14:paraId="10414D01" w14:textId="77777777" w:rsidR="000B4652" w:rsidRDefault="00F26AED">
            <w:pPr>
              <w:jc w:val="right"/>
              <w:rPr>
                <w:sz w:val="16"/>
                <w:szCs w:val="16"/>
              </w:rPr>
            </w:pPr>
            <w:r>
              <w:rPr>
                <w:sz w:val="16"/>
                <w:szCs w:val="16"/>
              </w:rPr>
              <w:t>5</w:t>
            </w:r>
          </w:p>
        </w:tc>
        <w:tc>
          <w:tcPr>
            <w:tcW w:w="0" w:type="auto"/>
          </w:tcPr>
          <w:p w14:paraId="10414D02" w14:textId="77777777" w:rsidR="000B4652" w:rsidRDefault="00F26AED">
            <w:pPr>
              <w:jc w:val="right"/>
              <w:rPr>
                <w:sz w:val="16"/>
                <w:szCs w:val="16"/>
              </w:rPr>
            </w:pPr>
            <w:r>
              <w:rPr>
                <w:sz w:val="16"/>
                <w:szCs w:val="16"/>
              </w:rPr>
              <w:t>398</w:t>
            </w:r>
          </w:p>
        </w:tc>
        <w:tc>
          <w:tcPr>
            <w:tcW w:w="0" w:type="auto"/>
          </w:tcPr>
          <w:p w14:paraId="10414D03" w14:textId="77777777" w:rsidR="000B4652" w:rsidRDefault="00F26AED">
            <w:pPr>
              <w:jc w:val="right"/>
              <w:rPr>
                <w:sz w:val="16"/>
                <w:szCs w:val="16"/>
              </w:rPr>
            </w:pPr>
            <w:r>
              <w:rPr>
                <w:sz w:val="16"/>
                <w:szCs w:val="16"/>
              </w:rPr>
              <w:t>0.013</w:t>
            </w:r>
          </w:p>
        </w:tc>
      </w:tr>
      <w:tr w:rsidR="000B4652" w14:paraId="10414D0E" w14:textId="77777777">
        <w:trPr>
          <w:jc w:val="center"/>
        </w:trPr>
        <w:tc>
          <w:tcPr>
            <w:tcW w:w="0" w:type="auto"/>
          </w:tcPr>
          <w:p w14:paraId="10414D05" w14:textId="77777777" w:rsidR="000B4652" w:rsidRDefault="00F26AED">
            <w:pPr>
              <w:jc w:val="left"/>
              <w:rPr>
                <w:sz w:val="16"/>
                <w:szCs w:val="16"/>
              </w:rPr>
            </w:pPr>
            <w:r>
              <w:rPr>
                <w:sz w:val="16"/>
                <w:szCs w:val="16"/>
              </w:rPr>
              <w:t>Native</w:t>
            </w:r>
          </w:p>
        </w:tc>
        <w:tc>
          <w:tcPr>
            <w:tcW w:w="0" w:type="auto"/>
          </w:tcPr>
          <w:p w14:paraId="10414D06" w14:textId="77777777" w:rsidR="000B4652" w:rsidRDefault="00F26AED">
            <w:pPr>
              <w:jc w:val="left"/>
              <w:rPr>
                <w:i/>
                <w:iCs/>
                <w:sz w:val="16"/>
                <w:szCs w:val="16"/>
              </w:rPr>
            </w:pPr>
            <w:proofErr w:type="spellStart"/>
            <w:r>
              <w:rPr>
                <w:i/>
                <w:iCs/>
                <w:sz w:val="16"/>
                <w:szCs w:val="16"/>
              </w:rPr>
              <w:t>Alona</w:t>
            </w:r>
            <w:proofErr w:type="spellEnd"/>
            <w:r>
              <w:rPr>
                <w:i/>
                <w:iCs/>
                <w:sz w:val="16"/>
                <w:szCs w:val="16"/>
              </w:rPr>
              <w:t xml:space="preserve"> </w:t>
            </w:r>
            <w:proofErr w:type="spellStart"/>
            <w:r>
              <w:rPr>
                <w:i/>
                <w:iCs/>
                <w:sz w:val="16"/>
                <w:szCs w:val="16"/>
              </w:rPr>
              <w:t>affinis</w:t>
            </w:r>
            <w:proofErr w:type="spellEnd"/>
          </w:p>
        </w:tc>
        <w:tc>
          <w:tcPr>
            <w:tcW w:w="0" w:type="auto"/>
          </w:tcPr>
          <w:p w14:paraId="10414D07" w14:textId="77777777" w:rsidR="000B4652" w:rsidRDefault="00F26AED">
            <w:pPr>
              <w:jc w:val="left"/>
              <w:rPr>
                <w:sz w:val="16"/>
                <w:szCs w:val="16"/>
              </w:rPr>
            </w:pPr>
            <w:r>
              <w:rPr>
                <w:sz w:val="16"/>
                <w:szCs w:val="16"/>
              </w:rPr>
              <w:t>Plankton</w:t>
            </w:r>
          </w:p>
        </w:tc>
        <w:tc>
          <w:tcPr>
            <w:tcW w:w="0" w:type="auto"/>
          </w:tcPr>
          <w:p w14:paraId="10414D08" w14:textId="77777777" w:rsidR="000B4652" w:rsidRDefault="00F26AED">
            <w:pPr>
              <w:jc w:val="right"/>
              <w:rPr>
                <w:sz w:val="16"/>
                <w:szCs w:val="16"/>
              </w:rPr>
            </w:pPr>
            <w:r>
              <w:rPr>
                <w:sz w:val="16"/>
                <w:szCs w:val="16"/>
              </w:rPr>
              <w:t>43.3</w:t>
            </w:r>
          </w:p>
        </w:tc>
        <w:tc>
          <w:tcPr>
            <w:tcW w:w="0" w:type="auto"/>
          </w:tcPr>
          <w:p w14:paraId="10414D09" w14:textId="77777777" w:rsidR="000B4652" w:rsidRDefault="00F26AED">
            <w:pPr>
              <w:jc w:val="right"/>
              <w:rPr>
                <w:sz w:val="16"/>
                <w:szCs w:val="16"/>
              </w:rPr>
            </w:pPr>
            <w:r>
              <w:rPr>
                <w:sz w:val="16"/>
                <w:szCs w:val="16"/>
              </w:rPr>
              <w:t>60.1</w:t>
            </w:r>
          </w:p>
        </w:tc>
        <w:tc>
          <w:tcPr>
            <w:tcW w:w="0" w:type="auto"/>
          </w:tcPr>
          <w:p w14:paraId="10414D0A" w14:textId="77777777" w:rsidR="000B4652" w:rsidRDefault="00F26AED">
            <w:pPr>
              <w:jc w:val="right"/>
              <w:rPr>
                <w:sz w:val="16"/>
                <w:szCs w:val="16"/>
              </w:rPr>
            </w:pPr>
            <w:r>
              <w:rPr>
                <w:sz w:val="16"/>
                <w:szCs w:val="16"/>
              </w:rPr>
              <w:t>69.8</w:t>
            </w:r>
          </w:p>
        </w:tc>
        <w:tc>
          <w:tcPr>
            <w:tcW w:w="0" w:type="auto"/>
          </w:tcPr>
          <w:p w14:paraId="10414D0B" w14:textId="77777777" w:rsidR="000B4652" w:rsidRDefault="00F26AED">
            <w:pPr>
              <w:jc w:val="right"/>
              <w:rPr>
                <w:sz w:val="16"/>
                <w:szCs w:val="16"/>
              </w:rPr>
            </w:pPr>
            <w:r>
              <w:rPr>
                <w:sz w:val="16"/>
                <w:szCs w:val="16"/>
              </w:rPr>
              <w:t>5</w:t>
            </w:r>
          </w:p>
        </w:tc>
        <w:tc>
          <w:tcPr>
            <w:tcW w:w="0" w:type="auto"/>
          </w:tcPr>
          <w:p w14:paraId="10414D0C" w14:textId="77777777" w:rsidR="000B4652" w:rsidRDefault="00F26AED">
            <w:pPr>
              <w:jc w:val="right"/>
              <w:rPr>
                <w:sz w:val="16"/>
                <w:szCs w:val="16"/>
              </w:rPr>
            </w:pPr>
            <w:r>
              <w:rPr>
                <w:sz w:val="16"/>
                <w:szCs w:val="16"/>
              </w:rPr>
              <w:t>426</w:t>
            </w:r>
          </w:p>
        </w:tc>
        <w:tc>
          <w:tcPr>
            <w:tcW w:w="0" w:type="auto"/>
          </w:tcPr>
          <w:p w14:paraId="10414D0D" w14:textId="77777777" w:rsidR="000B4652" w:rsidRDefault="00F26AED">
            <w:pPr>
              <w:jc w:val="right"/>
              <w:rPr>
                <w:sz w:val="16"/>
                <w:szCs w:val="16"/>
              </w:rPr>
            </w:pPr>
            <w:r>
              <w:rPr>
                <w:sz w:val="16"/>
                <w:szCs w:val="16"/>
              </w:rPr>
              <w:t>0.012</w:t>
            </w:r>
          </w:p>
        </w:tc>
      </w:tr>
      <w:tr w:rsidR="000B4652" w14:paraId="10414D18" w14:textId="77777777">
        <w:trPr>
          <w:jc w:val="center"/>
        </w:trPr>
        <w:tc>
          <w:tcPr>
            <w:tcW w:w="0" w:type="auto"/>
          </w:tcPr>
          <w:p w14:paraId="10414D0F" w14:textId="77777777" w:rsidR="000B4652" w:rsidRDefault="00F26AED">
            <w:pPr>
              <w:jc w:val="left"/>
              <w:rPr>
                <w:sz w:val="16"/>
                <w:szCs w:val="16"/>
              </w:rPr>
            </w:pPr>
            <w:r>
              <w:rPr>
                <w:sz w:val="16"/>
                <w:szCs w:val="16"/>
              </w:rPr>
              <w:t>Native</w:t>
            </w:r>
          </w:p>
        </w:tc>
        <w:tc>
          <w:tcPr>
            <w:tcW w:w="0" w:type="auto"/>
          </w:tcPr>
          <w:p w14:paraId="10414D10" w14:textId="77777777" w:rsidR="000B4652" w:rsidRDefault="00F26AED">
            <w:pPr>
              <w:jc w:val="left"/>
              <w:rPr>
                <w:i/>
                <w:iCs/>
                <w:sz w:val="16"/>
                <w:szCs w:val="16"/>
              </w:rPr>
            </w:pPr>
            <w:proofErr w:type="spellStart"/>
            <w:r>
              <w:rPr>
                <w:i/>
                <w:iCs/>
                <w:sz w:val="16"/>
                <w:szCs w:val="16"/>
              </w:rPr>
              <w:t>Diaphanosoma</w:t>
            </w:r>
            <w:proofErr w:type="spellEnd"/>
            <w:r>
              <w:rPr>
                <w:i/>
                <w:iCs/>
                <w:sz w:val="16"/>
                <w:szCs w:val="16"/>
              </w:rPr>
              <w:t xml:space="preserve"> </w:t>
            </w:r>
            <w:proofErr w:type="spellStart"/>
            <w:r>
              <w:rPr>
                <w:i/>
                <w:iCs/>
                <w:sz w:val="16"/>
                <w:szCs w:val="16"/>
              </w:rPr>
              <w:t>brachyurum</w:t>
            </w:r>
            <w:proofErr w:type="spellEnd"/>
          </w:p>
        </w:tc>
        <w:tc>
          <w:tcPr>
            <w:tcW w:w="0" w:type="auto"/>
          </w:tcPr>
          <w:p w14:paraId="10414D11" w14:textId="77777777" w:rsidR="000B4652" w:rsidRDefault="00F26AED">
            <w:pPr>
              <w:jc w:val="left"/>
              <w:rPr>
                <w:sz w:val="16"/>
                <w:szCs w:val="16"/>
              </w:rPr>
            </w:pPr>
            <w:r>
              <w:rPr>
                <w:sz w:val="16"/>
                <w:szCs w:val="16"/>
              </w:rPr>
              <w:t>Plankton</w:t>
            </w:r>
          </w:p>
        </w:tc>
        <w:tc>
          <w:tcPr>
            <w:tcW w:w="0" w:type="auto"/>
          </w:tcPr>
          <w:p w14:paraId="10414D12" w14:textId="77777777" w:rsidR="000B4652" w:rsidRDefault="00F26AED">
            <w:pPr>
              <w:jc w:val="right"/>
              <w:rPr>
                <w:sz w:val="16"/>
                <w:szCs w:val="16"/>
              </w:rPr>
            </w:pPr>
            <w:r>
              <w:rPr>
                <w:sz w:val="16"/>
                <w:szCs w:val="16"/>
              </w:rPr>
              <w:t>50.0</w:t>
            </w:r>
          </w:p>
        </w:tc>
        <w:tc>
          <w:tcPr>
            <w:tcW w:w="0" w:type="auto"/>
          </w:tcPr>
          <w:p w14:paraId="10414D13" w14:textId="77777777" w:rsidR="000B4652" w:rsidRDefault="00F26AED">
            <w:pPr>
              <w:jc w:val="right"/>
              <w:rPr>
                <w:sz w:val="16"/>
                <w:szCs w:val="16"/>
              </w:rPr>
            </w:pPr>
            <w:r>
              <w:rPr>
                <w:sz w:val="16"/>
                <w:szCs w:val="16"/>
              </w:rPr>
              <w:t>59.3</w:t>
            </w:r>
          </w:p>
        </w:tc>
        <w:tc>
          <w:tcPr>
            <w:tcW w:w="0" w:type="auto"/>
          </w:tcPr>
          <w:p w14:paraId="10414D14" w14:textId="77777777" w:rsidR="000B4652" w:rsidRDefault="00F26AED">
            <w:pPr>
              <w:jc w:val="right"/>
              <w:rPr>
                <w:sz w:val="16"/>
                <w:szCs w:val="16"/>
              </w:rPr>
            </w:pPr>
            <w:r>
              <w:rPr>
                <w:sz w:val="16"/>
                <w:szCs w:val="16"/>
              </w:rPr>
              <w:t>68.3</w:t>
            </w:r>
          </w:p>
        </w:tc>
        <w:tc>
          <w:tcPr>
            <w:tcW w:w="0" w:type="auto"/>
          </w:tcPr>
          <w:p w14:paraId="10414D15" w14:textId="77777777" w:rsidR="000B4652" w:rsidRDefault="00F26AED">
            <w:pPr>
              <w:jc w:val="right"/>
              <w:rPr>
                <w:sz w:val="16"/>
                <w:szCs w:val="16"/>
              </w:rPr>
            </w:pPr>
            <w:r>
              <w:rPr>
                <w:sz w:val="16"/>
                <w:szCs w:val="16"/>
              </w:rPr>
              <w:t>3</w:t>
            </w:r>
          </w:p>
        </w:tc>
        <w:tc>
          <w:tcPr>
            <w:tcW w:w="0" w:type="auto"/>
          </w:tcPr>
          <w:p w14:paraId="10414D16" w14:textId="77777777" w:rsidR="000B4652" w:rsidRDefault="00F26AED">
            <w:pPr>
              <w:jc w:val="right"/>
              <w:rPr>
                <w:sz w:val="16"/>
                <w:szCs w:val="16"/>
              </w:rPr>
            </w:pPr>
            <w:r>
              <w:rPr>
                <w:sz w:val="16"/>
                <w:szCs w:val="16"/>
              </w:rPr>
              <w:t>274</w:t>
            </w:r>
          </w:p>
        </w:tc>
        <w:tc>
          <w:tcPr>
            <w:tcW w:w="0" w:type="auto"/>
          </w:tcPr>
          <w:p w14:paraId="10414D17" w14:textId="77777777" w:rsidR="000B4652" w:rsidRDefault="00F26AED">
            <w:pPr>
              <w:jc w:val="right"/>
              <w:rPr>
                <w:sz w:val="16"/>
                <w:szCs w:val="16"/>
              </w:rPr>
            </w:pPr>
            <w:r>
              <w:rPr>
                <w:sz w:val="16"/>
                <w:szCs w:val="16"/>
              </w:rPr>
              <w:t>0.011</w:t>
            </w:r>
          </w:p>
        </w:tc>
      </w:tr>
      <w:tr w:rsidR="000B4652" w14:paraId="10414D22" w14:textId="77777777">
        <w:trPr>
          <w:jc w:val="center"/>
        </w:trPr>
        <w:tc>
          <w:tcPr>
            <w:tcW w:w="0" w:type="auto"/>
          </w:tcPr>
          <w:p w14:paraId="10414D19" w14:textId="77777777" w:rsidR="000B4652" w:rsidRDefault="00F26AED">
            <w:pPr>
              <w:jc w:val="left"/>
              <w:rPr>
                <w:sz w:val="16"/>
                <w:szCs w:val="16"/>
              </w:rPr>
            </w:pPr>
            <w:r>
              <w:rPr>
                <w:sz w:val="16"/>
                <w:szCs w:val="16"/>
              </w:rPr>
              <w:t>Native</w:t>
            </w:r>
          </w:p>
        </w:tc>
        <w:tc>
          <w:tcPr>
            <w:tcW w:w="0" w:type="auto"/>
          </w:tcPr>
          <w:p w14:paraId="10414D1A" w14:textId="77777777" w:rsidR="000B4652" w:rsidRDefault="00F26AED">
            <w:pPr>
              <w:jc w:val="left"/>
              <w:rPr>
                <w:i/>
                <w:iCs/>
                <w:sz w:val="16"/>
                <w:szCs w:val="16"/>
              </w:rPr>
            </w:pPr>
            <w:proofErr w:type="spellStart"/>
            <w:r>
              <w:rPr>
                <w:i/>
                <w:iCs/>
                <w:sz w:val="16"/>
                <w:szCs w:val="16"/>
              </w:rPr>
              <w:t>Ophryoxus</w:t>
            </w:r>
            <w:proofErr w:type="spellEnd"/>
            <w:r>
              <w:rPr>
                <w:i/>
                <w:iCs/>
                <w:sz w:val="16"/>
                <w:szCs w:val="16"/>
              </w:rPr>
              <w:t xml:space="preserve"> </w:t>
            </w:r>
            <w:proofErr w:type="spellStart"/>
            <w:r>
              <w:rPr>
                <w:i/>
                <w:iCs/>
                <w:sz w:val="16"/>
                <w:szCs w:val="16"/>
              </w:rPr>
              <w:t>gracilis</w:t>
            </w:r>
            <w:proofErr w:type="spellEnd"/>
          </w:p>
        </w:tc>
        <w:tc>
          <w:tcPr>
            <w:tcW w:w="0" w:type="auto"/>
          </w:tcPr>
          <w:p w14:paraId="10414D1B" w14:textId="77777777" w:rsidR="000B4652" w:rsidRDefault="00F26AED">
            <w:pPr>
              <w:jc w:val="left"/>
              <w:rPr>
                <w:sz w:val="16"/>
                <w:szCs w:val="16"/>
              </w:rPr>
            </w:pPr>
            <w:r>
              <w:rPr>
                <w:sz w:val="16"/>
                <w:szCs w:val="16"/>
              </w:rPr>
              <w:t>Plankton</w:t>
            </w:r>
          </w:p>
        </w:tc>
        <w:tc>
          <w:tcPr>
            <w:tcW w:w="0" w:type="auto"/>
          </w:tcPr>
          <w:p w14:paraId="10414D1C" w14:textId="77777777" w:rsidR="000B4652" w:rsidRDefault="00F26AED">
            <w:pPr>
              <w:jc w:val="right"/>
              <w:rPr>
                <w:sz w:val="16"/>
                <w:szCs w:val="16"/>
              </w:rPr>
            </w:pPr>
            <w:r>
              <w:rPr>
                <w:sz w:val="16"/>
                <w:szCs w:val="16"/>
              </w:rPr>
              <w:t>58.2</w:t>
            </w:r>
          </w:p>
        </w:tc>
        <w:tc>
          <w:tcPr>
            <w:tcW w:w="0" w:type="auto"/>
          </w:tcPr>
          <w:p w14:paraId="10414D1D" w14:textId="77777777" w:rsidR="000B4652" w:rsidRDefault="00F26AED">
            <w:pPr>
              <w:jc w:val="right"/>
              <w:rPr>
                <w:sz w:val="16"/>
                <w:szCs w:val="16"/>
              </w:rPr>
            </w:pPr>
            <w:r>
              <w:rPr>
                <w:sz w:val="16"/>
                <w:szCs w:val="16"/>
              </w:rPr>
              <w:t>61.9</w:t>
            </w:r>
          </w:p>
        </w:tc>
        <w:tc>
          <w:tcPr>
            <w:tcW w:w="0" w:type="auto"/>
          </w:tcPr>
          <w:p w14:paraId="10414D1E" w14:textId="77777777" w:rsidR="000B4652" w:rsidRDefault="00F26AED">
            <w:pPr>
              <w:jc w:val="right"/>
              <w:rPr>
                <w:sz w:val="16"/>
                <w:szCs w:val="16"/>
              </w:rPr>
            </w:pPr>
            <w:r>
              <w:rPr>
                <w:sz w:val="16"/>
                <w:szCs w:val="16"/>
              </w:rPr>
              <w:t>69.7</w:t>
            </w:r>
          </w:p>
        </w:tc>
        <w:tc>
          <w:tcPr>
            <w:tcW w:w="0" w:type="auto"/>
          </w:tcPr>
          <w:p w14:paraId="10414D1F" w14:textId="77777777" w:rsidR="000B4652" w:rsidRDefault="00F26AED">
            <w:pPr>
              <w:jc w:val="right"/>
              <w:rPr>
                <w:sz w:val="16"/>
                <w:szCs w:val="16"/>
              </w:rPr>
            </w:pPr>
            <w:r>
              <w:rPr>
                <w:sz w:val="16"/>
                <w:szCs w:val="16"/>
              </w:rPr>
              <w:t>2</w:t>
            </w:r>
          </w:p>
        </w:tc>
        <w:tc>
          <w:tcPr>
            <w:tcW w:w="0" w:type="auto"/>
          </w:tcPr>
          <w:p w14:paraId="10414D20" w14:textId="77777777" w:rsidR="000B4652" w:rsidRDefault="00F26AED">
            <w:pPr>
              <w:jc w:val="right"/>
              <w:rPr>
                <w:sz w:val="16"/>
                <w:szCs w:val="16"/>
              </w:rPr>
            </w:pPr>
            <w:r>
              <w:rPr>
                <w:sz w:val="16"/>
                <w:szCs w:val="16"/>
              </w:rPr>
              <w:t>178</w:t>
            </w:r>
          </w:p>
        </w:tc>
        <w:tc>
          <w:tcPr>
            <w:tcW w:w="0" w:type="auto"/>
          </w:tcPr>
          <w:p w14:paraId="10414D21" w14:textId="77777777" w:rsidR="000B4652" w:rsidRDefault="00F26AED">
            <w:pPr>
              <w:jc w:val="right"/>
              <w:rPr>
                <w:sz w:val="16"/>
                <w:szCs w:val="16"/>
              </w:rPr>
            </w:pPr>
            <w:r>
              <w:rPr>
                <w:sz w:val="16"/>
                <w:szCs w:val="16"/>
              </w:rPr>
              <w:t>0.011</w:t>
            </w:r>
          </w:p>
        </w:tc>
      </w:tr>
      <w:tr w:rsidR="000B4652" w14:paraId="10414D2C" w14:textId="77777777">
        <w:trPr>
          <w:jc w:val="center"/>
        </w:trPr>
        <w:tc>
          <w:tcPr>
            <w:tcW w:w="0" w:type="auto"/>
          </w:tcPr>
          <w:p w14:paraId="10414D23" w14:textId="77777777" w:rsidR="000B4652" w:rsidRDefault="00F26AED">
            <w:pPr>
              <w:jc w:val="left"/>
              <w:rPr>
                <w:sz w:val="16"/>
                <w:szCs w:val="16"/>
              </w:rPr>
            </w:pPr>
            <w:r>
              <w:rPr>
                <w:sz w:val="16"/>
                <w:szCs w:val="16"/>
              </w:rPr>
              <w:t>Native</w:t>
            </w:r>
          </w:p>
        </w:tc>
        <w:tc>
          <w:tcPr>
            <w:tcW w:w="0" w:type="auto"/>
          </w:tcPr>
          <w:p w14:paraId="10414D24" w14:textId="77777777" w:rsidR="000B4652" w:rsidRDefault="00F26AED">
            <w:pPr>
              <w:jc w:val="left"/>
              <w:rPr>
                <w:i/>
                <w:iCs/>
                <w:sz w:val="16"/>
                <w:szCs w:val="16"/>
              </w:rPr>
            </w:pPr>
            <w:r>
              <w:rPr>
                <w:i/>
                <w:iCs/>
                <w:sz w:val="16"/>
                <w:szCs w:val="16"/>
              </w:rPr>
              <w:t xml:space="preserve">Cyclops </w:t>
            </w:r>
            <w:proofErr w:type="spellStart"/>
            <w:r>
              <w:rPr>
                <w:i/>
                <w:iCs/>
                <w:sz w:val="16"/>
                <w:szCs w:val="16"/>
              </w:rPr>
              <w:t>abyssorum</w:t>
            </w:r>
            <w:proofErr w:type="spellEnd"/>
          </w:p>
        </w:tc>
        <w:tc>
          <w:tcPr>
            <w:tcW w:w="0" w:type="auto"/>
          </w:tcPr>
          <w:p w14:paraId="10414D25" w14:textId="77777777" w:rsidR="000B4652" w:rsidRDefault="00F26AED">
            <w:pPr>
              <w:jc w:val="left"/>
              <w:rPr>
                <w:sz w:val="16"/>
                <w:szCs w:val="16"/>
              </w:rPr>
            </w:pPr>
            <w:r>
              <w:rPr>
                <w:sz w:val="16"/>
                <w:szCs w:val="16"/>
              </w:rPr>
              <w:t>Plankton</w:t>
            </w:r>
          </w:p>
        </w:tc>
        <w:tc>
          <w:tcPr>
            <w:tcW w:w="0" w:type="auto"/>
          </w:tcPr>
          <w:p w14:paraId="10414D26" w14:textId="77777777" w:rsidR="000B4652" w:rsidRDefault="00F26AED">
            <w:pPr>
              <w:jc w:val="right"/>
              <w:rPr>
                <w:sz w:val="16"/>
                <w:szCs w:val="16"/>
              </w:rPr>
            </w:pPr>
            <w:r>
              <w:rPr>
                <w:sz w:val="16"/>
                <w:szCs w:val="16"/>
              </w:rPr>
              <w:t>47.2</w:t>
            </w:r>
          </w:p>
        </w:tc>
        <w:tc>
          <w:tcPr>
            <w:tcW w:w="0" w:type="auto"/>
          </w:tcPr>
          <w:p w14:paraId="10414D27" w14:textId="77777777" w:rsidR="000B4652" w:rsidRDefault="00F26AED">
            <w:pPr>
              <w:jc w:val="right"/>
              <w:rPr>
                <w:sz w:val="16"/>
                <w:szCs w:val="16"/>
              </w:rPr>
            </w:pPr>
            <w:r>
              <w:rPr>
                <w:sz w:val="16"/>
                <w:szCs w:val="16"/>
              </w:rPr>
              <w:t>60.6</w:t>
            </w:r>
          </w:p>
        </w:tc>
        <w:tc>
          <w:tcPr>
            <w:tcW w:w="0" w:type="auto"/>
          </w:tcPr>
          <w:p w14:paraId="10414D28" w14:textId="77777777" w:rsidR="000B4652" w:rsidRDefault="00F26AED">
            <w:pPr>
              <w:jc w:val="right"/>
              <w:rPr>
                <w:sz w:val="16"/>
                <w:szCs w:val="16"/>
              </w:rPr>
            </w:pPr>
            <w:r>
              <w:rPr>
                <w:sz w:val="16"/>
                <w:szCs w:val="16"/>
              </w:rPr>
              <w:t>70.1</w:t>
            </w:r>
          </w:p>
        </w:tc>
        <w:tc>
          <w:tcPr>
            <w:tcW w:w="0" w:type="auto"/>
          </w:tcPr>
          <w:p w14:paraId="10414D29" w14:textId="77777777" w:rsidR="000B4652" w:rsidRDefault="00F26AED">
            <w:pPr>
              <w:jc w:val="right"/>
              <w:rPr>
                <w:sz w:val="16"/>
                <w:szCs w:val="16"/>
              </w:rPr>
            </w:pPr>
            <w:r>
              <w:rPr>
                <w:sz w:val="16"/>
                <w:szCs w:val="16"/>
              </w:rPr>
              <w:t>1</w:t>
            </w:r>
          </w:p>
        </w:tc>
        <w:tc>
          <w:tcPr>
            <w:tcW w:w="0" w:type="auto"/>
          </w:tcPr>
          <w:p w14:paraId="10414D2A" w14:textId="77777777" w:rsidR="000B4652" w:rsidRDefault="00F26AED">
            <w:pPr>
              <w:jc w:val="right"/>
              <w:rPr>
                <w:sz w:val="16"/>
                <w:szCs w:val="16"/>
              </w:rPr>
            </w:pPr>
            <w:r>
              <w:rPr>
                <w:sz w:val="16"/>
                <w:szCs w:val="16"/>
              </w:rPr>
              <w:t>102</w:t>
            </w:r>
          </w:p>
        </w:tc>
        <w:tc>
          <w:tcPr>
            <w:tcW w:w="0" w:type="auto"/>
          </w:tcPr>
          <w:p w14:paraId="10414D2B" w14:textId="77777777" w:rsidR="000B4652" w:rsidRDefault="00F26AED">
            <w:pPr>
              <w:jc w:val="right"/>
              <w:rPr>
                <w:sz w:val="16"/>
                <w:szCs w:val="16"/>
              </w:rPr>
            </w:pPr>
            <w:r>
              <w:rPr>
                <w:sz w:val="16"/>
                <w:szCs w:val="16"/>
              </w:rPr>
              <w:t>0.010</w:t>
            </w:r>
          </w:p>
        </w:tc>
      </w:tr>
      <w:tr w:rsidR="000B4652" w14:paraId="10414D36" w14:textId="77777777">
        <w:trPr>
          <w:jc w:val="center"/>
        </w:trPr>
        <w:tc>
          <w:tcPr>
            <w:tcW w:w="0" w:type="auto"/>
          </w:tcPr>
          <w:p w14:paraId="10414D2D" w14:textId="77777777" w:rsidR="000B4652" w:rsidRDefault="00F26AED">
            <w:pPr>
              <w:jc w:val="left"/>
              <w:rPr>
                <w:sz w:val="16"/>
                <w:szCs w:val="16"/>
              </w:rPr>
            </w:pPr>
            <w:r>
              <w:rPr>
                <w:sz w:val="16"/>
                <w:szCs w:val="16"/>
              </w:rPr>
              <w:t>Native</w:t>
            </w:r>
          </w:p>
        </w:tc>
        <w:tc>
          <w:tcPr>
            <w:tcW w:w="0" w:type="auto"/>
          </w:tcPr>
          <w:p w14:paraId="10414D2E" w14:textId="77777777" w:rsidR="000B4652" w:rsidRDefault="00F26AED">
            <w:pPr>
              <w:jc w:val="left"/>
              <w:rPr>
                <w:i/>
                <w:iCs/>
                <w:sz w:val="16"/>
                <w:szCs w:val="16"/>
              </w:rPr>
            </w:pPr>
            <w:proofErr w:type="spellStart"/>
            <w:r>
              <w:rPr>
                <w:i/>
                <w:iCs/>
                <w:sz w:val="16"/>
                <w:szCs w:val="16"/>
              </w:rPr>
              <w:t>Holopedium</w:t>
            </w:r>
            <w:proofErr w:type="spellEnd"/>
            <w:r>
              <w:rPr>
                <w:i/>
                <w:iCs/>
                <w:sz w:val="16"/>
                <w:szCs w:val="16"/>
              </w:rPr>
              <w:t xml:space="preserve"> </w:t>
            </w:r>
            <w:proofErr w:type="spellStart"/>
            <w:r>
              <w:rPr>
                <w:i/>
                <w:iCs/>
                <w:sz w:val="16"/>
                <w:szCs w:val="16"/>
              </w:rPr>
              <w:t>gibberum</w:t>
            </w:r>
            <w:proofErr w:type="spellEnd"/>
          </w:p>
        </w:tc>
        <w:tc>
          <w:tcPr>
            <w:tcW w:w="0" w:type="auto"/>
          </w:tcPr>
          <w:p w14:paraId="10414D2F" w14:textId="77777777" w:rsidR="000B4652" w:rsidRDefault="00F26AED">
            <w:pPr>
              <w:jc w:val="left"/>
              <w:rPr>
                <w:sz w:val="16"/>
                <w:szCs w:val="16"/>
              </w:rPr>
            </w:pPr>
            <w:r>
              <w:rPr>
                <w:sz w:val="16"/>
                <w:szCs w:val="16"/>
              </w:rPr>
              <w:t>Plankton</w:t>
            </w:r>
          </w:p>
        </w:tc>
        <w:tc>
          <w:tcPr>
            <w:tcW w:w="0" w:type="auto"/>
          </w:tcPr>
          <w:p w14:paraId="10414D30" w14:textId="77777777" w:rsidR="000B4652" w:rsidRDefault="00F26AED">
            <w:pPr>
              <w:jc w:val="right"/>
              <w:rPr>
                <w:sz w:val="16"/>
                <w:szCs w:val="16"/>
              </w:rPr>
            </w:pPr>
            <w:r>
              <w:rPr>
                <w:sz w:val="16"/>
                <w:szCs w:val="16"/>
              </w:rPr>
              <w:t>41.9</w:t>
            </w:r>
          </w:p>
        </w:tc>
        <w:tc>
          <w:tcPr>
            <w:tcW w:w="0" w:type="auto"/>
          </w:tcPr>
          <w:p w14:paraId="10414D31" w14:textId="77777777" w:rsidR="000B4652" w:rsidRDefault="00F26AED">
            <w:pPr>
              <w:jc w:val="right"/>
              <w:rPr>
                <w:sz w:val="16"/>
                <w:szCs w:val="16"/>
              </w:rPr>
            </w:pPr>
            <w:r>
              <w:rPr>
                <w:sz w:val="16"/>
                <w:szCs w:val="16"/>
              </w:rPr>
              <w:t>61.3</w:t>
            </w:r>
          </w:p>
        </w:tc>
        <w:tc>
          <w:tcPr>
            <w:tcW w:w="0" w:type="auto"/>
          </w:tcPr>
          <w:p w14:paraId="10414D32" w14:textId="77777777" w:rsidR="000B4652" w:rsidRDefault="00F26AED">
            <w:pPr>
              <w:jc w:val="right"/>
              <w:rPr>
                <w:sz w:val="16"/>
                <w:szCs w:val="16"/>
              </w:rPr>
            </w:pPr>
            <w:r>
              <w:rPr>
                <w:sz w:val="16"/>
                <w:szCs w:val="16"/>
              </w:rPr>
              <w:t>69.6</w:t>
            </w:r>
          </w:p>
        </w:tc>
        <w:tc>
          <w:tcPr>
            <w:tcW w:w="0" w:type="auto"/>
          </w:tcPr>
          <w:p w14:paraId="10414D33" w14:textId="77777777" w:rsidR="000B4652" w:rsidRDefault="00F26AED">
            <w:pPr>
              <w:jc w:val="right"/>
              <w:rPr>
                <w:sz w:val="16"/>
                <w:szCs w:val="16"/>
              </w:rPr>
            </w:pPr>
            <w:r>
              <w:rPr>
                <w:sz w:val="16"/>
                <w:szCs w:val="16"/>
              </w:rPr>
              <w:t>2</w:t>
            </w:r>
          </w:p>
        </w:tc>
        <w:tc>
          <w:tcPr>
            <w:tcW w:w="0" w:type="auto"/>
          </w:tcPr>
          <w:p w14:paraId="10414D34" w14:textId="77777777" w:rsidR="000B4652" w:rsidRDefault="00F26AED">
            <w:pPr>
              <w:jc w:val="right"/>
              <w:rPr>
                <w:sz w:val="16"/>
                <w:szCs w:val="16"/>
              </w:rPr>
            </w:pPr>
            <w:r>
              <w:rPr>
                <w:sz w:val="16"/>
                <w:szCs w:val="16"/>
              </w:rPr>
              <w:t>245</w:t>
            </w:r>
          </w:p>
        </w:tc>
        <w:tc>
          <w:tcPr>
            <w:tcW w:w="0" w:type="auto"/>
          </w:tcPr>
          <w:p w14:paraId="10414D35" w14:textId="77777777" w:rsidR="000B4652" w:rsidRDefault="00F26AED">
            <w:pPr>
              <w:jc w:val="right"/>
              <w:rPr>
                <w:sz w:val="16"/>
                <w:szCs w:val="16"/>
              </w:rPr>
            </w:pPr>
            <w:r>
              <w:rPr>
                <w:sz w:val="16"/>
                <w:szCs w:val="16"/>
              </w:rPr>
              <w:t>0.008</w:t>
            </w:r>
          </w:p>
        </w:tc>
      </w:tr>
      <w:tr w:rsidR="000B4652" w14:paraId="10414D40" w14:textId="77777777">
        <w:trPr>
          <w:jc w:val="center"/>
        </w:trPr>
        <w:tc>
          <w:tcPr>
            <w:tcW w:w="0" w:type="auto"/>
          </w:tcPr>
          <w:p w14:paraId="10414D37" w14:textId="77777777" w:rsidR="000B4652" w:rsidRDefault="00F26AED">
            <w:pPr>
              <w:jc w:val="left"/>
              <w:rPr>
                <w:sz w:val="16"/>
                <w:szCs w:val="16"/>
              </w:rPr>
            </w:pPr>
            <w:r>
              <w:rPr>
                <w:sz w:val="16"/>
                <w:szCs w:val="16"/>
              </w:rPr>
              <w:t>Native</w:t>
            </w:r>
          </w:p>
        </w:tc>
        <w:tc>
          <w:tcPr>
            <w:tcW w:w="0" w:type="auto"/>
          </w:tcPr>
          <w:p w14:paraId="10414D38" w14:textId="77777777" w:rsidR="000B4652" w:rsidRDefault="00F26AED">
            <w:pPr>
              <w:jc w:val="left"/>
              <w:rPr>
                <w:i/>
                <w:iCs/>
                <w:sz w:val="16"/>
                <w:szCs w:val="16"/>
              </w:rPr>
            </w:pPr>
            <w:proofErr w:type="spellStart"/>
            <w:r>
              <w:rPr>
                <w:i/>
                <w:iCs/>
                <w:sz w:val="16"/>
                <w:szCs w:val="16"/>
              </w:rPr>
              <w:t>Temora</w:t>
            </w:r>
            <w:proofErr w:type="spellEnd"/>
            <w:r>
              <w:rPr>
                <w:i/>
                <w:iCs/>
                <w:sz w:val="16"/>
                <w:szCs w:val="16"/>
              </w:rPr>
              <w:t xml:space="preserve"> </w:t>
            </w:r>
            <w:proofErr w:type="spellStart"/>
            <w:r>
              <w:rPr>
                <w:i/>
                <w:iCs/>
                <w:sz w:val="16"/>
                <w:szCs w:val="16"/>
              </w:rPr>
              <w:t>longicornis</w:t>
            </w:r>
            <w:proofErr w:type="spellEnd"/>
          </w:p>
        </w:tc>
        <w:tc>
          <w:tcPr>
            <w:tcW w:w="0" w:type="auto"/>
          </w:tcPr>
          <w:p w14:paraId="10414D39" w14:textId="77777777" w:rsidR="000B4652" w:rsidRDefault="00F26AED">
            <w:pPr>
              <w:jc w:val="left"/>
              <w:rPr>
                <w:sz w:val="16"/>
                <w:szCs w:val="16"/>
              </w:rPr>
            </w:pPr>
            <w:r>
              <w:rPr>
                <w:sz w:val="16"/>
                <w:szCs w:val="16"/>
              </w:rPr>
              <w:t>Plankton</w:t>
            </w:r>
          </w:p>
        </w:tc>
        <w:tc>
          <w:tcPr>
            <w:tcW w:w="0" w:type="auto"/>
          </w:tcPr>
          <w:p w14:paraId="10414D3A" w14:textId="77777777" w:rsidR="000B4652" w:rsidRDefault="00F26AED">
            <w:pPr>
              <w:jc w:val="right"/>
              <w:rPr>
                <w:sz w:val="16"/>
                <w:szCs w:val="16"/>
              </w:rPr>
            </w:pPr>
            <w:r>
              <w:rPr>
                <w:sz w:val="16"/>
                <w:szCs w:val="16"/>
              </w:rPr>
              <w:t>41.1</w:t>
            </w:r>
          </w:p>
        </w:tc>
        <w:tc>
          <w:tcPr>
            <w:tcW w:w="0" w:type="auto"/>
          </w:tcPr>
          <w:p w14:paraId="10414D3B" w14:textId="77777777" w:rsidR="000B4652" w:rsidRDefault="00F26AED">
            <w:pPr>
              <w:jc w:val="right"/>
              <w:rPr>
                <w:sz w:val="16"/>
                <w:szCs w:val="16"/>
              </w:rPr>
            </w:pPr>
            <w:r>
              <w:rPr>
                <w:sz w:val="16"/>
                <w:szCs w:val="16"/>
              </w:rPr>
              <w:t>54.2</w:t>
            </w:r>
          </w:p>
        </w:tc>
        <w:tc>
          <w:tcPr>
            <w:tcW w:w="0" w:type="auto"/>
          </w:tcPr>
          <w:p w14:paraId="10414D3C" w14:textId="77777777" w:rsidR="000B4652" w:rsidRDefault="00F26AED">
            <w:pPr>
              <w:jc w:val="right"/>
              <w:rPr>
                <w:sz w:val="16"/>
                <w:szCs w:val="16"/>
              </w:rPr>
            </w:pPr>
            <w:r>
              <w:rPr>
                <w:sz w:val="16"/>
                <w:szCs w:val="16"/>
              </w:rPr>
              <w:t>63.7</w:t>
            </w:r>
          </w:p>
        </w:tc>
        <w:tc>
          <w:tcPr>
            <w:tcW w:w="0" w:type="auto"/>
          </w:tcPr>
          <w:p w14:paraId="10414D3D" w14:textId="77777777" w:rsidR="000B4652" w:rsidRDefault="00F26AED">
            <w:pPr>
              <w:jc w:val="right"/>
              <w:rPr>
                <w:sz w:val="16"/>
                <w:szCs w:val="16"/>
              </w:rPr>
            </w:pPr>
            <w:r>
              <w:rPr>
                <w:sz w:val="16"/>
                <w:szCs w:val="16"/>
              </w:rPr>
              <w:t>8</w:t>
            </w:r>
          </w:p>
        </w:tc>
        <w:tc>
          <w:tcPr>
            <w:tcW w:w="0" w:type="auto"/>
          </w:tcPr>
          <w:p w14:paraId="10414D3E" w14:textId="77777777" w:rsidR="000B4652" w:rsidRDefault="00F26AED">
            <w:pPr>
              <w:jc w:val="right"/>
              <w:rPr>
                <w:sz w:val="16"/>
                <w:szCs w:val="16"/>
              </w:rPr>
            </w:pPr>
            <w:r>
              <w:rPr>
                <w:sz w:val="16"/>
                <w:szCs w:val="16"/>
              </w:rPr>
              <w:t>2124</w:t>
            </w:r>
          </w:p>
        </w:tc>
        <w:tc>
          <w:tcPr>
            <w:tcW w:w="0" w:type="auto"/>
          </w:tcPr>
          <w:p w14:paraId="10414D3F" w14:textId="77777777" w:rsidR="000B4652" w:rsidRDefault="00F26AED">
            <w:pPr>
              <w:jc w:val="right"/>
              <w:rPr>
                <w:sz w:val="16"/>
                <w:szCs w:val="16"/>
              </w:rPr>
            </w:pPr>
            <w:r>
              <w:rPr>
                <w:sz w:val="16"/>
                <w:szCs w:val="16"/>
              </w:rPr>
              <w:t>0.004</w:t>
            </w:r>
          </w:p>
        </w:tc>
      </w:tr>
      <w:tr w:rsidR="000B4652" w14:paraId="10414D4A" w14:textId="77777777">
        <w:trPr>
          <w:jc w:val="center"/>
        </w:trPr>
        <w:tc>
          <w:tcPr>
            <w:tcW w:w="0" w:type="auto"/>
          </w:tcPr>
          <w:p w14:paraId="10414D41" w14:textId="77777777" w:rsidR="000B4652" w:rsidRDefault="00F26AED">
            <w:pPr>
              <w:jc w:val="left"/>
              <w:rPr>
                <w:sz w:val="16"/>
                <w:szCs w:val="16"/>
              </w:rPr>
            </w:pPr>
            <w:r>
              <w:rPr>
                <w:sz w:val="16"/>
                <w:szCs w:val="16"/>
              </w:rPr>
              <w:t>Native</w:t>
            </w:r>
          </w:p>
        </w:tc>
        <w:tc>
          <w:tcPr>
            <w:tcW w:w="0" w:type="auto"/>
          </w:tcPr>
          <w:p w14:paraId="10414D42" w14:textId="77777777" w:rsidR="000B4652" w:rsidRDefault="00F26AED">
            <w:pPr>
              <w:jc w:val="left"/>
              <w:rPr>
                <w:i/>
                <w:iCs/>
                <w:sz w:val="16"/>
                <w:szCs w:val="16"/>
              </w:rPr>
            </w:pPr>
            <w:proofErr w:type="spellStart"/>
            <w:r>
              <w:rPr>
                <w:i/>
                <w:iCs/>
                <w:sz w:val="16"/>
                <w:szCs w:val="16"/>
              </w:rPr>
              <w:t>Acanthocyclops</w:t>
            </w:r>
            <w:proofErr w:type="spellEnd"/>
            <w:r>
              <w:rPr>
                <w:i/>
                <w:iCs/>
                <w:sz w:val="16"/>
                <w:szCs w:val="16"/>
              </w:rPr>
              <w:t xml:space="preserve"> </w:t>
            </w:r>
            <w:proofErr w:type="spellStart"/>
            <w:r>
              <w:rPr>
                <w:i/>
                <w:iCs/>
                <w:sz w:val="16"/>
                <w:szCs w:val="16"/>
              </w:rPr>
              <w:t>capillatus</w:t>
            </w:r>
            <w:proofErr w:type="spellEnd"/>
          </w:p>
        </w:tc>
        <w:tc>
          <w:tcPr>
            <w:tcW w:w="0" w:type="auto"/>
          </w:tcPr>
          <w:p w14:paraId="10414D43" w14:textId="77777777" w:rsidR="000B4652" w:rsidRDefault="00F26AED">
            <w:pPr>
              <w:jc w:val="left"/>
              <w:rPr>
                <w:sz w:val="16"/>
                <w:szCs w:val="16"/>
              </w:rPr>
            </w:pPr>
            <w:r>
              <w:rPr>
                <w:sz w:val="16"/>
                <w:szCs w:val="16"/>
              </w:rPr>
              <w:t>Plankton</w:t>
            </w:r>
          </w:p>
        </w:tc>
        <w:tc>
          <w:tcPr>
            <w:tcW w:w="0" w:type="auto"/>
          </w:tcPr>
          <w:p w14:paraId="10414D44" w14:textId="77777777" w:rsidR="000B4652" w:rsidRDefault="00F26AED">
            <w:pPr>
              <w:jc w:val="right"/>
              <w:rPr>
                <w:sz w:val="16"/>
                <w:szCs w:val="16"/>
              </w:rPr>
            </w:pPr>
            <w:r>
              <w:rPr>
                <w:sz w:val="16"/>
                <w:szCs w:val="16"/>
              </w:rPr>
              <w:t>51.0</w:t>
            </w:r>
          </w:p>
        </w:tc>
        <w:tc>
          <w:tcPr>
            <w:tcW w:w="0" w:type="auto"/>
          </w:tcPr>
          <w:p w14:paraId="10414D45" w14:textId="77777777" w:rsidR="000B4652" w:rsidRDefault="00F26AED">
            <w:pPr>
              <w:jc w:val="right"/>
              <w:rPr>
                <w:sz w:val="16"/>
                <w:szCs w:val="16"/>
              </w:rPr>
            </w:pPr>
            <w:r>
              <w:rPr>
                <w:sz w:val="16"/>
                <w:szCs w:val="16"/>
              </w:rPr>
              <w:t>59.7</w:t>
            </w:r>
          </w:p>
        </w:tc>
        <w:tc>
          <w:tcPr>
            <w:tcW w:w="0" w:type="auto"/>
          </w:tcPr>
          <w:p w14:paraId="10414D46" w14:textId="77777777" w:rsidR="000B4652" w:rsidRDefault="00F26AED">
            <w:pPr>
              <w:jc w:val="right"/>
              <w:rPr>
                <w:sz w:val="16"/>
                <w:szCs w:val="16"/>
              </w:rPr>
            </w:pPr>
            <w:r>
              <w:rPr>
                <w:sz w:val="16"/>
                <w:szCs w:val="16"/>
              </w:rPr>
              <w:t>69.7</w:t>
            </w:r>
          </w:p>
        </w:tc>
        <w:tc>
          <w:tcPr>
            <w:tcW w:w="0" w:type="auto"/>
          </w:tcPr>
          <w:p w14:paraId="10414D47" w14:textId="77777777" w:rsidR="000B4652" w:rsidRDefault="00F26AED">
            <w:pPr>
              <w:jc w:val="right"/>
              <w:rPr>
                <w:sz w:val="16"/>
                <w:szCs w:val="16"/>
              </w:rPr>
            </w:pPr>
            <w:r>
              <w:rPr>
                <w:sz w:val="16"/>
                <w:szCs w:val="16"/>
              </w:rPr>
              <w:t>0</w:t>
            </w:r>
          </w:p>
        </w:tc>
        <w:tc>
          <w:tcPr>
            <w:tcW w:w="0" w:type="auto"/>
          </w:tcPr>
          <w:p w14:paraId="10414D48" w14:textId="77777777" w:rsidR="000B4652" w:rsidRDefault="00F26AED">
            <w:pPr>
              <w:jc w:val="right"/>
              <w:rPr>
                <w:sz w:val="16"/>
                <w:szCs w:val="16"/>
              </w:rPr>
            </w:pPr>
            <w:r>
              <w:rPr>
                <w:sz w:val="16"/>
                <w:szCs w:val="16"/>
              </w:rPr>
              <w:t>14</w:t>
            </w:r>
          </w:p>
        </w:tc>
        <w:tc>
          <w:tcPr>
            <w:tcW w:w="0" w:type="auto"/>
          </w:tcPr>
          <w:p w14:paraId="10414D49" w14:textId="77777777" w:rsidR="000B4652" w:rsidRDefault="00F26AED">
            <w:pPr>
              <w:jc w:val="right"/>
              <w:rPr>
                <w:sz w:val="16"/>
                <w:szCs w:val="16"/>
              </w:rPr>
            </w:pPr>
            <w:r>
              <w:rPr>
                <w:sz w:val="16"/>
                <w:szCs w:val="16"/>
              </w:rPr>
              <w:t>0.000</w:t>
            </w:r>
          </w:p>
        </w:tc>
      </w:tr>
      <w:tr w:rsidR="000B4652" w14:paraId="10414D54" w14:textId="77777777">
        <w:trPr>
          <w:jc w:val="center"/>
        </w:trPr>
        <w:tc>
          <w:tcPr>
            <w:tcW w:w="0" w:type="auto"/>
          </w:tcPr>
          <w:p w14:paraId="10414D4B" w14:textId="77777777" w:rsidR="000B4652" w:rsidRDefault="00F26AED">
            <w:pPr>
              <w:jc w:val="left"/>
              <w:rPr>
                <w:sz w:val="16"/>
                <w:szCs w:val="16"/>
              </w:rPr>
            </w:pPr>
            <w:r>
              <w:rPr>
                <w:sz w:val="16"/>
                <w:szCs w:val="16"/>
              </w:rPr>
              <w:t>Native</w:t>
            </w:r>
          </w:p>
        </w:tc>
        <w:tc>
          <w:tcPr>
            <w:tcW w:w="0" w:type="auto"/>
          </w:tcPr>
          <w:p w14:paraId="10414D4C" w14:textId="77777777" w:rsidR="000B4652" w:rsidRDefault="00F26AED">
            <w:pPr>
              <w:jc w:val="left"/>
              <w:rPr>
                <w:i/>
                <w:iCs/>
                <w:sz w:val="16"/>
                <w:szCs w:val="16"/>
              </w:rPr>
            </w:pPr>
            <w:proofErr w:type="spellStart"/>
            <w:r>
              <w:rPr>
                <w:i/>
                <w:iCs/>
                <w:sz w:val="16"/>
                <w:szCs w:val="16"/>
              </w:rPr>
              <w:t>Ampharete</w:t>
            </w:r>
            <w:proofErr w:type="spellEnd"/>
            <w:r>
              <w:rPr>
                <w:i/>
                <w:iCs/>
                <w:sz w:val="16"/>
                <w:szCs w:val="16"/>
              </w:rPr>
              <w:t xml:space="preserve"> </w:t>
            </w:r>
            <w:proofErr w:type="spellStart"/>
            <w:r>
              <w:rPr>
                <w:i/>
                <w:iCs/>
                <w:sz w:val="16"/>
                <w:szCs w:val="16"/>
              </w:rPr>
              <w:t>vega</w:t>
            </w:r>
            <w:proofErr w:type="spellEnd"/>
          </w:p>
        </w:tc>
        <w:tc>
          <w:tcPr>
            <w:tcW w:w="0" w:type="auto"/>
          </w:tcPr>
          <w:p w14:paraId="10414D4D" w14:textId="77777777" w:rsidR="000B4652" w:rsidRDefault="00F26AED">
            <w:pPr>
              <w:jc w:val="left"/>
              <w:rPr>
                <w:sz w:val="16"/>
                <w:szCs w:val="16"/>
              </w:rPr>
            </w:pPr>
            <w:r>
              <w:rPr>
                <w:sz w:val="16"/>
                <w:szCs w:val="16"/>
              </w:rPr>
              <w:t>Benthos</w:t>
            </w:r>
          </w:p>
        </w:tc>
        <w:tc>
          <w:tcPr>
            <w:tcW w:w="0" w:type="auto"/>
          </w:tcPr>
          <w:p w14:paraId="10414D4E" w14:textId="77777777" w:rsidR="000B4652" w:rsidRDefault="00F26AED">
            <w:pPr>
              <w:jc w:val="right"/>
              <w:rPr>
                <w:sz w:val="16"/>
                <w:szCs w:val="16"/>
              </w:rPr>
            </w:pPr>
            <w:r>
              <w:rPr>
                <w:sz w:val="16"/>
                <w:szCs w:val="16"/>
              </w:rPr>
              <w:t>66.3</w:t>
            </w:r>
          </w:p>
        </w:tc>
        <w:tc>
          <w:tcPr>
            <w:tcW w:w="0" w:type="auto"/>
          </w:tcPr>
          <w:p w14:paraId="10414D4F" w14:textId="77777777" w:rsidR="000B4652" w:rsidRDefault="00F26AED">
            <w:pPr>
              <w:jc w:val="right"/>
              <w:rPr>
                <w:sz w:val="16"/>
                <w:szCs w:val="16"/>
              </w:rPr>
            </w:pPr>
            <w:r>
              <w:rPr>
                <w:sz w:val="16"/>
                <w:szCs w:val="16"/>
              </w:rPr>
              <w:t>69.7</w:t>
            </w:r>
          </w:p>
        </w:tc>
        <w:tc>
          <w:tcPr>
            <w:tcW w:w="0" w:type="auto"/>
          </w:tcPr>
          <w:p w14:paraId="10414D50" w14:textId="77777777" w:rsidR="000B4652" w:rsidRDefault="00F26AED">
            <w:pPr>
              <w:jc w:val="right"/>
              <w:rPr>
                <w:sz w:val="16"/>
                <w:szCs w:val="16"/>
              </w:rPr>
            </w:pPr>
            <w:r>
              <w:rPr>
                <w:sz w:val="16"/>
                <w:szCs w:val="16"/>
              </w:rPr>
              <w:t>77.3</w:t>
            </w:r>
          </w:p>
        </w:tc>
        <w:tc>
          <w:tcPr>
            <w:tcW w:w="0" w:type="auto"/>
          </w:tcPr>
          <w:p w14:paraId="10414D51" w14:textId="77777777" w:rsidR="000B4652" w:rsidRDefault="00F26AED">
            <w:pPr>
              <w:jc w:val="right"/>
              <w:rPr>
                <w:sz w:val="16"/>
                <w:szCs w:val="16"/>
              </w:rPr>
            </w:pPr>
            <w:r>
              <w:rPr>
                <w:sz w:val="16"/>
                <w:szCs w:val="16"/>
              </w:rPr>
              <w:t>0</w:t>
            </w:r>
          </w:p>
        </w:tc>
        <w:tc>
          <w:tcPr>
            <w:tcW w:w="0" w:type="auto"/>
          </w:tcPr>
          <w:p w14:paraId="10414D52" w14:textId="77777777" w:rsidR="000B4652" w:rsidRDefault="00F26AED">
            <w:pPr>
              <w:jc w:val="right"/>
              <w:rPr>
                <w:sz w:val="16"/>
                <w:szCs w:val="16"/>
              </w:rPr>
            </w:pPr>
            <w:r>
              <w:rPr>
                <w:sz w:val="16"/>
                <w:szCs w:val="16"/>
              </w:rPr>
              <w:t>49</w:t>
            </w:r>
          </w:p>
        </w:tc>
        <w:tc>
          <w:tcPr>
            <w:tcW w:w="0" w:type="auto"/>
          </w:tcPr>
          <w:p w14:paraId="10414D53" w14:textId="77777777" w:rsidR="000B4652" w:rsidRDefault="00F26AED">
            <w:pPr>
              <w:jc w:val="right"/>
              <w:rPr>
                <w:sz w:val="16"/>
                <w:szCs w:val="16"/>
              </w:rPr>
            </w:pPr>
            <w:r>
              <w:rPr>
                <w:sz w:val="16"/>
                <w:szCs w:val="16"/>
              </w:rPr>
              <w:t>0.000</w:t>
            </w:r>
          </w:p>
        </w:tc>
      </w:tr>
      <w:tr w:rsidR="000B4652" w14:paraId="10414D5E" w14:textId="77777777">
        <w:trPr>
          <w:jc w:val="center"/>
        </w:trPr>
        <w:tc>
          <w:tcPr>
            <w:tcW w:w="0" w:type="auto"/>
          </w:tcPr>
          <w:p w14:paraId="10414D55" w14:textId="77777777" w:rsidR="000B4652" w:rsidRDefault="00F26AED">
            <w:pPr>
              <w:jc w:val="left"/>
              <w:rPr>
                <w:sz w:val="16"/>
                <w:szCs w:val="16"/>
              </w:rPr>
            </w:pPr>
            <w:r>
              <w:rPr>
                <w:sz w:val="16"/>
                <w:szCs w:val="16"/>
              </w:rPr>
              <w:t>Native</w:t>
            </w:r>
          </w:p>
        </w:tc>
        <w:tc>
          <w:tcPr>
            <w:tcW w:w="0" w:type="auto"/>
          </w:tcPr>
          <w:p w14:paraId="10414D56" w14:textId="77777777" w:rsidR="000B4652" w:rsidRDefault="00F26AED">
            <w:pPr>
              <w:jc w:val="left"/>
              <w:rPr>
                <w:i/>
                <w:iCs/>
                <w:sz w:val="16"/>
                <w:szCs w:val="16"/>
              </w:rPr>
            </w:pPr>
            <w:r>
              <w:rPr>
                <w:i/>
                <w:iCs/>
                <w:sz w:val="16"/>
                <w:szCs w:val="16"/>
              </w:rPr>
              <w:t xml:space="preserve">Bosmina </w:t>
            </w:r>
            <w:proofErr w:type="spellStart"/>
            <w:r>
              <w:rPr>
                <w:i/>
                <w:iCs/>
                <w:sz w:val="16"/>
                <w:szCs w:val="16"/>
              </w:rPr>
              <w:t>cornuta</w:t>
            </w:r>
            <w:proofErr w:type="spellEnd"/>
          </w:p>
        </w:tc>
        <w:tc>
          <w:tcPr>
            <w:tcW w:w="0" w:type="auto"/>
          </w:tcPr>
          <w:p w14:paraId="10414D57" w14:textId="77777777" w:rsidR="000B4652" w:rsidRDefault="00F26AED">
            <w:pPr>
              <w:jc w:val="left"/>
              <w:rPr>
                <w:sz w:val="16"/>
                <w:szCs w:val="16"/>
              </w:rPr>
            </w:pPr>
            <w:r>
              <w:rPr>
                <w:sz w:val="16"/>
                <w:szCs w:val="16"/>
              </w:rPr>
              <w:t>Plankton</w:t>
            </w:r>
          </w:p>
        </w:tc>
        <w:tc>
          <w:tcPr>
            <w:tcW w:w="0" w:type="auto"/>
          </w:tcPr>
          <w:p w14:paraId="10414D58" w14:textId="77777777" w:rsidR="000B4652" w:rsidRDefault="00F26AED">
            <w:pPr>
              <w:jc w:val="right"/>
              <w:rPr>
                <w:sz w:val="16"/>
                <w:szCs w:val="16"/>
              </w:rPr>
            </w:pPr>
            <w:r>
              <w:rPr>
                <w:sz w:val="16"/>
                <w:szCs w:val="16"/>
              </w:rPr>
              <w:t>51.4</w:t>
            </w:r>
          </w:p>
        </w:tc>
        <w:tc>
          <w:tcPr>
            <w:tcW w:w="0" w:type="auto"/>
          </w:tcPr>
          <w:p w14:paraId="10414D59" w14:textId="77777777" w:rsidR="000B4652" w:rsidRDefault="00F26AED">
            <w:pPr>
              <w:jc w:val="right"/>
              <w:rPr>
                <w:sz w:val="16"/>
                <w:szCs w:val="16"/>
              </w:rPr>
            </w:pPr>
            <w:r>
              <w:rPr>
                <w:sz w:val="16"/>
                <w:szCs w:val="16"/>
              </w:rPr>
              <w:t>53.1</w:t>
            </w:r>
          </w:p>
        </w:tc>
        <w:tc>
          <w:tcPr>
            <w:tcW w:w="0" w:type="auto"/>
          </w:tcPr>
          <w:p w14:paraId="10414D5A" w14:textId="77777777" w:rsidR="000B4652" w:rsidRDefault="00F26AED">
            <w:pPr>
              <w:jc w:val="right"/>
              <w:rPr>
                <w:sz w:val="16"/>
                <w:szCs w:val="16"/>
              </w:rPr>
            </w:pPr>
            <w:r>
              <w:rPr>
                <w:sz w:val="16"/>
                <w:szCs w:val="16"/>
              </w:rPr>
              <w:t>53.2</w:t>
            </w:r>
          </w:p>
        </w:tc>
        <w:tc>
          <w:tcPr>
            <w:tcW w:w="0" w:type="auto"/>
          </w:tcPr>
          <w:p w14:paraId="10414D5B" w14:textId="77777777" w:rsidR="000B4652" w:rsidRDefault="00F26AED">
            <w:pPr>
              <w:jc w:val="right"/>
              <w:rPr>
                <w:sz w:val="16"/>
                <w:szCs w:val="16"/>
              </w:rPr>
            </w:pPr>
            <w:r>
              <w:rPr>
                <w:sz w:val="16"/>
                <w:szCs w:val="16"/>
              </w:rPr>
              <w:t>0</w:t>
            </w:r>
          </w:p>
        </w:tc>
        <w:tc>
          <w:tcPr>
            <w:tcW w:w="0" w:type="auto"/>
          </w:tcPr>
          <w:p w14:paraId="10414D5C" w14:textId="77777777" w:rsidR="000B4652" w:rsidRDefault="00F26AED">
            <w:pPr>
              <w:jc w:val="right"/>
              <w:rPr>
                <w:sz w:val="16"/>
                <w:szCs w:val="16"/>
              </w:rPr>
            </w:pPr>
            <w:r>
              <w:rPr>
                <w:sz w:val="16"/>
                <w:szCs w:val="16"/>
              </w:rPr>
              <w:t>10</w:t>
            </w:r>
          </w:p>
        </w:tc>
        <w:tc>
          <w:tcPr>
            <w:tcW w:w="0" w:type="auto"/>
          </w:tcPr>
          <w:p w14:paraId="10414D5D" w14:textId="77777777" w:rsidR="000B4652" w:rsidRDefault="00F26AED">
            <w:pPr>
              <w:jc w:val="right"/>
              <w:rPr>
                <w:sz w:val="16"/>
                <w:szCs w:val="16"/>
              </w:rPr>
            </w:pPr>
            <w:r>
              <w:rPr>
                <w:sz w:val="16"/>
                <w:szCs w:val="16"/>
              </w:rPr>
              <w:t>0.000</w:t>
            </w:r>
          </w:p>
        </w:tc>
      </w:tr>
      <w:tr w:rsidR="000B4652" w14:paraId="10414D68" w14:textId="77777777">
        <w:trPr>
          <w:jc w:val="center"/>
        </w:trPr>
        <w:tc>
          <w:tcPr>
            <w:tcW w:w="0" w:type="auto"/>
          </w:tcPr>
          <w:p w14:paraId="10414D5F" w14:textId="77777777" w:rsidR="000B4652" w:rsidRDefault="00F26AED">
            <w:pPr>
              <w:jc w:val="left"/>
              <w:rPr>
                <w:sz w:val="16"/>
                <w:szCs w:val="16"/>
              </w:rPr>
            </w:pPr>
            <w:r>
              <w:rPr>
                <w:sz w:val="16"/>
                <w:szCs w:val="16"/>
              </w:rPr>
              <w:t>Native</w:t>
            </w:r>
          </w:p>
        </w:tc>
        <w:tc>
          <w:tcPr>
            <w:tcW w:w="0" w:type="auto"/>
          </w:tcPr>
          <w:p w14:paraId="10414D60" w14:textId="77777777" w:rsidR="000B4652" w:rsidRDefault="00F26AED">
            <w:pPr>
              <w:jc w:val="left"/>
              <w:rPr>
                <w:i/>
                <w:iCs/>
                <w:sz w:val="16"/>
                <w:szCs w:val="16"/>
              </w:rPr>
            </w:pPr>
            <w:r>
              <w:rPr>
                <w:i/>
                <w:iCs/>
                <w:sz w:val="16"/>
                <w:szCs w:val="16"/>
              </w:rPr>
              <w:t xml:space="preserve">Bosmina </w:t>
            </w:r>
            <w:proofErr w:type="spellStart"/>
            <w:r>
              <w:rPr>
                <w:i/>
                <w:iCs/>
                <w:sz w:val="16"/>
                <w:szCs w:val="16"/>
              </w:rPr>
              <w:t>crassicornis</w:t>
            </w:r>
            <w:proofErr w:type="spellEnd"/>
          </w:p>
        </w:tc>
        <w:tc>
          <w:tcPr>
            <w:tcW w:w="0" w:type="auto"/>
          </w:tcPr>
          <w:p w14:paraId="10414D61" w14:textId="77777777" w:rsidR="000B4652" w:rsidRDefault="00F26AED">
            <w:pPr>
              <w:jc w:val="left"/>
              <w:rPr>
                <w:sz w:val="16"/>
                <w:szCs w:val="16"/>
              </w:rPr>
            </w:pPr>
            <w:r>
              <w:rPr>
                <w:sz w:val="16"/>
                <w:szCs w:val="16"/>
              </w:rPr>
              <w:t>Plankton</w:t>
            </w:r>
          </w:p>
        </w:tc>
        <w:tc>
          <w:tcPr>
            <w:tcW w:w="0" w:type="auto"/>
          </w:tcPr>
          <w:p w14:paraId="10414D62" w14:textId="77777777" w:rsidR="000B4652" w:rsidRDefault="00F26AED">
            <w:pPr>
              <w:jc w:val="right"/>
              <w:rPr>
                <w:sz w:val="16"/>
                <w:szCs w:val="16"/>
              </w:rPr>
            </w:pPr>
            <w:r>
              <w:rPr>
                <w:sz w:val="16"/>
                <w:szCs w:val="16"/>
              </w:rPr>
              <w:t>53.3</w:t>
            </w:r>
          </w:p>
        </w:tc>
        <w:tc>
          <w:tcPr>
            <w:tcW w:w="0" w:type="auto"/>
          </w:tcPr>
          <w:p w14:paraId="10414D63" w14:textId="77777777" w:rsidR="000B4652" w:rsidRDefault="00F26AED">
            <w:pPr>
              <w:jc w:val="right"/>
              <w:rPr>
                <w:sz w:val="16"/>
                <w:szCs w:val="16"/>
              </w:rPr>
            </w:pPr>
            <w:r>
              <w:rPr>
                <w:sz w:val="16"/>
                <w:szCs w:val="16"/>
              </w:rPr>
              <w:t>53.4</w:t>
            </w:r>
          </w:p>
        </w:tc>
        <w:tc>
          <w:tcPr>
            <w:tcW w:w="0" w:type="auto"/>
          </w:tcPr>
          <w:p w14:paraId="10414D64" w14:textId="77777777" w:rsidR="000B4652" w:rsidRDefault="00F26AED">
            <w:pPr>
              <w:jc w:val="right"/>
              <w:rPr>
                <w:sz w:val="16"/>
                <w:szCs w:val="16"/>
              </w:rPr>
            </w:pPr>
            <w:r>
              <w:rPr>
                <w:sz w:val="16"/>
                <w:szCs w:val="16"/>
              </w:rPr>
              <w:t>53.5</w:t>
            </w:r>
          </w:p>
        </w:tc>
        <w:tc>
          <w:tcPr>
            <w:tcW w:w="0" w:type="auto"/>
          </w:tcPr>
          <w:p w14:paraId="10414D65" w14:textId="77777777" w:rsidR="000B4652" w:rsidRDefault="000B4652">
            <w:pPr>
              <w:jc w:val="right"/>
              <w:rPr>
                <w:sz w:val="16"/>
                <w:szCs w:val="16"/>
              </w:rPr>
            </w:pPr>
          </w:p>
        </w:tc>
        <w:tc>
          <w:tcPr>
            <w:tcW w:w="0" w:type="auto"/>
          </w:tcPr>
          <w:p w14:paraId="10414D66" w14:textId="77777777" w:rsidR="000B4652" w:rsidRDefault="000B4652">
            <w:pPr>
              <w:jc w:val="right"/>
              <w:rPr>
                <w:sz w:val="16"/>
                <w:szCs w:val="16"/>
              </w:rPr>
            </w:pPr>
          </w:p>
        </w:tc>
        <w:tc>
          <w:tcPr>
            <w:tcW w:w="0" w:type="auto"/>
          </w:tcPr>
          <w:p w14:paraId="10414D67" w14:textId="77777777" w:rsidR="000B4652" w:rsidRDefault="000B4652">
            <w:pPr>
              <w:jc w:val="right"/>
              <w:rPr>
                <w:sz w:val="16"/>
                <w:szCs w:val="16"/>
              </w:rPr>
            </w:pPr>
          </w:p>
        </w:tc>
      </w:tr>
      <w:tr w:rsidR="000B4652" w14:paraId="10414D72" w14:textId="77777777">
        <w:trPr>
          <w:jc w:val="center"/>
        </w:trPr>
        <w:tc>
          <w:tcPr>
            <w:tcW w:w="0" w:type="auto"/>
          </w:tcPr>
          <w:p w14:paraId="10414D69" w14:textId="77777777" w:rsidR="000B4652" w:rsidRDefault="00F26AED">
            <w:pPr>
              <w:jc w:val="left"/>
              <w:rPr>
                <w:sz w:val="16"/>
                <w:szCs w:val="16"/>
              </w:rPr>
            </w:pPr>
            <w:r>
              <w:rPr>
                <w:sz w:val="16"/>
                <w:szCs w:val="16"/>
              </w:rPr>
              <w:t>Native</w:t>
            </w:r>
          </w:p>
        </w:tc>
        <w:tc>
          <w:tcPr>
            <w:tcW w:w="0" w:type="auto"/>
          </w:tcPr>
          <w:p w14:paraId="10414D6A" w14:textId="77777777" w:rsidR="000B4652" w:rsidRDefault="00F26AED">
            <w:pPr>
              <w:jc w:val="left"/>
              <w:rPr>
                <w:i/>
                <w:iCs/>
                <w:sz w:val="16"/>
                <w:szCs w:val="16"/>
              </w:rPr>
            </w:pPr>
            <w:r>
              <w:rPr>
                <w:i/>
                <w:iCs/>
                <w:sz w:val="16"/>
                <w:szCs w:val="16"/>
              </w:rPr>
              <w:t xml:space="preserve">Bosmina </w:t>
            </w:r>
            <w:proofErr w:type="spellStart"/>
            <w:r>
              <w:rPr>
                <w:i/>
                <w:iCs/>
                <w:sz w:val="16"/>
                <w:szCs w:val="16"/>
              </w:rPr>
              <w:t>longicornis</w:t>
            </w:r>
            <w:proofErr w:type="spellEnd"/>
          </w:p>
        </w:tc>
        <w:tc>
          <w:tcPr>
            <w:tcW w:w="0" w:type="auto"/>
          </w:tcPr>
          <w:p w14:paraId="10414D6B" w14:textId="77777777" w:rsidR="000B4652" w:rsidRDefault="00F26AED">
            <w:pPr>
              <w:jc w:val="left"/>
              <w:rPr>
                <w:sz w:val="16"/>
                <w:szCs w:val="16"/>
              </w:rPr>
            </w:pPr>
            <w:r>
              <w:rPr>
                <w:sz w:val="16"/>
                <w:szCs w:val="16"/>
              </w:rPr>
              <w:t>Plankton</w:t>
            </w:r>
          </w:p>
        </w:tc>
        <w:tc>
          <w:tcPr>
            <w:tcW w:w="0" w:type="auto"/>
          </w:tcPr>
          <w:p w14:paraId="10414D6C" w14:textId="77777777" w:rsidR="000B4652" w:rsidRDefault="00F26AED">
            <w:pPr>
              <w:jc w:val="right"/>
              <w:rPr>
                <w:sz w:val="16"/>
                <w:szCs w:val="16"/>
              </w:rPr>
            </w:pPr>
            <w:r>
              <w:rPr>
                <w:sz w:val="16"/>
                <w:szCs w:val="16"/>
              </w:rPr>
              <w:t>53.4</w:t>
            </w:r>
          </w:p>
        </w:tc>
        <w:tc>
          <w:tcPr>
            <w:tcW w:w="0" w:type="auto"/>
          </w:tcPr>
          <w:p w14:paraId="10414D6D" w14:textId="77777777" w:rsidR="000B4652" w:rsidRDefault="00F26AED">
            <w:pPr>
              <w:jc w:val="right"/>
              <w:rPr>
                <w:sz w:val="16"/>
                <w:szCs w:val="16"/>
              </w:rPr>
            </w:pPr>
            <w:r>
              <w:rPr>
                <w:sz w:val="16"/>
                <w:szCs w:val="16"/>
              </w:rPr>
              <w:t>53.5</w:t>
            </w:r>
          </w:p>
        </w:tc>
        <w:tc>
          <w:tcPr>
            <w:tcW w:w="0" w:type="auto"/>
          </w:tcPr>
          <w:p w14:paraId="10414D6E" w14:textId="77777777" w:rsidR="000B4652" w:rsidRDefault="00F26AED">
            <w:pPr>
              <w:jc w:val="right"/>
              <w:rPr>
                <w:sz w:val="16"/>
                <w:szCs w:val="16"/>
              </w:rPr>
            </w:pPr>
            <w:r>
              <w:rPr>
                <w:sz w:val="16"/>
                <w:szCs w:val="16"/>
              </w:rPr>
              <w:t>53.5</w:t>
            </w:r>
          </w:p>
        </w:tc>
        <w:tc>
          <w:tcPr>
            <w:tcW w:w="0" w:type="auto"/>
          </w:tcPr>
          <w:p w14:paraId="10414D6F" w14:textId="77777777" w:rsidR="000B4652" w:rsidRDefault="000B4652">
            <w:pPr>
              <w:jc w:val="right"/>
              <w:rPr>
                <w:sz w:val="16"/>
                <w:szCs w:val="16"/>
              </w:rPr>
            </w:pPr>
          </w:p>
        </w:tc>
        <w:tc>
          <w:tcPr>
            <w:tcW w:w="0" w:type="auto"/>
          </w:tcPr>
          <w:p w14:paraId="10414D70" w14:textId="77777777" w:rsidR="000B4652" w:rsidRDefault="000B4652">
            <w:pPr>
              <w:jc w:val="right"/>
              <w:rPr>
                <w:sz w:val="16"/>
                <w:szCs w:val="16"/>
              </w:rPr>
            </w:pPr>
          </w:p>
        </w:tc>
        <w:tc>
          <w:tcPr>
            <w:tcW w:w="0" w:type="auto"/>
          </w:tcPr>
          <w:p w14:paraId="10414D71" w14:textId="77777777" w:rsidR="000B4652" w:rsidRDefault="000B4652">
            <w:pPr>
              <w:jc w:val="right"/>
              <w:rPr>
                <w:sz w:val="16"/>
                <w:szCs w:val="16"/>
              </w:rPr>
            </w:pPr>
          </w:p>
        </w:tc>
      </w:tr>
      <w:tr w:rsidR="000B4652" w14:paraId="10414D7C" w14:textId="77777777">
        <w:trPr>
          <w:jc w:val="center"/>
        </w:trPr>
        <w:tc>
          <w:tcPr>
            <w:tcW w:w="0" w:type="auto"/>
          </w:tcPr>
          <w:p w14:paraId="10414D73" w14:textId="77777777" w:rsidR="000B4652" w:rsidRDefault="00F26AED">
            <w:pPr>
              <w:jc w:val="left"/>
              <w:rPr>
                <w:sz w:val="16"/>
                <w:szCs w:val="16"/>
              </w:rPr>
            </w:pPr>
            <w:r>
              <w:rPr>
                <w:sz w:val="16"/>
                <w:szCs w:val="16"/>
              </w:rPr>
              <w:t>Native</w:t>
            </w:r>
          </w:p>
        </w:tc>
        <w:tc>
          <w:tcPr>
            <w:tcW w:w="0" w:type="auto"/>
          </w:tcPr>
          <w:p w14:paraId="10414D74" w14:textId="77777777" w:rsidR="000B4652" w:rsidRDefault="00F26AED">
            <w:pPr>
              <w:jc w:val="left"/>
              <w:rPr>
                <w:i/>
                <w:iCs/>
                <w:sz w:val="16"/>
                <w:szCs w:val="16"/>
              </w:rPr>
            </w:pPr>
            <w:proofErr w:type="spellStart"/>
            <w:r>
              <w:rPr>
                <w:i/>
                <w:iCs/>
                <w:sz w:val="16"/>
                <w:szCs w:val="16"/>
              </w:rPr>
              <w:t>Brachionus</w:t>
            </w:r>
            <w:proofErr w:type="spellEnd"/>
            <w:r>
              <w:rPr>
                <w:i/>
                <w:iCs/>
                <w:sz w:val="16"/>
                <w:szCs w:val="16"/>
              </w:rPr>
              <w:t xml:space="preserve"> </w:t>
            </w:r>
            <w:proofErr w:type="spellStart"/>
            <w:r>
              <w:rPr>
                <w:i/>
                <w:iCs/>
                <w:sz w:val="16"/>
                <w:szCs w:val="16"/>
              </w:rPr>
              <w:t>plicatilis</w:t>
            </w:r>
            <w:proofErr w:type="spellEnd"/>
          </w:p>
        </w:tc>
        <w:tc>
          <w:tcPr>
            <w:tcW w:w="0" w:type="auto"/>
          </w:tcPr>
          <w:p w14:paraId="10414D75" w14:textId="77777777" w:rsidR="000B4652" w:rsidRDefault="00F26AED">
            <w:pPr>
              <w:jc w:val="left"/>
              <w:rPr>
                <w:sz w:val="16"/>
                <w:szCs w:val="16"/>
              </w:rPr>
            </w:pPr>
            <w:r>
              <w:rPr>
                <w:sz w:val="16"/>
                <w:szCs w:val="16"/>
              </w:rPr>
              <w:t>Plankton</w:t>
            </w:r>
          </w:p>
        </w:tc>
        <w:tc>
          <w:tcPr>
            <w:tcW w:w="0" w:type="auto"/>
          </w:tcPr>
          <w:p w14:paraId="10414D76" w14:textId="77777777" w:rsidR="000B4652" w:rsidRDefault="00F26AED">
            <w:pPr>
              <w:jc w:val="right"/>
              <w:rPr>
                <w:sz w:val="16"/>
                <w:szCs w:val="16"/>
              </w:rPr>
            </w:pPr>
            <w:r>
              <w:rPr>
                <w:sz w:val="16"/>
                <w:szCs w:val="16"/>
              </w:rPr>
              <w:t>-34.4</w:t>
            </w:r>
          </w:p>
        </w:tc>
        <w:tc>
          <w:tcPr>
            <w:tcW w:w="0" w:type="auto"/>
          </w:tcPr>
          <w:p w14:paraId="10414D77" w14:textId="77777777" w:rsidR="000B4652" w:rsidRDefault="00F26AED">
            <w:pPr>
              <w:jc w:val="right"/>
              <w:rPr>
                <w:sz w:val="16"/>
                <w:szCs w:val="16"/>
              </w:rPr>
            </w:pPr>
            <w:r>
              <w:rPr>
                <w:sz w:val="16"/>
                <w:szCs w:val="16"/>
              </w:rPr>
              <w:t>21.8</w:t>
            </w:r>
          </w:p>
        </w:tc>
        <w:tc>
          <w:tcPr>
            <w:tcW w:w="0" w:type="auto"/>
          </w:tcPr>
          <w:p w14:paraId="10414D78" w14:textId="77777777" w:rsidR="000B4652" w:rsidRDefault="00F26AED">
            <w:pPr>
              <w:jc w:val="right"/>
              <w:rPr>
                <w:sz w:val="16"/>
                <w:szCs w:val="16"/>
              </w:rPr>
            </w:pPr>
            <w:r>
              <w:rPr>
                <w:sz w:val="16"/>
                <w:szCs w:val="16"/>
              </w:rPr>
              <w:t>52.4</w:t>
            </w:r>
          </w:p>
        </w:tc>
        <w:tc>
          <w:tcPr>
            <w:tcW w:w="0" w:type="auto"/>
          </w:tcPr>
          <w:p w14:paraId="10414D79" w14:textId="77777777" w:rsidR="000B4652" w:rsidRDefault="00F26AED">
            <w:pPr>
              <w:jc w:val="right"/>
              <w:rPr>
                <w:sz w:val="16"/>
                <w:szCs w:val="16"/>
              </w:rPr>
            </w:pPr>
            <w:r>
              <w:rPr>
                <w:sz w:val="16"/>
                <w:szCs w:val="16"/>
              </w:rPr>
              <w:t>0</w:t>
            </w:r>
          </w:p>
        </w:tc>
        <w:tc>
          <w:tcPr>
            <w:tcW w:w="0" w:type="auto"/>
          </w:tcPr>
          <w:p w14:paraId="10414D7A" w14:textId="77777777" w:rsidR="000B4652" w:rsidRDefault="00F26AED">
            <w:pPr>
              <w:jc w:val="right"/>
              <w:rPr>
                <w:sz w:val="16"/>
                <w:szCs w:val="16"/>
              </w:rPr>
            </w:pPr>
            <w:r>
              <w:rPr>
                <w:sz w:val="16"/>
                <w:szCs w:val="16"/>
              </w:rPr>
              <w:t>26</w:t>
            </w:r>
          </w:p>
        </w:tc>
        <w:tc>
          <w:tcPr>
            <w:tcW w:w="0" w:type="auto"/>
          </w:tcPr>
          <w:p w14:paraId="10414D7B" w14:textId="77777777" w:rsidR="000B4652" w:rsidRDefault="00F26AED">
            <w:pPr>
              <w:jc w:val="right"/>
              <w:rPr>
                <w:sz w:val="16"/>
                <w:szCs w:val="16"/>
              </w:rPr>
            </w:pPr>
            <w:r>
              <w:rPr>
                <w:sz w:val="16"/>
                <w:szCs w:val="16"/>
              </w:rPr>
              <w:t>0.000</w:t>
            </w:r>
          </w:p>
        </w:tc>
      </w:tr>
      <w:tr w:rsidR="000B4652" w14:paraId="10414D86" w14:textId="77777777">
        <w:trPr>
          <w:jc w:val="center"/>
        </w:trPr>
        <w:tc>
          <w:tcPr>
            <w:tcW w:w="0" w:type="auto"/>
          </w:tcPr>
          <w:p w14:paraId="10414D7D" w14:textId="77777777" w:rsidR="000B4652" w:rsidRDefault="00F26AED">
            <w:pPr>
              <w:jc w:val="left"/>
              <w:rPr>
                <w:sz w:val="16"/>
                <w:szCs w:val="16"/>
              </w:rPr>
            </w:pPr>
            <w:r>
              <w:rPr>
                <w:sz w:val="16"/>
                <w:szCs w:val="16"/>
              </w:rPr>
              <w:lastRenderedPageBreak/>
              <w:t>Native</w:t>
            </w:r>
          </w:p>
        </w:tc>
        <w:tc>
          <w:tcPr>
            <w:tcW w:w="0" w:type="auto"/>
          </w:tcPr>
          <w:p w14:paraId="10414D7E" w14:textId="77777777" w:rsidR="000B4652" w:rsidRDefault="00F26AED">
            <w:pPr>
              <w:jc w:val="left"/>
              <w:rPr>
                <w:i/>
                <w:iCs/>
                <w:sz w:val="16"/>
                <w:szCs w:val="16"/>
              </w:rPr>
            </w:pPr>
            <w:proofErr w:type="spellStart"/>
            <w:r>
              <w:rPr>
                <w:i/>
                <w:iCs/>
                <w:sz w:val="16"/>
                <w:szCs w:val="16"/>
              </w:rPr>
              <w:t>Bythotrephes</w:t>
            </w:r>
            <w:proofErr w:type="spellEnd"/>
            <w:r>
              <w:rPr>
                <w:i/>
                <w:iCs/>
                <w:sz w:val="16"/>
                <w:szCs w:val="16"/>
              </w:rPr>
              <w:t xml:space="preserve"> </w:t>
            </w:r>
            <w:proofErr w:type="spellStart"/>
            <w:r>
              <w:rPr>
                <w:i/>
                <w:iCs/>
                <w:sz w:val="16"/>
                <w:szCs w:val="16"/>
              </w:rPr>
              <w:t>cederstroemi</w:t>
            </w:r>
            <w:proofErr w:type="spellEnd"/>
          </w:p>
        </w:tc>
        <w:tc>
          <w:tcPr>
            <w:tcW w:w="0" w:type="auto"/>
          </w:tcPr>
          <w:p w14:paraId="10414D7F" w14:textId="77777777" w:rsidR="000B4652" w:rsidRDefault="00F26AED">
            <w:pPr>
              <w:jc w:val="left"/>
              <w:rPr>
                <w:sz w:val="16"/>
                <w:szCs w:val="16"/>
              </w:rPr>
            </w:pPr>
            <w:r>
              <w:rPr>
                <w:sz w:val="16"/>
                <w:szCs w:val="16"/>
              </w:rPr>
              <w:t>Plankton</w:t>
            </w:r>
          </w:p>
        </w:tc>
        <w:tc>
          <w:tcPr>
            <w:tcW w:w="0" w:type="auto"/>
          </w:tcPr>
          <w:p w14:paraId="10414D80" w14:textId="77777777" w:rsidR="000B4652" w:rsidRDefault="00F26AED">
            <w:pPr>
              <w:jc w:val="right"/>
              <w:rPr>
                <w:sz w:val="16"/>
                <w:szCs w:val="16"/>
              </w:rPr>
            </w:pPr>
            <w:r>
              <w:rPr>
                <w:sz w:val="16"/>
                <w:szCs w:val="16"/>
              </w:rPr>
              <w:t>47.9</w:t>
            </w:r>
          </w:p>
        </w:tc>
        <w:tc>
          <w:tcPr>
            <w:tcW w:w="0" w:type="auto"/>
          </w:tcPr>
          <w:p w14:paraId="10414D81" w14:textId="77777777" w:rsidR="000B4652" w:rsidRDefault="00F26AED">
            <w:pPr>
              <w:jc w:val="right"/>
              <w:rPr>
                <w:sz w:val="16"/>
                <w:szCs w:val="16"/>
              </w:rPr>
            </w:pPr>
            <w:r>
              <w:rPr>
                <w:sz w:val="16"/>
                <w:szCs w:val="16"/>
              </w:rPr>
              <w:t>59.3</w:t>
            </w:r>
          </w:p>
        </w:tc>
        <w:tc>
          <w:tcPr>
            <w:tcW w:w="0" w:type="auto"/>
          </w:tcPr>
          <w:p w14:paraId="10414D82" w14:textId="77777777" w:rsidR="000B4652" w:rsidRDefault="00F26AED">
            <w:pPr>
              <w:jc w:val="right"/>
              <w:rPr>
                <w:sz w:val="16"/>
                <w:szCs w:val="16"/>
              </w:rPr>
            </w:pPr>
            <w:r>
              <w:rPr>
                <w:sz w:val="16"/>
                <w:szCs w:val="16"/>
              </w:rPr>
              <w:t>59.7</w:t>
            </w:r>
          </w:p>
        </w:tc>
        <w:tc>
          <w:tcPr>
            <w:tcW w:w="0" w:type="auto"/>
          </w:tcPr>
          <w:p w14:paraId="10414D83" w14:textId="77777777" w:rsidR="000B4652" w:rsidRDefault="000B4652">
            <w:pPr>
              <w:jc w:val="right"/>
              <w:rPr>
                <w:sz w:val="16"/>
                <w:szCs w:val="16"/>
              </w:rPr>
            </w:pPr>
          </w:p>
        </w:tc>
        <w:tc>
          <w:tcPr>
            <w:tcW w:w="0" w:type="auto"/>
          </w:tcPr>
          <w:p w14:paraId="10414D84" w14:textId="77777777" w:rsidR="000B4652" w:rsidRDefault="000B4652">
            <w:pPr>
              <w:jc w:val="right"/>
              <w:rPr>
                <w:sz w:val="16"/>
                <w:szCs w:val="16"/>
              </w:rPr>
            </w:pPr>
          </w:p>
        </w:tc>
        <w:tc>
          <w:tcPr>
            <w:tcW w:w="0" w:type="auto"/>
          </w:tcPr>
          <w:p w14:paraId="10414D85" w14:textId="77777777" w:rsidR="000B4652" w:rsidRDefault="000B4652">
            <w:pPr>
              <w:jc w:val="right"/>
              <w:rPr>
                <w:sz w:val="16"/>
                <w:szCs w:val="16"/>
              </w:rPr>
            </w:pPr>
          </w:p>
        </w:tc>
      </w:tr>
      <w:tr w:rsidR="000B4652" w14:paraId="10414D90" w14:textId="77777777">
        <w:trPr>
          <w:jc w:val="center"/>
        </w:trPr>
        <w:tc>
          <w:tcPr>
            <w:tcW w:w="0" w:type="auto"/>
          </w:tcPr>
          <w:p w14:paraId="10414D87" w14:textId="77777777" w:rsidR="000B4652" w:rsidRDefault="00F26AED">
            <w:pPr>
              <w:jc w:val="left"/>
              <w:rPr>
                <w:sz w:val="16"/>
                <w:szCs w:val="16"/>
              </w:rPr>
            </w:pPr>
            <w:r>
              <w:rPr>
                <w:sz w:val="16"/>
                <w:szCs w:val="16"/>
              </w:rPr>
              <w:t>Native</w:t>
            </w:r>
          </w:p>
        </w:tc>
        <w:tc>
          <w:tcPr>
            <w:tcW w:w="0" w:type="auto"/>
          </w:tcPr>
          <w:p w14:paraId="10414D88" w14:textId="77777777" w:rsidR="000B4652" w:rsidRDefault="00F26AED">
            <w:pPr>
              <w:jc w:val="left"/>
              <w:rPr>
                <w:i/>
                <w:iCs/>
                <w:sz w:val="16"/>
                <w:szCs w:val="16"/>
              </w:rPr>
            </w:pPr>
            <w:r>
              <w:rPr>
                <w:i/>
                <w:iCs/>
                <w:sz w:val="16"/>
                <w:szCs w:val="16"/>
              </w:rPr>
              <w:t xml:space="preserve">Cyclops </w:t>
            </w:r>
            <w:proofErr w:type="spellStart"/>
            <w:r>
              <w:rPr>
                <w:i/>
                <w:iCs/>
                <w:sz w:val="16"/>
                <w:szCs w:val="16"/>
              </w:rPr>
              <w:t>albidus</w:t>
            </w:r>
            <w:proofErr w:type="spellEnd"/>
          </w:p>
        </w:tc>
        <w:tc>
          <w:tcPr>
            <w:tcW w:w="0" w:type="auto"/>
          </w:tcPr>
          <w:p w14:paraId="10414D89" w14:textId="77777777" w:rsidR="000B4652" w:rsidRDefault="00F26AED">
            <w:pPr>
              <w:jc w:val="left"/>
              <w:rPr>
                <w:sz w:val="16"/>
                <w:szCs w:val="16"/>
              </w:rPr>
            </w:pPr>
            <w:r>
              <w:rPr>
                <w:sz w:val="16"/>
                <w:szCs w:val="16"/>
              </w:rPr>
              <w:t>Plankton</w:t>
            </w:r>
          </w:p>
        </w:tc>
        <w:tc>
          <w:tcPr>
            <w:tcW w:w="0" w:type="auto"/>
          </w:tcPr>
          <w:p w14:paraId="10414D8A" w14:textId="77777777" w:rsidR="000B4652" w:rsidRDefault="00F26AED">
            <w:pPr>
              <w:jc w:val="right"/>
              <w:rPr>
                <w:sz w:val="16"/>
                <w:szCs w:val="16"/>
              </w:rPr>
            </w:pPr>
            <w:r>
              <w:rPr>
                <w:sz w:val="16"/>
                <w:szCs w:val="16"/>
              </w:rPr>
              <w:t>43.6</w:t>
            </w:r>
          </w:p>
        </w:tc>
        <w:tc>
          <w:tcPr>
            <w:tcW w:w="0" w:type="auto"/>
          </w:tcPr>
          <w:p w14:paraId="10414D8B" w14:textId="77777777" w:rsidR="000B4652" w:rsidRDefault="00F26AED">
            <w:pPr>
              <w:jc w:val="right"/>
              <w:rPr>
                <w:sz w:val="16"/>
                <w:szCs w:val="16"/>
              </w:rPr>
            </w:pPr>
            <w:r>
              <w:rPr>
                <w:sz w:val="16"/>
                <w:szCs w:val="16"/>
              </w:rPr>
              <w:t>49.9</w:t>
            </w:r>
          </w:p>
        </w:tc>
        <w:tc>
          <w:tcPr>
            <w:tcW w:w="0" w:type="auto"/>
          </w:tcPr>
          <w:p w14:paraId="10414D8C" w14:textId="77777777" w:rsidR="000B4652" w:rsidRDefault="00F26AED">
            <w:pPr>
              <w:jc w:val="right"/>
              <w:rPr>
                <w:sz w:val="16"/>
                <w:szCs w:val="16"/>
              </w:rPr>
            </w:pPr>
            <w:r>
              <w:rPr>
                <w:sz w:val="16"/>
                <w:szCs w:val="16"/>
              </w:rPr>
              <w:t>54.6</w:t>
            </w:r>
          </w:p>
        </w:tc>
        <w:tc>
          <w:tcPr>
            <w:tcW w:w="0" w:type="auto"/>
          </w:tcPr>
          <w:p w14:paraId="10414D8D" w14:textId="77777777" w:rsidR="000B4652" w:rsidRDefault="00F26AED">
            <w:pPr>
              <w:jc w:val="right"/>
              <w:rPr>
                <w:sz w:val="16"/>
                <w:szCs w:val="16"/>
              </w:rPr>
            </w:pPr>
            <w:r>
              <w:rPr>
                <w:sz w:val="16"/>
                <w:szCs w:val="16"/>
              </w:rPr>
              <w:t>0</w:t>
            </w:r>
          </w:p>
        </w:tc>
        <w:tc>
          <w:tcPr>
            <w:tcW w:w="0" w:type="auto"/>
          </w:tcPr>
          <w:p w14:paraId="10414D8E" w14:textId="77777777" w:rsidR="000B4652" w:rsidRDefault="00F26AED">
            <w:pPr>
              <w:jc w:val="right"/>
              <w:rPr>
                <w:sz w:val="16"/>
                <w:szCs w:val="16"/>
              </w:rPr>
            </w:pPr>
            <w:r>
              <w:rPr>
                <w:sz w:val="16"/>
                <w:szCs w:val="16"/>
              </w:rPr>
              <w:t>1</w:t>
            </w:r>
          </w:p>
        </w:tc>
        <w:tc>
          <w:tcPr>
            <w:tcW w:w="0" w:type="auto"/>
          </w:tcPr>
          <w:p w14:paraId="10414D8F" w14:textId="77777777" w:rsidR="000B4652" w:rsidRDefault="00F26AED">
            <w:pPr>
              <w:jc w:val="right"/>
              <w:rPr>
                <w:sz w:val="16"/>
                <w:szCs w:val="16"/>
              </w:rPr>
            </w:pPr>
            <w:r>
              <w:rPr>
                <w:sz w:val="16"/>
                <w:szCs w:val="16"/>
              </w:rPr>
              <w:t>0.000</w:t>
            </w:r>
          </w:p>
        </w:tc>
      </w:tr>
      <w:tr w:rsidR="000B4652" w14:paraId="10414D9A" w14:textId="77777777">
        <w:trPr>
          <w:jc w:val="center"/>
        </w:trPr>
        <w:tc>
          <w:tcPr>
            <w:tcW w:w="0" w:type="auto"/>
          </w:tcPr>
          <w:p w14:paraId="10414D91" w14:textId="77777777" w:rsidR="000B4652" w:rsidRDefault="00F26AED">
            <w:pPr>
              <w:jc w:val="left"/>
              <w:rPr>
                <w:sz w:val="16"/>
                <w:szCs w:val="16"/>
              </w:rPr>
            </w:pPr>
            <w:r>
              <w:rPr>
                <w:sz w:val="16"/>
                <w:szCs w:val="16"/>
              </w:rPr>
              <w:t>Native</w:t>
            </w:r>
          </w:p>
        </w:tc>
        <w:tc>
          <w:tcPr>
            <w:tcW w:w="0" w:type="auto"/>
          </w:tcPr>
          <w:p w14:paraId="10414D92" w14:textId="77777777" w:rsidR="000B4652" w:rsidRDefault="00F26AED">
            <w:pPr>
              <w:jc w:val="left"/>
              <w:rPr>
                <w:i/>
                <w:iCs/>
                <w:sz w:val="16"/>
                <w:szCs w:val="16"/>
              </w:rPr>
            </w:pPr>
            <w:r>
              <w:rPr>
                <w:i/>
                <w:iCs/>
                <w:sz w:val="16"/>
                <w:szCs w:val="16"/>
              </w:rPr>
              <w:t xml:space="preserve">Cyclops </w:t>
            </w:r>
            <w:proofErr w:type="spellStart"/>
            <w:r>
              <w:rPr>
                <w:i/>
                <w:iCs/>
                <w:sz w:val="16"/>
                <w:szCs w:val="16"/>
              </w:rPr>
              <w:t>bicuspidatus</w:t>
            </w:r>
            <w:proofErr w:type="spellEnd"/>
          </w:p>
        </w:tc>
        <w:tc>
          <w:tcPr>
            <w:tcW w:w="0" w:type="auto"/>
          </w:tcPr>
          <w:p w14:paraId="10414D93" w14:textId="77777777" w:rsidR="000B4652" w:rsidRDefault="00F26AED">
            <w:pPr>
              <w:jc w:val="left"/>
              <w:rPr>
                <w:sz w:val="16"/>
                <w:szCs w:val="16"/>
              </w:rPr>
            </w:pPr>
            <w:r>
              <w:rPr>
                <w:sz w:val="16"/>
                <w:szCs w:val="16"/>
              </w:rPr>
              <w:t>Plankton</w:t>
            </w:r>
          </w:p>
        </w:tc>
        <w:tc>
          <w:tcPr>
            <w:tcW w:w="0" w:type="auto"/>
          </w:tcPr>
          <w:p w14:paraId="10414D94" w14:textId="77777777" w:rsidR="000B4652" w:rsidRDefault="00F26AED">
            <w:pPr>
              <w:jc w:val="right"/>
              <w:rPr>
                <w:sz w:val="16"/>
                <w:szCs w:val="16"/>
              </w:rPr>
            </w:pPr>
            <w:r>
              <w:rPr>
                <w:sz w:val="16"/>
                <w:szCs w:val="16"/>
              </w:rPr>
              <w:t>42.2</w:t>
            </w:r>
          </w:p>
        </w:tc>
        <w:tc>
          <w:tcPr>
            <w:tcW w:w="0" w:type="auto"/>
          </w:tcPr>
          <w:p w14:paraId="10414D95" w14:textId="77777777" w:rsidR="000B4652" w:rsidRDefault="00F26AED">
            <w:pPr>
              <w:jc w:val="right"/>
              <w:rPr>
                <w:sz w:val="16"/>
                <w:szCs w:val="16"/>
              </w:rPr>
            </w:pPr>
            <w:r>
              <w:rPr>
                <w:sz w:val="16"/>
                <w:szCs w:val="16"/>
              </w:rPr>
              <w:t>69.4</w:t>
            </w:r>
          </w:p>
        </w:tc>
        <w:tc>
          <w:tcPr>
            <w:tcW w:w="0" w:type="auto"/>
          </w:tcPr>
          <w:p w14:paraId="10414D96" w14:textId="77777777" w:rsidR="000B4652" w:rsidRDefault="00F26AED">
            <w:pPr>
              <w:jc w:val="right"/>
              <w:rPr>
                <w:sz w:val="16"/>
                <w:szCs w:val="16"/>
              </w:rPr>
            </w:pPr>
            <w:r>
              <w:rPr>
                <w:sz w:val="16"/>
                <w:szCs w:val="16"/>
              </w:rPr>
              <w:t>69.6</w:t>
            </w:r>
          </w:p>
        </w:tc>
        <w:tc>
          <w:tcPr>
            <w:tcW w:w="0" w:type="auto"/>
          </w:tcPr>
          <w:p w14:paraId="10414D97" w14:textId="77777777" w:rsidR="000B4652" w:rsidRDefault="00F26AED">
            <w:pPr>
              <w:jc w:val="right"/>
              <w:rPr>
                <w:sz w:val="16"/>
                <w:szCs w:val="16"/>
              </w:rPr>
            </w:pPr>
            <w:r>
              <w:rPr>
                <w:sz w:val="16"/>
                <w:szCs w:val="16"/>
              </w:rPr>
              <w:t>0</w:t>
            </w:r>
          </w:p>
        </w:tc>
        <w:tc>
          <w:tcPr>
            <w:tcW w:w="0" w:type="auto"/>
          </w:tcPr>
          <w:p w14:paraId="10414D98" w14:textId="77777777" w:rsidR="000B4652" w:rsidRDefault="00F26AED">
            <w:pPr>
              <w:jc w:val="right"/>
              <w:rPr>
                <w:sz w:val="16"/>
                <w:szCs w:val="16"/>
              </w:rPr>
            </w:pPr>
            <w:r>
              <w:rPr>
                <w:sz w:val="16"/>
                <w:szCs w:val="16"/>
              </w:rPr>
              <w:t>9</w:t>
            </w:r>
          </w:p>
        </w:tc>
        <w:tc>
          <w:tcPr>
            <w:tcW w:w="0" w:type="auto"/>
          </w:tcPr>
          <w:p w14:paraId="10414D99" w14:textId="77777777" w:rsidR="000B4652" w:rsidRDefault="00F26AED">
            <w:pPr>
              <w:jc w:val="right"/>
              <w:rPr>
                <w:sz w:val="16"/>
                <w:szCs w:val="16"/>
              </w:rPr>
            </w:pPr>
            <w:r>
              <w:rPr>
                <w:sz w:val="16"/>
                <w:szCs w:val="16"/>
              </w:rPr>
              <w:t>0.000</w:t>
            </w:r>
          </w:p>
        </w:tc>
      </w:tr>
      <w:tr w:rsidR="000B4652" w14:paraId="10414DA4" w14:textId="77777777">
        <w:trPr>
          <w:jc w:val="center"/>
        </w:trPr>
        <w:tc>
          <w:tcPr>
            <w:tcW w:w="0" w:type="auto"/>
          </w:tcPr>
          <w:p w14:paraId="10414D9B" w14:textId="77777777" w:rsidR="000B4652" w:rsidRDefault="00F26AED">
            <w:pPr>
              <w:jc w:val="left"/>
              <w:rPr>
                <w:sz w:val="16"/>
                <w:szCs w:val="16"/>
              </w:rPr>
            </w:pPr>
            <w:r>
              <w:rPr>
                <w:sz w:val="16"/>
                <w:szCs w:val="16"/>
              </w:rPr>
              <w:t>Native</w:t>
            </w:r>
          </w:p>
        </w:tc>
        <w:tc>
          <w:tcPr>
            <w:tcW w:w="0" w:type="auto"/>
          </w:tcPr>
          <w:p w14:paraId="10414D9C" w14:textId="77777777" w:rsidR="000B4652" w:rsidRDefault="00F26AED">
            <w:pPr>
              <w:jc w:val="left"/>
              <w:rPr>
                <w:i/>
                <w:iCs/>
                <w:sz w:val="16"/>
                <w:szCs w:val="16"/>
              </w:rPr>
            </w:pPr>
            <w:r>
              <w:rPr>
                <w:i/>
                <w:iCs/>
                <w:sz w:val="16"/>
                <w:szCs w:val="16"/>
              </w:rPr>
              <w:t xml:space="preserve">Cyclops </w:t>
            </w:r>
            <w:proofErr w:type="spellStart"/>
            <w:r>
              <w:rPr>
                <w:i/>
                <w:iCs/>
                <w:sz w:val="16"/>
                <w:szCs w:val="16"/>
              </w:rPr>
              <w:t>fimbriatus</w:t>
            </w:r>
            <w:proofErr w:type="spellEnd"/>
          </w:p>
        </w:tc>
        <w:tc>
          <w:tcPr>
            <w:tcW w:w="0" w:type="auto"/>
          </w:tcPr>
          <w:p w14:paraId="10414D9D" w14:textId="77777777" w:rsidR="000B4652" w:rsidRDefault="00F26AED">
            <w:pPr>
              <w:jc w:val="left"/>
              <w:rPr>
                <w:sz w:val="16"/>
                <w:szCs w:val="16"/>
              </w:rPr>
            </w:pPr>
            <w:r>
              <w:rPr>
                <w:sz w:val="16"/>
                <w:szCs w:val="16"/>
              </w:rPr>
              <w:t>Plankton</w:t>
            </w:r>
          </w:p>
        </w:tc>
        <w:tc>
          <w:tcPr>
            <w:tcW w:w="0" w:type="auto"/>
          </w:tcPr>
          <w:p w14:paraId="10414D9E" w14:textId="77777777" w:rsidR="000B4652" w:rsidRDefault="00F26AED">
            <w:pPr>
              <w:jc w:val="right"/>
              <w:rPr>
                <w:sz w:val="16"/>
                <w:szCs w:val="16"/>
              </w:rPr>
            </w:pPr>
            <w:r>
              <w:rPr>
                <w:sz w:val="16"/>
                <w:szCs w:val="16"/>
              </w:rPr>
              <w:t>49.6</w:t>
            </w:r>
          </w:p>
        </w:tc>
        <w:tc>
          <w:tcPr>
            <w:tcW w:w="0" w:type="auto"/>
          </w:tcPr>
          <w:p w14:paraId="10414D9F" w14:textId="77777777" w:rsidR="000B4652" w:rsidRDefault="00F26AED">
            <w:pPr>
              <w:jc w:val="right"/>
              <w:rPr>
                <w:sz w:val="16"/>
                <w:szCs w:val="16"/>
              </w:rPr>
            </w:pPr>
            <w:r>
              <w:rPr>
                <w:sz w:val="16"/>
                <w:szCs w:val="16"/>
              </w:rPr>
              <w:t>49.6</w:t>
            </w:r>
          </w:p>
        </w:tc>
        <w:tc>
          <w:tcPr>
            <w:tcW w:w="0" w:type="auto"/>
          </w:tcPr>
          <w:p w14:paraId="10414DA0" w14:textId="77777777" w:rsidR="000B4652" w:rsidRDefault="00F26AED">
            <w:pPr>
              <w:jc w:val="right"/>
              <w:rPr>
                <w:sz w:val="16"/>
                <w:szCs w:val="16"/>
              </w:rPr>
            </w:pPr>
            <w:r>
              <w:rPr>
                <w:sz w:val="16"/>
                <w:szCs w:val="16"/>
              </w:rPr>
              <w:t>49.8</w:t>
            </w:r>
          </w:p>
        </w:tc>
        <w:tc>
          <w:tcPr>
            <w:tcW w:w="0" w:type="auto"/>
          </w:tcPr>
          <w:p w14:paraId="10414DA1" w14:textId="77777777" w:rsidR="000B4652" w:rsidRDefault="000B4652">
            <w:pPr>
              <w:jc w:val="right"/>
              <w:rPr>
                <w:sz w:val="16"/>
                <w:szCs w:val="16"/>
              </w:rPr>
            </w:pPr>
          </w:p>
        </w:tc>
        <w:tc>
          <w:tcPr>
            <w:tcW w:w="0" w:type="auto"/>
          </w:tcPr>
          <w:p w14:paraId="10414DA2" w14:textId="77777777" w:rsidR="000B4652" w:rsidRDefault="000B4652">
            <w:pPr>
              <w:jc w:val="right"/>
              <w:rPr>
                <w:sz w:val="16"/>
                <w:szCs w:val="16"/>
              </w:rPr>
            </w:pPr>
          </w:p>
        </w:tc>
        <w:tc>
          <w:tcPr>
            <w:tcW w:w="0" w:type="auto"/>
          </w:tcPr>
          <w:p w14:paraId="10414DA3" w14:textId="77777777" w:rsidR="000B4652" w:rsidRDefault="000B4652">
            <w:pPr>
              <w:jc w:val="right"/>
              <w:rPr>
                <w:sz w:val="16"/>
                <w:szCs w:val="16"/>
              </w:rPr>
            </w:pPr>
          </w:p>
        </w:tc>
      </w:tr>
      <w:tr w:rsidR="000B4652" w14:paraId="10414DAE" w14:textId="77777777">
        <w:trPr>
          <w:jc w:val="center"/>
        </w:trPr>
        <w:tc>
          <w:tcPr>
            <w:tcW w:w="0" w:type="auto"/>
          </w:tcPr>
          <w:p w14:paraId="10414DA5" w14:textId="77777777" w:rsidR="000B4652" w:rsidRDefault="00F26AED">
            <w:pPr>
              <w:jc w:val="left"/>
              <w:rPr>
                <w:sz w:val="16"/>
                <w:szCs w:val="16"/>
              </w:rPr>
            </w:pPr>
            <w:r>
              <w:rPr>
                <w:sz w:val="16"/>
                <w:szCs w:val="16"/>
              </w:rPr>
              <w:t>Native</w:t>
            </w:r>
          </w:p>
        </w:tc>
        <w:tc>
          <w:tcPr>
            <w:tcW w:w="0" w:type="auto"/>
          </w:tcPr>
          <w:p w14:paraId="10414DA6" w14:textId="77777777" w:rsidR="000B4652" w:rsidRDefault="00F26AED">
            <w:pPr>
              <w:jc w:val="left"/>
              <w:rPr>
                <w:i/>
                <w:iCs/>
                <w:sz w:val="16"/>
                <w:szCs w:val="16"/>
              </w:rPr>
            </w:pPr>
            <w:r>
              <w:rPr>
                <w:i/>
                <w:iCs/>
                <w:sz w:val="16"/>
                <w:szCs w:val="16"/>
              </w:rPr>
              <w:t>Cyclops insignis</w:t>
            </w:r>
          </w:p>
        </w:tc>
        <w:tc>
          <w:tcPr>
            <w:tcW w:w="0" w:type="auto"/>
          </w:tcPr>
          <w:p w14:paraId="10414DA7" w14:textId="77777777" w:rsidR="000B4652" w:rsidRDefault="00F26AED">
            <w:pPr>
              <w:jc w:val="left"/>
              <w:rPr>
                <w:sz w:val="16"/>
                <w:szCs w:val="16"/>
              </w:rPr>
            </w:pPr>
            <w:r>
              <w:rPr>
                <w:sz w:val="16"/>
                <w:szCs w:val="16"/>
              </w:rPr>
              <w:t>Plankton</w:t>
            </w:r>
          </w:p>
        </w:tc>
        <w:tc>
          <w:tcPr>
            <w:tcW w:w="0" w:type="auto"/>
          </w:tcPr>
          <w:p w14:paraId="10414DA8" w14:textId="77777777" w:rsidR="000B4652" w:rsidRDefault="00F26AED">
            <w:pPr>
              <w:jc w:val="right"/>
              <w:rPr>
                <w:sz w:val="16"/>
                <w:szCs w:val="16"/>
              </w:rPr>
            </w:pPr>
            <w:r>
              <w:rPr>
                <w:sz w:val="16"/>
                <w:szCs w:val="16"/>
              </w:rPr>
              <w:t>50.2</w:t>
            </w:r>
          </w:p>
        </w:tc>
        <w:tc>
          <w:tcPr>
            <w:tcW w:w="0" w:type="auto"/>
          </w:tcPr>
          <w:p w14:paraId="10414DA9" w14:textId="77777777" w:rsidR="000B4652" w:rsidRDefault="00F26AED">
            <w:pPr>
              <w:jc w:val="right"/>
              <w:rPr>
                <w:sz w:val="16"/>
                <w:szCs w:val="16"/>
              </w:rPr>
            </w:pPr>
            <w:r>
              <w:rPr>
                <w:sz w:val="16"/>
                <w:szCs w:val="16"/>
              </w:rPr>
              <w:t>60.2</w:t>
            </w:r>
          </w:p>
        </w:tc>
        <w:tc>
          <w:tcPr>
            <w:tcW w:w="0" w:type="auto"/>
          </w:tcPr>
          <w:p w14:paraId="10414DAA" w14:textId="77777777" w:rsidR="000B4652" w:rsidRDefault="00F26AED">
            <w:pPr>
              <w:jc w:val="right"/>
              <w:rPr>
                <w:sz w:val="16"/>
                <w:szCs w:val="16"/>
              </w:rPr>
            </w:pPr>
            <w:r>
              <w:rPr>
                <w:sz w:val="16"/>
                <w:szCs w:val="16"/>
              </w:rPr>
              <w:t>63.2</w:t>
            </w:r>
          </w:p>
        </w:tc>
        <w:tc>
          <w:tcPr>
            <w:tcW w:w="0" w:type="auto"/>
          </w:tcPr>
          <w:p w14:paraId="10414DAB" w14:textId="77777777" w:rsidR="000B4652" w:rsidRDefault="00F26AED">
            <w:pPr>
              <w:jc w:val="right"/>
              <w:rPr>
                <w:sz w:val="16"/>
                <w:szCs w:val="16"/>
              </w:rPr>
            </w:pPr>
            <w:r>
              <w:rPr>
                <w:sz w:val="16"/>
                <w:szCs w:val="16"/>
              </w:rPr>
              <w:t>0</w:t>
            </w:r>
          </w:p>
        </w:tc>
        <w:tc>
          <w:tcPr>
            <w:tcW w:w="0" w:type="auto"/>
          </w:tcPr>
          <w:p w14:paraId="10414DAC" w14:textId="77777777" w:rsidR="000B4652" w:rsidRDefault="00F26AED">
            <w:pPr>
              <w:jc w:val="right"/>
              <w:rPr>
                <w:sz w:val="16"/>
                <w:szCs w:val="16"/>
              </w:rPr>
            </w:pPr>
            <w:r>
              <w:rPr>
                <w:sz w:val="16"/>
                <w:szCs w:val="16"/>
              </w:rPr>
              <w:t>2</w:t>
            </w:r>
          </w:p>
        </w:tc>
        <w:tc>
          <w:tcPr>
            <w:tcW w:w="0" w:type="auto"/>
          </w:tcPr>
          <w:p w14:paraId="10414DAD" w14:textId="77777777" w:rsidR="000B4652" w:rsidRDefault="00F26AED">
            <w:pPr>
              <w:jc w:val="right"/>
              <w:rPr>
                <w:sz w:val="16"/>
                <w:szCs w:val="16"/>
              </w:rPr>
            </w:pPr>
            <w:r>
              <w:rPr>
                <w:sz w:val="16"/>
                <w:szCs w:val="16"/>
              </w:rPr>
              <w:t>0.000</w:t>
            </w:r>
          </w:p>
        </w:tc>
      </w:tr>
      <w:tr w:rsidR="000B4652" w14:paraId="10414DB8" w14:textId="77777777">
        <w:trPr>
          <w:jc w:val="center"/>
        </w:trPr>
        <w:tc>
          <w:tcPr>
            <w:tcW w:w="0" w:type="auto"/>
          </w:tcPr>
          <w:p w14:paraId="10414DAF" w14:textId="77777777" w:rsidR="000B4652" w:rsidRDefault="00F26AED">
            <w:pPr>
              <w:jc w:val="left"/>
              <w:rPr>
                <w:sz w:val="16"/>
                <w:szCs w:val="16"/>
              </w:rPr>
            </w:pPr>
            <w:r>
              <w:rPr>
                <w:sz w:val="16"/>
                <w:szCs w:val="16"/>
              </w:rPr>
              <w:t>Native</w:t>
            </w:r>
          </w:p>
        </w:tc>
        <w:tc>
          <w:tcPr>
            <w:tcW w:w="0" w:type="auto"/>
          </w:tcPr>
          <w:p w14:paraId="10414DB0" w14:textId="77777777" w:rsidR="000B4652" w:rsidRDefault="00F26AED">
            <w:pPr>
              <w:jc w:val="left"/>
              <w:rPr>
                <w:i/>
                <w:iCs/>
                <w:sz w:val="16"/>
                <w:szCs w:val="16"/>
              </w:rPr>
            </w:pPr>
            <w:r>
              <w:rPr>
                <w:i/>
                <w:iCs/>
                <w:sz w:val="16"/>
                <w:szCs w:val="16"/>
              </w:rPr>
              <w:t xml:space="preserve">Cyclops </w:t>
            </w:r>
            <w:proofErr w:type="spellStart"/>
            <w:r>
              <w:rPr>
                <w:i/>
                <w:iCs/>
                <w:sz w:val="16"/>
                <w:szCs w:val="16"/>
              </w:rPr>
              <w:t>kolensis</w:t>
            </w:r>
            <w:proofErr w:type="spellEnd"/>
          </w:p>
        </w:tc>
        <w:tc>
          <w:tcPr>
            <w:tcW w:w="0" w:type="auto"/>
          </w:tcPr>
          <w:p w14:paraId="10414DB1" w14:textId="77777777" w:rsidR="000B4652" w:rsidRDefault="00F26AED">
            <w:pPr>
              <w:jc w:val="left"/>
              <w:rPr>
                <w:sz w:val="16"/>
                <w:szCs w:val="16"/>
              </w:rPr>
            </w:pPr>
            <w:r>
              <w:rPr>
                <w:sz w:val="16"/>
                <w:szCs w:val="16"/>
              </w:rPr>
              <w:t>Plankton</w:t>
            </w:r>
          </w:p>
        </w:tc>
        <w:tc>
          <w:tcPr>
            <w:tcW w:w="0" w:type="auto"/>
          </w:tcPr>
          <w:p w14:paraId="10414DB2" w14:textId="77777777" w:rsidR="000B4652" w:rsidRDefault="00F26AED">
            <w:pPr>
              <w:jc w:val="right"/>
              <w:rPr>
                <w:sz w:val="16"/>
                <w:szCs w:val="16"/>
              </w:rPr>
            </w:pPr>
            <w:r>
              <w:rPr>
                <w:sz w:val="16"/>
                <w:szCs w:val="16"/>
              </w:rPr>
              <w:t>51.9</w:t>
            </w:r>
          </w:p>
        </w:tc>
        <w:tc>
          <w:tcPr>
            <w:tcW w:w="0" w:type="auto"/>
          </w:tcPr>
          <w:p w14:paraId="10414DB3" w14:textId="77777777" w:rsidR="000B4652" w:rsidRDefault="00F26AED">
            <w:pPr>
              <w:jc w:val="right"/>
              <w:rPr>
                <w:sz w:val="16"/>
                <w:szCs w:val="16"/>
              </w:rPr>
            </w:pPr>
            <w:r>
              <w:rPr>
                <w:sz w:val="16"/>
                <w:szCs w:val="16"/>
              </w:rPr>
              <w:t>55.8</w:t>
            </w:r>
          </w:p>
        </w:tc>
        <w:tc>
          <w:tcPr>
            <w:tcW w:w="0" w:type="auto"/>
          </w:tcPr>
          <w:p w14:paraId="10414DB4" w14:textId="77777777" w:rsidR="000B4652" w:rsidRDefault="00F26AED">
            <w:pPr>
              <w:jc w:val="right"/>
              <w:rPr>
                <w:sz w:val="16"/>
                <w:szCs w:val="16"/>
              </w:rPr>
            </w:pPr>
            <w:r>
              <w:rPr>
                <w:sz w:val="16"/>
                <w:szCs w:val="16"/>
              </w:rPr>
              <w:t>72.4</w:t>
            </w:r>
          </w:p>
        </w:tc>
        <w:tc>
          <w:tcPr>
            <w:tcW w:w="0" w:type="auto"/>
          </w:tcPr>
          <w:p w14:paraId="10414DB5" w14:textId="77777777" w:rsidR="000B4652" w:rsidRDefault="00F26AED">
            <w:pPr>
              <w:jc w:val="right"/>
              <w:rPr>
                <w:sz w:val="16"/>
                <w:szCs w:val="16"/>
              </w:rPr>
            </w:pPr>
            <w:r>
              <w:rPr>
                <w:sz w:val="16"/>
                <w:szCs w:val="16"/>
              </w:rPr>
              <w:t>0</w:t>
            </w:r>
          </w:p>
        </w:tc>
        <w:tc>
          <w:tcPr>
            <w:tcW w:w="0" w:type="auto"/>
          </w:tcPr>
          <w:p w14:paraId="10414DB6" w14:textId="77777777" w:rsidR="000B4652" w:rsidRDefault="00F26AED">
            <w:pPr>
              <w:jc w:val="right"/>
              <w:rPr>
                <w:sz w:val="16"/>
                <w:szCs w:val="16"/>
              </w:rPr>
            </w:pPr>
            <w:r>
              <w:rPr>
                <w:sz w:val="16"/>
                <w:szCs w:val="16"/>
              </w:rPr>
              <w:t>1</w:t>
            </w:r>
          </w:p>
        </w:tc>
        <w:tc>
          <w:tcPr>
            <w:tcW w:w="0" w:type="auto"/>
          </w:tcPr>
          <w:p w14:paraId="10414DB7" w14:textId="77777777" w:rsidR="000B4652" w:rsidRDefault="00F26AED">
            <w:pPr>
              <w:jc w:val="right"/>
              <w:rPr>
                <w:sz w:val="16"/>
                <w:szCs w:val="16"/>
              </w:rPr>
            </w:pPr>
            <w:r>
              <w:rPr>
                <w:sz w:val="16"/>
                <w:szCs w:val="16"/>
              </w:rPr>
              <w:t>0.000</w:t>
            </w:r>
          </w:p>
        </w:tc>
      </w:tr>
      <w:tr w:rsidR="000B4652" w14:paraId="10414DC2" w14:textId="77777777">
        <w:trPr>
          <w:jc w:val="center"/>
        </w:trPr>
        <w:tc>
          <w:tcPr>
            <w:tcW w:w="0" w:type="auto"/>
          </w:tcPr>
          <w:p w14:paraId="10414DB9" w14:textId="77777777" w:rsidR="000B4652" w:rsidRDefault="00F26AED">
            <w:pPr>
              <w:jc w:val="left"/>
              <w:rPr>
                <w:sz w:val="16"/>
                <w:szCs w:val="16"/>
              </w:rPr>
            </w:pPr>
            <w:r>
              <w:rPr>
                <w:sz w:val="16"/>
                <w:szCs w:val="16"/>
              </w:rPr>
              <w:t>Native</w:t>
            </w:r>
          </w:p>
        </w:tc>
        <w:tc>
          <w:tcPr>
            <w:tcW w:w="0" w:type="auto"/>
          </w:tcPr>
          <w:p w14:paraId="10414DBA" w14:textId="77777777" w:rsidR="000B4652" w:rsidRDefault="00F26AED">
            <w:pPr>
              <w:jc w:val="left"/>
              <w:rPr>
                <w:i/>
                <w:iCs/>
                <w:sz w:val="16"/>
                <w:szCs w:val="16"/>
              </w:rPr>
            </w:pPr>
            <w:r>
              <w:rPr>
                <w:i/>
                <w:iCs/>
                <w:sz w:val="16"/>
                <w:szCs w:val="16"/>
              </w:rPr>
              <w:t xml:space="preserve">Cyclops </w:t>
            </w:r>
            <w:proofErr w:type="spellStart"/>
            <w:r>
              <w:rPr>
                <w:i/>
                <w:iCs/>
                <w:sz w:val="16"/>
                <w:szCs w:val="16"/>
              </w:rPr>
              <w:t>lacustris</w:t>
            </w:r>
            <w:proofErr w:type="spellEnd"/>
          </w:p>
        </w:tc>
        <w:tc>
          <w:tcPr>
            <w:tcW w:w="0" w:type="auto"/>
          </w:tcPr>
          <w:p w14:paraId="10414DBB" w14:textId="77777777" w:rsidR="000B4652" w:rsidRDefault="00F26AED">
            <w:pPr>
              <w:jc w:val="left"/>
              <w:rPr>
                <w:sz w:val="16"/>
                <w:szCs w:val="16"/>
              </w:rPr>
            </w:pPr>
            <w:r>
              <w:rPr>
                <w:sz w:val="16"/>
                <w:szCs w:val="16"/>
              </w:rPr>
              <w:t>Plankton</w:t>
            </w:r>
          </w:p>
        </w:tc>
        <w:tc>
          <w:tcPr>
            <w:tcW w:w="0" w:type="auto"/>
          </w:tcPr>
          <w:p w14:paraId="10414DBC" w14:textId="77777777" w:rsidR="000B4652" w:rsidRDefault="00F26AED">
            <w:pPr>
              <w:jc w:val="right"/>
              <w:rPr>
                <w:sz w:val="16"/>
                <w:szCs w:val="16"/>
              </w:rPr>
            </w:pPr>
            <w:r>
              <w:rPr>
                <w:sz w:val="16"/>
                <w:szCs w:val="16"/>
              </w:rPr>
              <w:t>59.2</w:t>
            </w:r>
          </w:p>
        </w:tc>
        <w:tc>
          <w:tcPr>
            <w:tcW w:w="0" w:type="auto"/>
          </w:tcPr>
          <w:p w14:paraId="10414DBD" w14:textId="77777777" w:rsidR="000B4652" w:rsidRDefault="00F26AED">
            <w:pPr>
              <w:jc w:val="right"/>
              <w:rPr>
                <w:sz w:val="16"/>
                <w:szCs w:val="16"/>
              </w:rPr>
            </w:pPr>
            <w:r>
              <w:rPr>
                <w:sz w:val="16"/>
                <w:szCs w:val="16"/>
              </w:rPr>
              <w:t>59.7</w:t>
            </w:r>
          </w:p>
        </w:tc>
        <w:tc>
          <w:tcPr>
            <w:tcW w:w="0" w:type="auto"/>
          </w:tcPr>
          <w:p w14:paraId="10414DBE" w14:textId="77777777" w:rsidR="000B4652" w:rsidRDefault="00F26AED">
            <w:pPr>
              <w:jc w:val="right"/>
              <w:rPr>
                <w:sz w:val="16"/>
                <w:szCs w:val="16"/>
              </w:rPr>
            </w:pPr>
            <w:r>
              <w:rPr>
                <w:sz w:val="16"/>
                <w:szCs w:val="16"/>
              </w:rPr>
              <w:t>60.8</w:t>
            </w:r>
          </w:p>
        </w:tc>
        <w:tc>
          <w:tcPr>
            <w:tcW w:w="0" w:type="auto"/>
          </w:tcPr>
          <w:p w14:paraId="10414DBF" w14:textId="77777777" w:rsidR="000B4652" w:rsidRDefault="000B4652">
            <w:pPr>
              <w:jc w:val="right"/>
              <w:rPr>
                <w:sz w:val="16"/>
                <w:szCs w:val="16"/>
              </w:rPr>
            </w:pPr>
          </w:p>
        </w:tc>
        <w:tc>
          <w:tcPr>
            <w:tcW w:w="0" w:type="auto"/>
          </w:tcPr>
          <w:p w14:paraId="10414DC0" w14:textId="77777777" w:rsidR="000B4652" w:rsidRDefault="000B4652">
            <w:pPr>
              <w:jc w:val="right"/>
              <w:rPr>
                <w:sz w:val="16"/>
                <w:szCs w:val="16"/>
              </w:rPr>
            </w:pPr>
          </w:p>
        </w:tc>
        <w:tc>
          <w:tcPr>
            <w:tcW w:w="0" w:type="auto"/>
          </w:tcPr>
          <w:p w14:paraId="10414DC1" w14:textId="77777777" w:rsidR="000B4652" w:rsidRDefault="000B4652">
            <w:pPr>
              <w:jc w:val="right"/>
              <w:rPr>
                <w:sz w:val="16"/>
                <w:szCs w:val="16"/>
              </w:rPr>
            </w:pPr>
          </w:p>
        </w:tc>
      </w:tr>
      <w:tr w:rsidR="000B4652" w14:paraId="10414DCC" w14:textId="77777777">
        <w:trPr>
          <w:jc w:val="center"/>
        </w:trPr>
        <w:tc>
          <w:tcPr>
            <w:tcW w:w="0" w:type="auto"/>
          </w:tcPr>
          <w:p w14:paraId="10414DC3" w14:textId="77777777" w:rsidR="000B4652" w:rsidRDefault="00F26AED">
            <w:pPr>
              <w:jc w:val="left"/>
              <w:rPr>
                <w:sz w:val="16"/>
                <w:szCs w:val="16"/>
              </w:rPr>
            </w:pPr>
            <w:r>
              <w:rPr>
                <w:sz w:val="16"/>
                <w:szCs w:val="16"/>
              </w:rPr>
              <w:t>Native</w:t>
            </w:r>
          </w:p>
        </w:tc>
        <w:tc>
          <w:tcPr>
            <w:tcW w:w="0" w:type="auto"/>
          </w:tcPr>
          <w:p w14:paraId="10414DC4" w14:textId="77777777" w:rsidR="000B4652" w:rsidRDefault="00F26AED">
            <w:pPr>
              <w:jc w:val="left"/>
              <w:rPr>
                <w:i/>
                <w:iCs/>
                <w:sz w:val="16"/>
                <w:szCs w:val="16"/>
              </w:rPr>
            </w:pPr>
            <w:r>
              <w:rPr>
                <w:i/>
                <w:iCs/>
                <w:sz w:val="16"/>
                <w:szCs w:val="16"/>
              </w:rPr>
              <w:t xml:space="preserve">Cyclops </w:t>
            </w:r>
            <w:proofErr w:type="spellStart"/>
            <w:r>
              <w:rPr>
                <w:i/>
                <w:iCs/>
                <w:sz w:val="16"/>
                <w:szCs w:val="16"/>
              </w:rPr>
              <w:t>leuckarti</w:t>
            </w:r>
            <w:proofErr w:type="spellEnd"/>
          </w:p>
        </w:tc>
        <w:tc>
          <w:tcPr>
            <w:tcW w:w="0" w:type="auto"/>
          </w:tcPr>
          <w:p w14:paraId="10414DC5" w14:textId="77777777" w:rsidR="000B4652" w:rsidRDefault="00F26AED">
            <w:pPr>
              <w:jc w:val="left"/>
              <w:rPr>
                <w:sz w:val="16"/>
                <w:szCs w:val="16"/>
              </w:rPr>
            </w:pPr>
            <w:r>
              <w:rPr>
                <w:sz w:val="16"/>
                <w:szCs w:val="16"/>
              </w:rPr>
              <w:t>Plankton</w:t>
            </w:r>
          </w:p>
        </w:tc>
        <w:tc>
          <w:tcPr>
            <w:tcW w:w="0" w:type="auto"/>
          </w:tcPr>
          <w:p w14:paraId="10414DC6" w14:textId="77777777" w:rsidR="000B4652" w:rsidRDefault="00F26AED">
            <w:pPr>
              <w:jc w:val="right"/>
              <w:rPr>
                <w:sz w:val="16"/>
                <w:szCs w:val="16"/>
              </w:rPr>
            </w:pPr>
            <w:r>
              <w:rPr>
                <w:sz w:val="16"/>
                <w:szCs w:val="16"/>
              </w:rPr>
              <w:t>-15.4</w:t>
            </w:r>
          </w:p>
        </w:tc>
        <w:tc>
          <w:tcPr>
            <w:tcW w:w="0" w:type="auto"/>
          </w:tcPr>
          <w:p w14:paraId="10414DC7" w14:textId="77777777" w:rsidR="000B4652" w:rsidRDefault="00F26AED">
            <w:pPr>
              <w:jc w:val="right"/>
              <w:rPr>
                <w:sz w:val="16"/>
                <w:szCs w:val="16"/>
              </w:rPr>
            </w:pPr>
            <w:r>
              <w:rPr>
                <w:sz w:val="16"/>
                <w:szCs w:val="16"/>
              </w:rPr>
              <w:t>49.9</w:t>
            </w:r>
          </w:p>
        </w:tc>
        <w:tc>
          <w:tcPr>
            <w:tcW w:w="0" w:type="auto"/>
          </w:tcPr>
          <w:p w14:paraId="10414DC8" w14:textId="77777777" w:rsidR="000B4652" w:rsidRDefault="00F26AED">
            <w:pPr>
              <w:jc w:val="right"/>
              <w:rPr>
                <w:sz w:val="16"/>
                <w:szCs w:val="16"/>
              </w:rPr>
            </w:pPr>
            <w:r>
              <w:rPr>
                <w:sz w:val="16"/>
                <w:szCs w:val="16"/>
              </w:rPr>
              <w:t>50.1</w:t>
            </w:r>
          </w:p>
        </w:tc>
        <w:tc>
          <w:tcPr>
            <w:tcW w:w="0" w:type="auto"/>
          </w:tcPr>
          <w:p w14:paraId="10414DC9" w14:textId="77777777" w:rsidR="000B4652" w:rsidRDefault="000B4652">
            <w:pPr>
              <w:jc w:val="right"/>
              <w:rPr>
                <w:sz w:val="16"/>
                <w:szCs w:val="16"/>
              </w:rPr>
            </w:pPr>
          </w:p>
        </w:tc>
        <w:tc>
          <w:tcPr>
            <w:tcW w:w="0" w:type="auto"/>
          </w:tcPr>
          <w:p w14:paraId="10414DCA" w14:textId="77777777" w:rsidR="000B4652" w:rsidRDefault="000B4652">
            <w:pPr>
              <w:jc w:val="right"/>
              <w:rPr>
                <w:sz w:val="16"/>
                <w:szCs w:val="16"/>
              </w:rPr>
            </w:pPr>
          </w:p>
        </w:tc>
        <w:tc>
          <w:tcPr>
            <w:tcW w:w="0" w:type="auto"/>
          </w:tcPr>
          <w:p w14:paraId="10414DCB" w14:textId="77777777" w:rsidR="000B4652" w:rsidRDefault="000B4652">
            <w:pPr>
              <w:jc w:val="right"/>
              <w:rPr>
                <w:sz w:val="16"/>
                <w:szCs w:val="16"/>
              </w:rPr>
            </w:pPr>
          </w:p>
        </w:tc>
      </w:tr>
      <w:tr w:rsidR="000B4652" w14:paraId="10414DD6" w14:textId="77777777">
        <w:trPr>
          <w:jc w:val="center"/>
        </w:trPr>
        <w:tc>
          <w:tcPr>
            <w:tcW w:w="0" w:type="auto"/>
          </w:tcPr>
          <w:p w14:paraId="10414DCD" w14:textId="77777777" w:rsidR="000B4652" w:rsidRDefault="00F26AED">
            <w:pPr>
              <w:jc w:val="left"/>
              <w:rPr>
                <w:sz w:val="16"/>
                <w:szCs w:val="16"/>
              </w:rPr>
            </w:pPr>
            <w:r>
              <w:rPr>
                <w:sz w:val="16"/>
                <w:szCs w:val="16"/>
              </w:rPr>
              <w:t>Native</w:t>
            </w:r>
          </w:p>
        </w:tc>
        <w:tc>
          <w:tcPr>
            <w:tcW w:w="0" w:type="auto"/>
          </w:tcPr>
          <w:p w14:paraId="10414DCE" w14:textId="77777777" w:rsidR="000B4652" w:rsidRDefault="00F26AED">
            <w:pPr>
              <w:jc w:val="left"/>
              <w:rPr>
                <w:i/>
                <w:iCs/>
                <w:sz w:val="16"/>
                <w:szCs w:val="16"/>
              </w:rPr>
            </w:pPr>
            <w:r>
              <w:rPr>
                <w:i/>
                <w:iCs/>
                <w:sz w:val="16"/>
                <w:szCs w:val="16"/>
              </w:rPr>
              <w:t xml:space="preserve">Cyclops </w:t>
            </w:r>
            <w:proofErr w:type="spellStart"/>
            <w:r>
              <w:rPr>
                <w:i/>
                <w:iCs/>
                <w:sz w:val="16"/>
                <w:szCs w:val="16"/>
              </w:rPr>
              <w:t>scutifer</w:t>
            </w:r>
            <w:proofErr w:type="spellEnd"/>
          </w:p>
        </w:tc>
        <w:tc>
          <w:tcPr>
            <w:tcW w:w="0" w:type="auto"/>
          </w:tcPr>
          <w:p w14:paraId="10414DCF" w14:textId="77777777" w:rsidR="000B4652" w:rsidRDefault="00F26AED">
            <w:pPr>
              <w:jc w:val="left"/>
              <w:rPr>
                <w:sz w:val="16"/>
                <w:szCs w:val="16"/>
              </w:rPr>
            </w:pPr>
            <w:r>
              <w:rPr>
                <w:sz w:val="16"/>
                <w:szCs w:val="16"/>
              </w:rPr>
              <w:t>Plankton</w:t>
            </w:r>
          </w:p>
        </w:tc>
        <w:tc>
          <w:tcPr>
            <w:tcW w:w="0" w:type="auto"/>
          </w:tcPr>
          <w:p w14:paraId="10414DD0" w14:textId="77777777" w:rsidR="000B4652" w:rsidRDefault="00F26AED">
            <w:pPr>
              <w:jc w:val="right"/>
              <w:rPr>
                <w:sz w:val="16"/>
                <w:szCs w:val="16"/>
              </w:rPr>
            </w:pPr>
            <w:r>
              <w:rPr>
                <w:sz w:val="16"/>
                <w:szCs w:val="16"/>
              </w:rPr>
              <w:t>58.3</w:t>
            </w:r>
          </w:p>
        </w:tc>
        <w:tc>
          <w:tcPr>
            <w:tcW w:w="0" w:type="auto"/>
          </w:tcPr>
          <w:p w14:paraId="10414DD1" w14:textId="77777777" w:rsidR="000B4652" w:rsidRDefault="00F26AED">
            <w:pPr>
              <w:jc w:val="right"/>
              <w:rPr>
                <w:sz w:val="16"/>
                <w:szCs w:val="16"/>
              </w:rPr>
            </w:pPr>
            <w:r>
              <w:rPr>
                <w:sz w:val="16"/>
                <w:szCs w:val="16"/>
              </w:rPr>
              <w:t>61.3</w:t>
            </w:r>
          </w:p>
        </w:tc>
        <w:tc>
          <w:tcPr>
            <w:tcW w:w="0" w:type="auto"/>
          </w:tcPr>
          <w:p w14:paraId="10414DD2" w14:textId="77777777" w:rsidR="000B4652" w:rsidRDefault="00F26AED">
            <w:pPr>
              <w:jc w:val="right"/>
              <w:rPr>
                <w:sz w:val="16"/>
                <w:szCs w:val="16"/>
              </w:rPr>
            </w:pPr>
            <w:r>
              <w:rPr>
                <w:sz w:val="16"/>
                <w:szCs w:val="16"/>
              </w:rPr>
              <w:t>69.7</w:t>
            </w:r>
          </w:p>
        </w:tc>
        <w:tc>
          <w:tcPr>
            <w:tcW w:w="0" w:type="auto"/>
          </w:tcPr>
          <w:p w14:paraId="10414DD3" w14:textId="77777777" w:rsidR="000B4652" w:rsidRDefault="00F26AED">
            <w:pPr>
              <w:jc w:val="right"/>
              <w:rPr>
                <w:sz w:val="16"/>
                <w:szCs w:val="16"/>
              </w:rPr>
            </w:pPr>
            <w:r>
              <w:rPr>
                <w:sz w:val="16"/>
                <w:szCs w:val="16"/>
              </w:rPr>
              <w:t>0</w:t>
            </w:r>
          </w:p>
        </w:tc>
        <w:tc>
          <w:tcPr>
            <w:tcW w:w="0" w:type="auto"/>
          </w:tcPr>
          <w:p w14:paraId="10414DD4" w14:textId="77777777" w:rsidR="000B4652" w:rsidRDefault="00F26AED">
            <w:pPr>
              <w:jc w:val="right"/>
              <w:rPr>
                <w:sz w:val="16"/>
                <w:szCs w:val="16"/>
              </w:rPr>
            </w:pPr>
            <w:r>
              <w:rPr>
                <w:sz w:val="16"/>
                <w:szCs w:val="16"/>
              </w:rPr>
              <w:t>113</w:t>
            </w:r>
          </w:p>
        </w:tc>
        <w:tc>
          <w:tcPr>
            <w:tcW w:w="0" w:type="auto"/>
          </w:tcPr>
          <w:p w14:paraId="10414DD5" w14:textId="77777777" w:rsidR="000B4652" w:rsidRDefault="00F26AED">
            <w:pPr>
              <w:jc w:val="right"/>
              <w:rPr>
                <w:sz w:val="16"/>
                <w:szCs w:val="16"/>
              </w:rPr>
            </w:pPr>
            <w:r>
              <w:rPr>
                <w:sz w:val="16"/>
                <w:szCs w:val="16"/>
              </w:rPr>
              <w:t>0.000</w:t>
            </w:r>
          </w:p>
        </w:tc>
      </w:tr>
      <w:tr w:rsidR="000B4652" w14:paraId="10414DE0" w14:textId="77777777">
        <w:trPr>
          <w:jc w:val="center"/>
        </w:trPr>
        <w:tc>
          <w:tcPr>
            <w:tcW w:w="0" w:type="auto"/>
          </w:tcPr>
          <w:p w14:paraId="10414DD7" w14:textId="77777777" w:rsidR="000B4652" w:rsidRDefault="00F26AED">
            <w:pPr>
              <w:jc w:val="left"/>
              <w:rPr>
                <w:sz w:val="16"/>
                <w:szCs w:val="16"/>
              </w:rPr>
            </w:pPr>
            <w:r>
              <w:rPr>
                <w:sz w:val="16"/>
                <w:szCs w:val="16"/>
              </w:rPr>
              <w:t>Native</w:t>
            </w:r>
          </w:p>
        </w:tc>
        <w:tc>
          <w:tcPr>
            <w:tcW w:w="0" w:type="auto"/>
          </w:tcPr>
          <w:p w14:paraId="10414DD8" w14:textId="77777777" w:rsidR="000B4652" w:rsidRDefault="00F26AED">
            <w:pPr>
              <w:jc w:val="left"/>
              <w:rPr>
                <w:i/>
                <w:iCs/>
                <w:sz w:val="16"/>
                <w:szCs w:val="16"/>
              </w:rPr>
            </w:pPr>
            <w:r>
              <w:rPr>
                <w:i/>
                <w:iCs/>
                <w:sz w:val="16"/>
                <w:szCs w:val="16"/>
              </w:rPr>
              <w:t xml:space="preserve">Cyclops </w:t>
            </w:r>
            <w:proofErr w:type="spellStart"/>
            <w:r>
              <w:rPr>
                <w:i/>
                <w:iCs/>
                <w:sz w:val="16"/>
                <w:szCs w:val="16"/>
              </w:rPr>
              <w:t>serrulatus</w:t>
            </w:r>
            <w:proofErr w:type="spellEnd"/>
          </w:p>
        </w:tc>
        <w:tc>
          <w:tcPr>
            <w:tcW w:w="0" w:type="auto"/>
          </w:tcPr>
          <w:p w14:paraId="10414DD9" w14:textId="77777777" w:rsidR="000B4652" w:rsidRDefault="00F26AED">
            <w:pPr>
              <w:jc w:val="left"/>
              <w:rPr>
                <w:sz w:val="16"/>
                <w:szCs w:val="16"/>
              </w:rPr>
            </w:pPr>
            <w:r>
              <w:rPr>
                <w:sz w:val="16"/>
                <w:szCs w:val="16"/>
              </w:rPr>
              <w:t>Plankton</w:t>
            </w:r>
          </w:p>
        </w:tc>
        <w:tc>
          <w:tcPr>
            <w:tcW w:w="0" w:type="auto"/>
          </w:tcPr>
          <w:p w14:paraId="10414DDA" w14:textId="77777777" w:rsidR="000B4652" w:rsidRDefault="00F26AED">
            <w:pPr>
              <w:jc w:val="right"/>
              <w:rPr>
                <w:sz w:val="16"/>
                <w:szCs w:val="16"/>
              </w:rPr>
            </w:pPr>
            <w:r>
              <w:rPr>
                <w:sz w:val="16"/>
                <w:szCs w:val="16"/>
              </w:rPr>
              <w:t>43.1</w:t>
            </w:r>
          </w:p>
        </w:tc>
        <w:tc>
          <w:tcPr>
            <w:tcW w:w="0" w:type="auto"/>
          </w:tcPr>
          <w:p w14:paraId="10414DDB" w14:textId="77777777" w:rsidR="000B4652" w:rsidRDefault="00F26AED">
            <w:pPr>
              <w:jc w:val="right"/>
              <w:rPr>
                <w:sz w:val="16"/>
                <w:szCs w:val="16"/>
              </w:rPr>
            </w:pPr>
            <w:r>
              <w:rPr>
                <w:sz w:val="16"/>
                <w:szCs w:val="16"/>
              </w:rPr>
              <w:t>49.8</w:t>
            </w:r>
          </w:p>
        </w:tc>
        <w:tc>
          <w:tcPr>
            <w:tcW w:w="0" w:type="auto"/>
          </w:tcPr>
          <w:p w14:paraId="10414DDC" w14:textId="77777777" w:rsidR="000B4652" w:rsidRDefault="00F26AED">
            <w:pPr>
              <w:jc w:val="right"/>
              <w:rPr>
                <w:sz w:val="16"/>
                <w:szCs w:val="16"/>
              </w:rPr>
            </w:pPr>
            <w:r>
              <w:rPr>
                <w:sz w:val="16"/>
                <w:szCs w:val="16"/>
              </w:rPr>
              <w:t>50.7</w:t>
            </w:r>
          </w:p>
        </w:tc>
        <w:tc>
          <w:tcPr>
            <w:tcW w:w="0" w:type="auto"/>
          </w:tcPr>
          <w:p w14:paraId="10414DDD" w14:textId="77777777" w:rsidR="000B4652" w:rsidRDefault="000B4652">
            <w:pPr>
              <w:jc w:val="right"/>
              <w:rPr>
                <w:sz w:val="16"/>
                <w:szCs w:val="16"/>
              </w:rPr>
            </w:pPr>
          </w:p>
        </w:tc>
        <w:tc>
          <w:tcPr>
            <w:tcW w:w="0" w:type="auto"/>
          </w:tcPr>
          <w:p w14:paraId="10414DDE" w14:textId="77777777" w:rsidR="000B4652" w:rsidRDefault="000B4652">
            <w:pPr>
              <w:jc w:val="right"/>
              <w:rPr>
                <w:sz w:val="16"/>
                <w:szCs w:val="16"/>
              </w:rPr>
            </w:pPr>
          </w:p>
        </w:tc>
        <w:tc>
          <w:tcPr>
            <w:tcW w:w="0" w:type="auto"/>
          </w:tcPr>
          <w:p w14:paraId="10414DDF" w14:textId="77777777" w:rsidR="000B4652" w:rsidRDefault="000B4652">
            <w:pPr>
              <w:jc w:val="right"/>
              <w:rPr>
                <w:sz w:val="16"/>
                <w:szCs w:val="16"/>
              </w:rPr>
            </w:pPr>
          </w:p>
        </w:tc>
      </w:tr>
      <w:tr w:rsidR="000B4652" w14:paraId="10414DEA" w14:textId="77777777">
        <w:trPr>
          <w:jc w:val="center"/>
        </w:trPr>
        <w:tc>
          <w:tcPr>
            <w:tcW w:w="0" w:type="auto"/>
          </w:tcPr>
          <w:p w14:paraId="10414DE1" w14:textId="77777777" w:rsidR="000B4652" w:rsidRDefault="00F26AED">
            <w:pPr>
              <w:jc w:val="left"/>
              <w:rPr>
                <w:sz w:val="16"/>
                <w:szCs w:val="16"/>
              </w:rPr>
            </w:pPr>
            <w:r>
              <w:rPr>
                <w:sz w:val="16"/>
                <w:szCs w:val="16"/>
              </w:rPr>
              <w:t>Native</w:t>
            </w:r>
          </w:p>
        </w:tc>
        <w:tc>
          <w:tcPr>
            <w:tcW w:w="0" w:type="auto"/>
          </w:tcPr>
          <w:p w14:paraId="10414DE2" w14:textId="77777777" w:rsidR="000B4652" w:rsidRDefault="00F26AED">
            <w:pPr>
              <w:jc w:val="left"/>
              <w:rPr>
                <w:i/>
                <w:iCs/>
                <w:sz w:val="16"/>
                <w:szCs w:val="16"/>
              </w:rPr>
            </w:pPr>
            <w:r>
              <w:rPr>
                <w:i/>
                <w:iCs/>
                <w:sz w:val="16"/>
                <w:szCs w:val="16"/>
              </w:rPr>
              <w:t xml:space="preserve">Cyclops </w:t>
            </w:r>
            <w:proofErr w:type="spellStart"/>
            <w:r>
              <w:rPr>
                <w:i/>
                <w:iCs/>
                <w:sz w:val="16"/>
                <w:szCs w:val="16"/>
              </w:rPr>
              <w:t>vernalis</w:t>
            </w:r>
            <w:proofErr w:type="spellEnd"/>
          </w:p>
        </w:tc>
        <w:tc>
          <w:tcPr>
            <w:tcW w:w="0" w:type="auto"/>
          </w:tcPr>
          <w:p w14:paraId="10414DE3" w14:textId="77777777" w:rsidR="000B4652" w:rsidRDefault="00F26AED">
            <w:pPr>
              <w:jc w:val="left"/>
              <w:rPr>
                <w:sz w:val="16"/>
                <w:szCs w:val="16"/>
              </w:rPr>
            </w:pPr>
            <w:r>
              <w:rPr>
                <w:sz w:val="16"/>
                <w:szCs w:val="16"/>
              </w:rPr>
              <w:t>Plankton</w:t>
            </w:r>
          </w:p>
        </w:tc>
        <w:tc>
          <w:tcPr>
            <w:tcW w:w="0" w:type="auto"/>
          </w:tcPr>
          <w:p w14:paraId="10414DE4" w14:textId="77777777" w:rsidR="000B4652" w:rsidRDefault="00F26AED">
            <w:pPr>
              <w:jc w:val="right"/>
              <w:rPr>
                <w:sz w:val="16"/>
                <w:szCs w:val="16"/>
              </w:rPr>
            </w:pPr>
            <w:r>
              <w:rPr>
                <w:sz w:val="16"/>
                <w:szCs w:val="16"/>
              </w:rPr>
              <w:t>42.2</w:t>
            </w:r>
          </w:p>
        </w:tc>
        <w:tc>
          <w:tcPr>
            <w:tcW w:w="0" w:type="auto"/>
          </w:tcPr>
          <w:p w14:paraId="10414DE5" w14:textId="77777777" w:rsidR="000B4652" w:rsidRDefault="00F26AED">
            <w:pPr>
              <w:jc w:val="right"/>
              <w:rPr>
                <w:sz w:val="16"/>
                <w:szCs w:val="16"/>
              </w:rPr>
            </w:pPr>
            <w:r>
              <w:rPr>
                <w:sz w:val="16"/>
                <w:szCs w:val="16"/>
              </w:rPr>
              <w:t>53.2</w:t>
            </w:r>
          </w:p>
        </w:tc>
        <w:tc>
          <w:tcPr>
            <w:tcW w:w="0" w:type="auto"/>
          </w:tcPr>
          <w:p w14:paraId="10414DE6" w14:textId="77777777" w:rsidR="000B4652" w:rsidRDefault="00F26AED">
            <w:pPr>
              <w:jc w:val="right"/>
              <w:rPr>
                <w:sz w:val="16"/>
                <w:szCs w:val="16"/>
              </w:rPr>
            </w:pPr>
            <w:r>
              <w:rPr>
                <w:sz w:val="16"/>
                <w:szCs w:val="16"/>
              </w:rPr>
              <w:t>69.7</w:t>
            </w:r>
          </w:p>
        </w:tc>
        <w:tc>
          <w:tcPr>
            <w:tcW w:w="0" w:type="auto"/>
          </w:tcPr>
          <w:p w14:paraId="10414DE7" w14:textId="77777777" w:rsidR="000B4652" w:rsidRDefault="00F26AED">
            <w:pPr>
              <w:jc w:val="right"/>
              <w:rPr>
                <w:sz w:val="16"/>
                <w:szCs w:val="16"/>
              </w:rPr>
            </w:pPr>
            <w:r>
              <w:rPr>
                <w:sz w:val="16"/>
                <w:szCs w:val="16"/>
              </w:rPr>
              <w:t>0</w:t>
            </w:r>
          </w:p>
        </w:tc>
        <w:tc>
          <w:tcPr>
            <w:tcW w:w="0" w:type="auto"/>
          </w:tcPr>
          <w:p w14:paraId="10414DE8" w14:textId="77777777" w:rsidR="000B4652" w:rsidRDefault="00F26AED">
            <w:pPr>
              <w:jc w:val="right"/>
              <w:rPr>
                <w:sz w:val="16"/>
                <w:szCs w:val="16"/>
              </w:rPr>
            </w:pPr>
            <w:r>
              <w:rPr>
                <w:sz w:val="16"/>
                <w:szCs w:val="16"/>
              </w:rPr>
              <w:t>19</w:t>
            </w:r>
          </w:p>
        </w:tc>
        <w:tc>
          <w:tcPr>
            <w:tcW w:w="0" w:type="auto"/>
          </w:tcPr>
          <w:p w14:paraId="10414DE9" w14:textId="77777777" w:rsidR="000B4652" w:rsidRDefault="00F26AED">
            <w:pPr>
              <w:jc w:val="right"/>
              <w:rPr>
                <w:sz w:val="16"/>
                <w:szCs w:val="16"/>
              </w:rPr>
            </w:pPr>
            <w:r>
              <w:rPr>
                <w:sz w:val="16"/>
                <w:szCs w:val="16"/>
              </w:rPr>
              <w:t>0.000</w:t>
            </w:r>
          </w:p>
        </w:tc>
      </w:tr>
      <w:tr w:rsidR="000B4652" w14:paraId="10414DF4" w14:textId="77777777">
        <w:trPr>
          <w:jc w:val="center"/>
        </w:trPr>
        <w:tc>
          <w:tcPr>
            <w:tcW w:w="0" w:type="auto"/>
          </w:tcPr>
          <w:p w14:paraId="10414DEB" w14:textId="77777777" w:rsidR="000B4652" w:rsidRDefault="00F26AED">
            <w:pPr>
              <w:jc w:val="left"/>
              <w:rPr>
                <w:sz w:val="16"/>
                <w:szCs w:val="16"/>
              </w:rPr>
            </w:pPr>
            <w:r>
              <w:rPr>
                <w:sz w:val="16"/>
                <w:szCs w:val="16"/>
              </w:rPr>
              <w:t>Native</w:t>
            </w:r>
          </w:p>
        </w:tc>
        <w:tc>
          <w:tcPr>
            <w:tcW w:w="0" w:type="auto"/>
          </w:tcPr>
          <w:p w14:paraId="10414DEC" w14:textId="77777777" w:rsidR="000B4652" w:rsidRDefault="00F26AED">
            <w:pPr>
              <w:jc w:val="left"/>
              <w:rPr>
                <w:i/>
                <w:iCs/>
                <w:sz w:val="16"/>
                <w:szCs w:val="16"/>
              </w:rPr>
            </w:pPr>
            <w:r>
              <w:rPr>
                <w:i/>
                <w:iCs/>
                <w:sz w:val="16"/>
                <w:szCs w:val="16"/>
              </w:rPr>
              <w:t xml:space="preserve">Cyclops </w:t>
            </w:r>
            <w:proofErr w:type="spellStart"/>
            <w:r>
              <w:rPr>
                <w:i/>
                <w:iCs/>
                <w:sz w:val="16"/>
                <w:szCs w:val="16"/>
              </w:rPr>
              <w:t>vicinus</w:t>
            </w:r>
            <w:proofErr w:type="spellEnd"/>
          </w:p>
        </w:tc>
        <w:tc>
          <w:tcPr>
            <w:tcW w:w="0" w:type="auto"/>
          </w:tcPr>
          <w:p w14:paraId="10414DED" w14:textId="77777777" w:rsidR="000B4652" w:rsidRDefault="00F26AED">
            <w:pPr>
              <w:jc w:val="left"/>
              <w:rPr>
                <w:sz w:val="16"/>
                <w:szCs w:val="16"/>
              </w:rPr>
            </w:pPr>
            <w:r>
              <w:rPr>
                <w:sz w:val="16"/>
                <w:szCs w:val="16"/>
              </w:rPr>
              <w:t>Plankton</w:t>
            </w:r>
          </w:p>
        </w:tc>
        <w:tc>
          <w:tcPr>
            <w:tcW w:w="0" w:type="auto"/>
          </w:tcPr>
          <w:p w14:paraId="10414DEE" w14:textId="77777777" w:rsidR="000B4652" w:rsidRDefault="00F26AED">
            <w:pPr>
              <w:jc w:val="right"/>
              <w:rPr>
                <w:sz w:val="16"/>
                <w:szCs w:val="16"/>
              </w:rPr>
            </w:pPr>
            <w:r>
              <w:rPr>
                <w:sz w:val="16"/>
                <w:szCs w:val="16"/>
              </w:rPr>
              <w:t>37.9</w:t>
            </w:r>
          </w:p>
        </w:tc>
        <w:tc>
          <w:tcPr>
            <w:tcW w:w="0" w:type="auto"/>
          </w:tcPr>
          <w:p w14:paraId="10414DEF" w14:textId="77777777" w:rsidR="000B4652" w:rsidRDefault="00F26AED">
            <w:pPr>
              <w:jc w:val="right"/>
              <w:rPr>
                <w:sz w:val="16"/>
                <w:szCs w:val="16"/>
              </w:rPr>
            </w:pPr>
            <w:r>
              <w:rPr>
                <w:sz w:val="16"/>
                <w:szCs w:val="16"/>
              </w:rPr>
              <w:t>51.4</w:t>
            </w:r>
          </w:p>
        </w:tc>
        <w:tc>
          <w:tcPr>
            <w:tcW w:w="0" w:type="auto"/>
          </w:tcPr>
          <w:p w14:paraId="10414DF0" w14:textId="77777777" w:rsidR="000B4652" w:rsidRDefault="00F26AED">
            <w:pPr>
              <w:jc w:val="right"/>
              <w:rPr>
                <w:sz w:val="16"/>
                <w:szCs w:val="16"/>
              </w:rPr>
            </w:pPr>
            <w:r>
              <w:rPr>
                <w:sz w:val="16"/>
                <w:szCs w:val="16"/>
              </w:rPr>
              <w:t>63.4</w:t>
            </w:r>
          </w:p>
        </w:tc>
        <w:tc>
          <w:tcPr>
            <w:tcW w:w="0" w:type="auto"/>
          </w:tcPr>
          <w:p w14:paraId="10414DF1" w14:textId="77777777" w:rsidR="000B4652" w:rsidRDefault="00F26AED">
            <w:pPr>
              <w:jc w:val="right"/>
              <w:rPr>
                <w:sz w:val="16"/>
                <w:szCs w:val="16"/>
              </w:rPr>
            </w:pPr>
            <w:r>
              <w:rPr>
                <w:sz w:val="16"/>
                <w:szCs w:val="16"/>
              </w:rPr>
              <w:t>0</w:t>
            </w:r>
          </w:p>
        </w:tc>
        <w:tc>
          <w:tcPr>
            <w:tcW w:w="0" w:type="auto"/>
          </w:tcPr>
          <w:p w14:paraId="10414DF2" w14:textId="77777777" w:rsidR="000B4652" w:rsidRDefault="00F26AED">
            <w:pPr>
              <w:jc w:val="right"/>
              <w:rPr>
                <w:sz w:val="16"/>
                <w:szCs w:val="16"/>
              </w:rPr>
            </w:pPr>
            <w:r>
              <w:rPr>
                <w:sz w:val="16"/>
                <w:szCs w:val="16"/>
              </w:rPr>
              <w:t>33</w:t>
            </w:r>
          </w:p>
        </w:tc>
        <w:tc>
          <w:tcPr>
            <w:tcW w:w="0" w:type="auto"/>
          </w:tcPr>
          <w:p w14:paraId="10414DF3" w14:textId="77777777" w:rsidR="000B4652" w:rsidRDefault="00F26AED">
            <w:pPr>
              <w:jc w:val="right"/>
              <w:rPr>
                <w:sz w:val="16"/>
                <w:szCs w:val="16"/>
              </w:rPr>
            </w:pPr>
            <w:r>
              <w:rPr>
                <w:sz w:val="16"/>
                <w:szCs w:val="16"/>
              </w:rPr>
              <w:t>0.000</w:t>
            </w:r>
          </w:p>
        </w:tc>
      </w:tr>
      <w:tr w:rsidR="000B4652" w14:paraId="10414DFE" w14:textId="77777777">
        <w:trPr>
          <w:jc w:val="center"/>
        </w:trPr>
        <w:tc>
          <w:tcPr>
            <w:tcW w:w="0" w:type="auto"/>
          </w:tcPr>
          <w:p w14:paraId="10414DF5" w14:textId="77777777" w:rsidR="000B4652" w:rsidRDefault="00F26AED">
            <w:pPr>
              <w:jc w:val="left"/>
              <w:rPr>
                <w:sz w:val="16"/>
                <w:szCs w:val="16"/>
              </w:rPr>
            </w:pPr>
            <w:r>
              <w:rPr>
                <w:sz w:val="16"/>
                <w:szCs w:val="16"/>
              </w:rPr>
              <w:t>Native</w:t>
            </w:r>
          </w:p>
        </w:tc>
        <w:tc>
          <w:tcPr>
            <w:tcW w:w="0" w:type="auto"/>
          </w:tcPr>
          <w:p w14:paraId="10414DF6" w14:textId="77777777" w:rsidR="000B4652" w:rsidRDefault="00F26AED">
            <w:pPr>
              <w:jc w:val="left"/>
              <w:rPr>
                <w:i/>
                <w:iCs/>
                <w:sz w:val="16"/>
                <w:szCs w:val="16"/>
              </w:rPr>
            </w:pPr>
            <w:r>
              <w:rPr>
                <w:i/>
                <w:iCs/>
                <w:sz w:val="16"/>
                <w:szCs w:val="16"/>
              </w:rPr>
              <w:t xml:space="preserve">Daphnia </w:t>
            </w:r>
            <w:proofErr w:type="spellStart"/>
            <w:r>
              <w:rPr>
                <w:i/>
                <w:iCs/>
                <w:sz w:val="16"/>
                <w:szCs w:val="16"/>
              </w:rPr>
              <w:t>hyalina</w:t>
            </w:r>
            <w:proofErr w:type="spellEnd"/>
          </w:p>
        </w:tc>
        <w:tc>
          <w:tcPr>
            <w:tcW w:w="0" w:type="auto"/>
          </w:tcPr>
          <w:p w14:paraId="10414DF7" w14:textId="77777777" w:rsidR="000B4652" w:rsidRDefault="00F26AED">
            <w:pPr>
              <w:jc w:val="left"/>
              <w:rPr>
                <w:sz w:val="16"/>
                <w:szCs w:val="16"/>
              </w:rPr>
            </w:pPr>
            <w:r>
              <w:rPr>
                <w:sz w:val="16"/>
                <w:szCs w:val="16"/>
              </w:rPr>
              <w:t>Plankton</w:t>
            </w:r>
          </w:p>
        </w:tc>
        <w:tc>
          <w:tcPr>
            <w:tcW w:w="0" w:type="auto"/>
          </w:tcPr>
          <w:p w14:paraId="10414DF8" w14:textId="77777777" w:rsidR="000B4652" w:rsidRDefault="00F26AED">
            <w:pPr>
              <w:jc w:val="right"/>
              <w:rPr>
                <w:sz w:val="16"/>
                <w:szCs w:val="16"/>
              </w:rPr>
            </w:pPr>
            <w:r>
              <w:rPr>
                <w:sz w:val="16"/>
                <w:szCs w:val="16"/>
              </w:rPr>
              <w:t>50.6</w:t>
            </w:r>
          </w:p>
        </w:tc>
        <w:tc>
          <w:tcPr>
            <w:tcW w:w="0" w:type="auto"/>
          </w:tcPr>
          <w:p w14:paraId="10414DF9" w14:textId="77777777" w:rsidR="000B4652" w:rsidRDefault="00F26AED">
            <w:pPr>
              <w:jc w:val="right"/>
              <w:rPr>
                <w:sz w:val="16"/>
                <w:szCs w:val="16"/>
              </w:rPr>
            </w:pPr>
            <w:r>
              <w:rPr>
                <w:sz w:val="16"/>
                <w:szCs w:val="16"/>
              </w:rPr>
              <w:t>52.8</w:t>
            </w:r>
          </w:p>
        </w:tc>
        <w:tc>
          <w:tcPr>
            <w:tcW w:w="0" w:type="auto"/>
          </w:tcPr>
          <w:p w14:paraId="10414DFA" w14:textId="77777777" w:rsidR="000B4652" w:rsidRDefault="00F26AED">
            <w:pPr>
              <w:jc w:val="right"/>
              <w:rPr>
                <w:sz w:val="16"/>
                <w:szCs w:val="16"/>
              </w:rPr>
            </w:pPr>
            <w:r>
              <w:rPr>
                <w:sz w:val="16"/>
                <w:szCs w:val="16"/>
              </w:rPr>
              <w:t>64.3</w:t>
            </w:r>
          </w:p>
        </w:tc>
        <w:tc>
          <w:tcPr>
            <w:tcW w:w="0" w:type="auto"/>
          </w:tcPr>
          <w:p w14:paraId="10414DFB" w14:textId="77777777" w:rsidR="000B4652" w:rsidRDefault="00F26AED">
            <w:pPr>
              <w:jc w:val="right"/>
              <w:rPr>
                <w:sz w:val="16"/>
                <w:szCs w:val="16"/>
              </w:rPr>
            </w:pPr>
            <w:r>
              <w:rPr>
                <w:sz w:val="16"/>
                <w:szCs w:val="16"/>
              </w:rPr>
              <w:t>0</w:t>
            </w:r>
          </w:p>
        </w:tc>
        <w:tc>
          <w:tcPr>
            <w:tcW w:w="0" w:type="auto"/>
          </w:tcPr>
          <w:p w14:paraId="10414DFC" w14:textId="77777777" w:rsidR="000B4652" w:rsidRDefault="00F26AED">
            <w:pPr>
              <w:jc w:val="right"/>
              <w:rPr>
                <w:sz w:val="16"/>
                <w:szCs w:val="16"/>
              </w:rPr>
            </w:pPr>
            <w:r>
              <w:rPr>
                <w:sz w:val="16"/>
                <w:szCs w:val="16"/>
              </w:rPr>
              <w:t>54</w:t>
            </w:r>
          </w:p>
        </w:tc>
        <w:tc>
          <w:tcPr>
            <w:tcW w:w="0" w:type="auto"/>
          </w:tcPr>
          <w:p w14:paraId="10414DFD" w14:textId="77777777" w:rsidR="000B4652" w:rsidRDefault="00F26AED">
            <w:pPr>
              <w:jc w:val="right"/>
              <w:rPr>
                <w:sz w:val="16"/>
                <w:szCs w:val="16"/>
              </w:rPr>
            </w:pPr>
            <w:r>
              <w:rPr>
                <w:sz w:val="16"/>
                <w:szCs w:val="16"/>
              </w:rPr>
              <w:t>0.000</w:t>
            </w:r>
          </w:p>
        </w:tc>
      </w:tr>
      <w:tr w:rsidR="000B4652" w14:paraId="10414E08" w14:textId="77777777">
        <w:trPr>
          <w:jc w:val="center"/>
        </w:trPr>
        <w:tc>
          <w:tcPr>
            <w:tcW w:w="0" w:type="auto"/>
          </w:tcPr>
          <w:p w14:paraId="10414DFF" w14:textId="77777777" w:rsidR="000B4652" w:rsidRDefault="00F26AED">
            <w:pPr>
              <w:jc w:val="left"/>
              <w:rPr>
                <w:sz w:val="16"/>
                <w:szCs w:val="16"/>
              </w:rPr>
            </w:pPr>
            <w:r>
              <w:rPr>
                <w:sz w:val="16"/>
                <w:szCs w:val="16"/>
              </w:rPr>
              <w:t>Native</w:t>
            </w:r>
          </w:p>
        </w:tc>
        <w:tc>
          <w:tcPr>
            <w:tcW w:w="0" w:type="auto"/>
          </w:tcPr>
          <w:p w14:paraId="10414E00" w14:textId="77777777" w:rsidR="000B4652" w:rsidRDefault="00F26AED">
            <w:pPr>
              <w:jc w:val="left"/>
              <w:rPr>
                <w:i/>
                <w:iCs/>
                <w:sz w:val="16"/>
                <w:szCs w:val="16"/>
              </w:rPr>
            </w:pPr>
            <w:r>
              <w:rPr>
                <w:i/>
                <w:iCs/>
                <w:sz w:val="16"/>
                <w:szCs w:val="16"/>
              </w:rPr>
              <w:t xml:space="preserve">Daphnia </w:t>
            </w:r>
            <w:proofErr w:type="spellStart"/>
            <w:r>
              <w:rPr>
                <w:i/>
                <w:iCs/>
                <w:sz w:val="16"/>
                <w:szCs w:val="16"/>
              </w:rPr>
              <w:t>longiremis</w:t>
            </w:r>
            <w:proofErr w:type="spellEnd"/>
          </w:p>
        </w:tc>
        <w:tc>
          <w:tcPr>
            <w:tcW w:w="0" w:type="auto"/>
          </w:tcPr>
          <w:p w14:paraId="10414E01" w14:textId="77777777" w:rsidR="000B4652" w:rsidRDefault="00F26AED">
            <w:pPr>
              <w:jc w:val="left"/>
              <w:rPr>
                <w:sz w:val="16"/>
                <w:szCs w:val="16"/>
              </w:rPr>
            </w:pPr>
            <w:r>
              <w:rPr>
                <w:sz w:val="16"/>
                <w:szCs w:val="16"/>
              </w:rPr>
              <w:t>Plankton</w:t>
            </w:r>
          </w:p>
        </w:tc>
        <w:tc>
          <w:tcPr>
            <w:tcW w:w="0" w:type="auto"/>
          </w:tcPr>
          <w:p w14:paraId="10414E02" w14:textId="77777777" w:rsidR="000B4652" w:rsidRDefault="00F26AED">
            <w:pPr>
              <w:jc w:val="right"/>
              <w:rPr>
                <w:sz w:val="16"/>
                <w:szCs w:val="16"/>
              </w:rPr>
            </w:pPr>
            <w:r>
              <w:rPr>
                <w:sz w:val="16"/>
                <w:szCs w:val="16"/>
              </w:rPr>
              <w:t>44.7</w:t>
            </w:r>
          </w:p>
        </w:tc>
        <w:tc>
          <w:tcPr>
            <w:tcW w:w="0" w:type="auto"/>
          </w:tcPr>
          <w:p w14:paraId="10414E03" w14:textId="77777777" w:rsidR="000B4652" w:rsidRDefault="00F26AED">
            <w:pPr>
              <w:jc w:val="right"/>
              <w:rPr>
                <w:sz w:val="16"/>
                <w:szCs w:val="16"/>
              </w:rPr>
            </w:pPr>
            <w:r>
              <w:rPr>
                <w:sz w:val="16"/>
                <w:szCs w:val="16"/>
              </w:rPr>
              <w:t>59.4</w:t>
            </w:r>
          </w:p>
        </w:tc>
        <w:tc>
          <w:tcPr>
            <w:tcW w:w="0" w:type="auto"/>
          </w:tcPr>
          <w:p w14:paraId="10414E04" w14:textId="77777777" w:rsidR="000B4652" w:rsidRDefault="00F26AED">
            <w:pPr>
              <w:jc w:val="right"/>
              <w:rPr>
                <w:sz w:val="16"/>
                <w:szCs w:val="16"/>
              </w:rPr>
            </w:pPr>
            <w:r>
              <w:rPr>
                <w:sz w:val="16"/>
                <w:szCs w:val="16"/>
              </w:rPr>
              <w:t>69.7</w:t>
            </w:r>
          </w:p>
        </w:tc>
        <w:tc>
          <w:tcPr>
            <w:tcW w:w="0" w:type="auto"/>
          </w:tcPr>
          <w:p w14:paraId="10414E05" w14:textId="77777777" w:rsidR="000B4652" w:rsidRDefault="00F26AED">
            <w:pPr>
              <w:jc w:val="right"/>
              <w:rPr>
                <w:sz w:val="16"/>
                <w:szCs w:val="16"/>
              </w:rPr>
            </w:pPr>
            <w:r>
              <w:rPr>
                <w:sz w:val="16"/>
                <w:szCs w:val="16"/>
              </w:rPr>
              <w:t>0</w:t>
            </w:r>
          </w:p>
        </w:tc>
        <w:tc>
          <w:tcPr>
            <w:tcW w:w="0" w:type="auto"/>
          </w:tcPr>
          <w:p w14:paraId="10414E06" w14:textId="77777777" w:rsidR="000B4652" w:rsidRDefault="00F26AED">
            <w:pPr>
              <w:jc w:val="right"/>
              <w:rPr>
                <w:sz w:val="16"/>
                <w:szCs w:val="16"/>
              </w:rPr>
            </w:pPr>
            <w:r>
              <w:rPr>
                <w:sz w:val="16"/>
                <w:szCs w:val="16"/>
              </w:rPr>
              <w:t>16</w:t>
            </w:r>
          </w:p>
        </w:tc>
        <w:tc>
          <w:tcPr>
            <w:tcW w:w="0" w:type="auto"/>
          </w:tcPr>
          <w:p w14:paraId="10414E07" w14:textId="77777777" w:rsidR="000B4652" w:rsidRDefault="00F26AED">
            <w:pPr>
              <w:jc w:val="right"/>
              <w:rPr>
                <w:sz w:val="16"/>
                <w:szCs w:val="16"/>
              </w:rPr>
            </w:pPr>
            <w:r>
              <w:rPr>
                <w:sz w:val="16"/>
                <w:szCs w:val="16"/>
              </w:rPr>
              <w:t>0.000</w:t>
            </w:r>
          </w:p>
        </w:tc>
      </w:tr>
      <w:tr w:rsidR="000B4652" w14:paraId="10414E12" w14:textId="77777777">
        <w:trPr>
          <w:jc w:val="center"/>
        </w:trPr>
        <w:tc>
          <w:tcPr>
            <w:tcW w:w="0" w:type="auto"/>
          </w:tcPr>
          <w:p w14:paraId="10414E09" w14:textId="77777777" w:rsidR="000B4652" w:rsidRDefault="00F26AED">
            <w:pPr>
              <w:jc w:val="left"/>
              <w:rPr>
                <w:sz w:val="16"/>
                <w:szCs w:val="16"/>
              </w:rPr>
            </w:pPr>
            <w:r>
              <w:rPr>
                <w:sz w:val="16"/>
                <w:szCs w:val="16"/>
              </w:rPr>
              <w:t>Native</w:t>
            </w:r>
          </w:p>
        </w:tc>
        <w:tc>
          <w:tcPr>
            <w:tcW w:w="0" w:type="auto"/>
          </w:tcPr>
          <w:p w14:paraId="10414E0A" w14:textId="77777777" w:rsidR="000B4652" w:rsidRDefault="00F26AED">
            <w:pPr>
              <w:jc w:val="left"/>
              <w:rPr>
                <w:i/>
                <w:iCs/>
                <w:sz w:val="16"/>
                <w:szCs w:val="16"/>
              </w:rPr>
            </w:pPr>
            <w:proofErr w:type="spellStart"/>
            <w:r>
              <w:rPr>
                <w:i/>
                <w:iCs/>
                <w:sz w:val="16"/>
                <w:szCs w:val="16"/>
              </w:rPr>
              <w:t>Diaphanosoma</w:t>
            </w:r>
            <w:proofErr w:type="spellEnd"/>
            <w:r>
              <w:rPr>
                <w:i/>
                <w:iCs/>
                <w:sz w:val="16"/>
                <w:szCs w:val="16"/>
              </w:rPr>
              <w:t xml:space="preserve"> </w:t>
            </w:r>
            <w:proofErr w:type="spellStart"/>
            <w:r>
              <w:rPr>
                <w:i/>
                <w:iCs/>
                <w:sz w:val="16"/>
                <w:szCs w:val="16"/>
              </w:rPr>
              <w:t>leuchtenbergianum</w:t>
            </w:r>
            <w:proofErr w:type="spellEnd"/>
          </w:p>
        </w:tc>
        <w:tc>
          <w:tcPr>
            <w:tcW w:w="0" w:type="auto"/>
          </w:tcPr>
          <w:p w14:paraId="10414E0B" w14:textId="77777777" w:rsidR="000B4652" w:rsidRDefault="00F26AED">
            <w:pPr>
              <w:jc w:val="left"/>
              <w:rPr>
                <w:sz w:val="16"/>
                <w:szCs w:val="16"/>
              </w:rPr>
            </w:pPr>
            <w:r>
              <w:rPr>
                <w:sz w:val="16"/>
                <w:szCs w:val="16"/>
              </w:rPr>
              <w:t>Plankton</w:t>
            </w:r>
          </w:p>
        </w:tc>
        <w:tc>
          <w:tcPr>
            <w:tcW w:w="0" w:type="auto"/>
          </w:tcPr>
          <w:p w14:paraId="10414E0C" w14:textId="77777777" w:rsidR="000B4652" w:rsidRDefault="00F26AED">
            <w:pPr>
              <w:jc w:val="right"/>
              <w:rPr>
                <w:sz w:val="16"/>
                <w:szCs w:val="16"/>
              </w:rPr>
            </w:pPr>
            <w:r>
              <w:rPr>
                <w:sz w:val="16"/>
                <w:szCs w:val="16"/>
              </w:rPr>
              <w:t>-25.4</w:t>
            </w:r>
          </w:p>
        </w:tc>
        <w:tc>
          <w:tcPr>
            <w:tcW w:w="0" w:type="auto"/>
          </w:tcPr>
          <w:p w14:paraId="10414E0D" w14:textId="77777777" w:rsidR="000B4652" w:rsidRDefault="00F26AED">
            <w:pPr>
              <w:jc w:val="right"/>
              <w:rPr>
                <w:sz w:val="16"/>
                <w:szCs w:val="16"/>
              </w:rPr>
            </w:pPr>
            <w:r>
              <w:rPr>
                <w:sz w:val="16"/>
                <w:szCs w:val="16"/>
              </w:rPr>
              <w:t>42.4</w:t>
            </w:r>
          </w:p>
        </w:tc>
        <w:tc>
          <w:tcPr>
            <w:tcW w:w="0" w:type="auto"/>
          </w:tcPr>
          <w:p w14:paraId="10414E0E" w14:textId="77777777" w:rsidR="000B4652" w:rsidRDefault="00F26AED">
            <w:pPr>
              <w:jc w:val="right"/>
              <w:rPr>
                <w:sz w:val="16"/>
                <w:szCs w:val="16"/>
              </w:rPr>
            </w:pPr>
            <w:r>
              <w:rPr>
                <w:sz w:val="16"/>
                <w:szCs w:val="16"/>
              </w:rPr>
              <w:t>52.4</w:t>
            </w:r>
          </w:p>
        </w:tc>
        <w:tc>
          <w:tcPr>
            <w:tcW w:w="0" w:type="auto"/>
          </w:tcPr>
          <w:p w14:paraId="10414E0F" w14:textId="77777777" w:rsidR="000B4652" w:rsidRDefault="00F26AED">
            <w:pPr>
              <w:jc w:val="right"/>
              <w:rPr>
                <w:sz w:val="16"/>
                <w:szCs w:val="16"/>
              </w:rPr>
            </w:pPr>
            <w:r>
              <w:rPr>
                <w:sz w:val="16"/>
                <w:szCs w:val="16"/>
              </w:rPr>
              <w:t>0</w:t>
            </w:r>
          </w:p>
        </w:tc>
        <w:tc>
          <w:tcPr>
            <w:tcW w:w="0" w:type="auto"/>
          </w:tcPr>
          <w:p w14:paraId="10414E10" w14:textId="77777777" w:rsidR="000B4652" w:rsidRDefault="00F26AED">
            <w:pPr>
              <w:jc w:val="right"/>
              <w:rPr>
                <w:sz w:val="16"/>
                <w:szCs w:val="16"/>
              </w:rPr>
            </w:pPr>
            <w:r>
              <w:rPr>
                <w:sz w:val="16"/>
                <w:szCs w:val="16"/>
              </w:rPr>
              <w:t>1</w:t>
            </w:r>
          </w:p>
        </w:tc>
        <w:tc>
          <w:tcPr>
            <w:tcW w:w="0" w:type="auto"/>
          </w:tcPr>
          <w:p w14:paraId="10414E11" w14:textId="77777777" w:rsidR="000B4652" w:rsidRDefault="00F26AED">
            <w:pPr>
              <w:jc w:val="right"/>
              <w:rPr>
                <w:sz w:val="16"/>
                <w:szCs w:val="16"/>
              </w:rPr>
            </w:pPr>
            <w:r>
              <w:rPr>
                <w:sz w:val="16"/>
                <w:szCs w:val="16"/>
              </w:rPr>
              <w:t>0.000</w:t>
            </w:r>
          </w:p>
        </w:tc>
      </w:tr>
      <w:tr w:rsidR="000B4652" w14:paraId="10414E1C" w14:textId="77777777">
        <w:trPr>
          <w:jc w:val="center"/>
        </w:trPr>
        <w:tc>
          <w:tcPr>
            <w:tcW w:w="0" w:type="auto"/>
          </w:tcPr>
          <w:p w14:paraId="10414E13" w14:textId="77777777" w:rsidR="000B4652" w:rsidRDefault="00F26AED">
            <w:pPr>
              <w:jc w:val="left"/>
              <w:rPr>
                <w:sz w:val="16"/>
                <w:szCs w:val="16"/>
              </w:rPr>
            </w:pPr>
            <w:r>
              <w:rPr>
                <w:sz w:val="16"/>
                <w:szCs w:val="16"/>
              </w:rPr>
              <w:t>Native</w:t>
            </w:r>
          </w:p>
        </w:tc>
        <w:tc>
          <w:tcPr>
            <w:tcW w:w="0" w:type="auto"/>
          </w:tcPr>
          <w:p w14:paraId="10414E14" w14:textId="77777777" w:rsidR="000B4652" w:rsidRDefault="00F26AED">
            <w:pPr>
              <w:jc w:val="left"/>
              <w:rPr>
                <w:i/>
                <w:iCs/>
                <w:sz w:val="16"/>
                <w:szCs w:val="16"/>
              </w:rPr>
            </w:pPr>
            <w:proofErr w:type="spellStart"/>
            <w:r>
              <w:rPr>
                <w:i/>
                <w:iCs/>
                <w:sz w:val="16"/>
                <w:szCs w:val="16"/>
              </w:rPr>
              <w:t>Diaptomus</w:t>
            </w:r>
            <w:proofErr w:type="spellEnd"/>
            <w:r>
              <w:rPr>
                <w:i/>
                <w:iCs/>
                <w:sz w:val="16"/>
                <w:szCs w:val="16"/>
              </w:rPr>
              <w:t xml:space="preserve"> glacialis</w:t>
            </w:r>
          </w:p>
        </w:tc>
        <w:tc>
          <w:tcPr>
            <w:tcW w:w="0" w:type="auto"/>
          </w:tcPr>
          <w:p w14:paraId="10414E15" w14:textId="77777777" w:rsidR="000B4652" w:rsidRDefault="00F26AED">
            <w:pPr>
              <w:jc w:val="left"/>
              <w:rPr>
                <w:sz w:val="16"/>
                <w:szCs w:val="16"/>
              </w:rPr>
            </w:pPr>
            <w:r>
              <w:rPr>
                <w:sz w:val="16"/>
                <w:szCs w:val="16"/>
              </w:rPr>
              <w:t>Plankton</w:t>
            </w:r>
          </w:p>
        </w:tc>
        <w:tc>
          <w:tcPr>
            <w:tcW w:w="0" w:type="auto"/>
          </w:tcPr>
          <w:p w14:paraId="10414E16" w14:textId="77777777" w:rsidR="000B4652" w:rsidRDefault="00F26AED">
            <w:pPr>
              <w:jc w:val="right"/>
              <w:rPr>
                <w:sz w:val="16"/>
                <w:szCs w:val="16"/>
              </w:rPr>
            </w:pPr>
            <w:r>
              <w:rPr>
                <w:sz w:val="16"/>
                <w:szCs w:val="16"/>
              </w:rPr>
              <w:t>53.5</w:t>
            </w:r>
          </w:p>
        </w:tc>
        <w:tc>
          <w:tcPr>
            <w:tcW w:w="0" w:type="auto"/>
          </w:tcPr>
          <w:p w14:paraId="10414E17" w14:textId="77777777" w:rsidR="000B4652" w:rsidRDefault="00F26AED">
            <w:pPr>
              <w:jc w:val="right"/>
              <w:rPr>
                <w:sz w:val="16"/>
                <w:szCs w:val="16"/>
              </w:rPr>
            </w:pPr>
            <w:r>
              <w:rPr>
                <w:sz w:val="16"/>
                <w:szCs w:val="16"/>
              </w:rPr>
              <w:t>72.1</w:t>
            </w:r>
          </w:p>
        </w:tc>
        <w:tc>
          <w:tcPr>
            <w:tcW w:w="0" w:type="auto"/>
          </w:tcPr>
          <w:p w14:paraId="10414E18" w14:textId="77777777" w:rsidR="000B4652" w:rsidRDefault="00F26AED">
            <w:pPr>
              <w:jc w:val="right"/>
              <w:rPr>
                <w:sz w:val="16"/>
                <w:szCs w:val="16"/>
              </w:rPr>
            </w:pPr>
            <w:r>
              <w:rPr>
                <w:sz w:val="16"/>
                <w:szCs w:val="16"/>
              </w:rPr>
              <w:t>74.3</w:t>
            </w:r>
          </w:p>
        </w:tc>
        <w:tc>
          <w:tcPr>
            <w:tcW w:w="0" w:type="auto"/>
          </w:tcPr>
          <w:p w14:paraId="10414E19" w14:textId="77777777" w:rsidR="000B4652" w:rsidRDefault="00F26AED">
            <w:pPr>
              <w:jc w:val="right"/>
              <w:rPr>
                <w:sz w:val="16"/>
                <w:szCs w:val="16"/>
              </w:rPr>
            </w:pPr>
            <w:r>
              <w:rPr>
                <w:sz w:val="16"/>
                <w:szCs w:val="16"/>
              </w:rPr>
              <w:t>0</w:t>
            </w:r>
          </w:p>
        </w:tc>
        <w:tc>
          <w:tcPr>
            <w:tcW w:w="0" w:type="auto"/>
          </w:tcPr>
          <w:p w14:paraId="10414E1A" w14:textId="77777777" w:rsidR="000B4652" w:rsidRDefault="00F26AED">
            <w:pPr>
              <w:jc w:val="right"/>
              <w:rPr>
                <w:sz w:val="16"/>
                <w:szCs w:val="16"/>
              </w:rPr>
            </w:pPr>
            <w:r>
              <w:rPr>
                <w:sz w:val="16"/>
                <w:szCs w:val="16"/>
              </w:rPr>
              <w:t>8</w:t>
            </w:r>
          </w:p>
        </w:tc>
        <w:tc>
          <w:tcPr>
            <w:tcW w:w="0" w:type="auto"/>
          </w:tcPr>
          <w:p w14:paraId="10414E1B" w14:textId="77777777" w:rsidR="000B4652" w:rsidRDefault="00F26AED">
            <w:pPr>
              <w:jc w:val="right"/>
              <w:rPr>
                <w:sz w:val="16"/>
                <w:szCs w:val="16"/>
              </w:rPr>
            </w:pPr>
            <w:r>
              <w:rPr>
                <w:sz w:val="16"/>
                <w:szCs w:val="16"/>
              </w:rPr>
              <w:t>0.000</w:t>
            </w:r>
          </w:p>
        </w:tc>
      </w:tr>
      <w:tr w:rsidR="000B4652" w14:paraId="10414E26" w14:textId="77777777">
        <w:trPr>
          <w:jc w:val="center"/>
        </w:trPr>
        <w:tc>
          <w:tcPr>
            <w:tcW w:w="0" w:type="auto"/>
          </w:tcPr>
          <w:p w14:paraId="10414E1D" w14:textId="77777777" w:rsidR="000B4652" w:rsidRDefault="00F26AED">
            <w:pPr>
              <w:jc w:val="left"/>
              <w:rPr>
                <w:sz w:val="16"/>
                <w:szCs w:val="16"/>
              </w:rPr>
            </w:pPr>
            <w:r>
              <w:rPr>
                <w:sz w:val="16"/>
                <w:szCs w:val="16"/>
              </w:rPr>
              <w:t>Native</w:t>
            </w:r>
          </w:p>
        </w:tc>
        <w:tc>
          <w:tcPr>
            <w:tcW w:w="0" w:type="auto"/>
          </w:tcPr>
          <w:p w14:paraId="10414E1E" w14:textId="77777777" w:rsidR="000B4652" w:rsidRDefault="00F26AED">
            <w:pPr>
              <w:jc w:val="left"/>
              <w:rPr>
                <w:i/>
                <w:iCs/>
                <w:sz w:val="16"/>
                <w:szCs w:val="16"/>
              </w:rPr>
            </w:pPr>
            <w:proofErr w:type="spellStart"/>
            <w:r>
              <w:rPr>
                <w:i/>
                <w:iCs/>
                <w:sz w:val="16"/>
                <w:szCs w:val="16"/>
              </w:rPr>
              <w:t>Diaptomus</w:t>
            </w:r>
            <w:proofErr w:type="spellEnd"/>
            <w:r>
              <w:rPr>
                <w:i/>
                <w:iCs/>
                <w:sz w:val="16"/>
                <w:szCs w:val="16"/>
              </w:rPr>
              <w:t xml:space="preserve"> </w:t>
            </w:r>
            <w:proofErr w:type="spellStart"/>
            <w:r>
              <w:rPr>
                <w:i/>
                <w:iCs/>
                <w:sz w:val="16"/>
                <w:szCs w:val="16"/>
              </w:rPr>
              <w:t>gracilis</w:t>
            </w:r>
            <w:proofErr w:type="spellEnd"/>
          </w:p>
        </w:tc>
        <w:tc>
          <w:tcPr>
            <w:tcW w:w="0" w:type="auto"/>
          </w:tcPr>
          <w:p w14:paraId="10414E1F" w14:textId="77777777" w:rsidR="000B4652" w:rsidRDefault="00F26AED">
            <w:pPr>
              <w:jc w:val="left"/>
              <w:rPr>
                <w:sz w:val="16"/>
                <w:szCs w:val="16"/>
              </w:rPr>
            </w:pPr>
            <w:r>
              <w:rPr>
                <w:sz w:val="16"/>
                <w:szCs w:val="16"/>
              </w:rPr>
              <w:t>Plankton</w:t>
            </w:r>
          </w:p>
        </w:tc>
        <w:tc>
          <w:tcPr>
            <w:tcW w:w="0" w:type="auto"/>
          </w:tcPr>
          <w:p w14:paraId="10414E20" w14:textId="77777777" w:rsidR="000B4652" w:rsidRDefault="00F26AED">
            <w:pPr>
              <w:jc w:val="right"/>
              <w:rPr>
                <w:sz w:val="16"/>
                <w:szCs w:val="16"/>
              </w:rPr>
            </w:pPr>
            <w:r>
              <w:rPr>
                <w:sz w:val="16"/>
                <w:szCs w:val="16"/>
              </w:rPr>
              <w:t>44.8</w:t>
            </w:r>
          </w:p>
        </w:tc>
        <w:tc>
          <w:tcPr>
            <w:tcW w:w="0" w:type="auto"/>
          </w:tcPr>
          <w:p w14:paraId="10414E21" w14:textId="77777777" w:rsidR="000B4652" w:rsidRDefault="00F26AED">
            <w:pPr>
              <w:jc w:val="right"/>
              <w:rPr>
                <w:sz w:val="16"/>
                <w:szCs w:val="16"/>
              </w:rPr>
            </w:pPr>
            <w:r>
              <w:rPr>
                <w:sz w:val="16"/>
                <w:szCs w:val="16"/>
              </w:rPr>
              <w:t>45.1</w:t>
            </w:r>
          </w:p>
        </w:tc>
        <w:tc>
          <w:tcPr>
            <w:tcW w:w="0" w:type="auto"/>
          </w:tcPr>
          <w:p w14:paraId="10414E22" w14:textId="77777777" w:rsidR="000B4652" w:rsidRDefault="00F26AED">
            <w:pPr>
              <w:jc w:val="right"/>
              <w:rPr>
                <w:sz w:val="16"/>
                <w:szCs w:val="16"/>
              </w:rPr>
            </w:pPr>
            <w:r>
              <w:rPr>
                <w:sz w:val="16"/>
                <w:szCs w:val="16"/>
              </w:rPr>
              <w:t>54.9</w:t>
            </w:r>
          </w:p>
        </w:tc>
        <w:tc>
          <w:tcPr>
            <w:tcW w:w="0" w:type="auto"/>
          </w:tcPr>
          <w:p w14:paraId="10414E23" w14:textId="77777777" w:rsidR="000B4652" w:rsidRDefault="00F26AED">
            <w:pPr>
              <w:jc w:val="right"/>
              <w:rPr>
                <w:sz w:val="16"/>
                <w:szCs w:val="16"/>
              </w:rPr>
            </w:pPr>
            <w:r>
              <w:rPr>
                <w:sz w:val="16"/>
                <w:szCs w:val="16"/>
              </w:rPr>
              <w:t>0</w:t>
            </w:r>
          </w:p>
        </w:tc>
        <w:tc>
          <w:tcPr>
            <w:tcW w:w="0" w:type="auto"/>
          </w:tcPr>
          <w:p w14:paraId="10414E24" w14:textId="77777777" w:rsidR="000B4652" w:rsidRDefault="00F26AED">
            <w:pPr>
              <w:jc w:val="right"/>
              <w:rPr>
                <w:sz w:val="16"/>
                <w:szCs w:val="16"/>
              </w:rPr>
            </w:pPr>
            <w:r>
              <w:rPr>
                <w:sz w:val="16"/>
                <w:szCs w:val="16"/>
              </w:rPr>
              <w:t>4</w:t>
            </w:r>
          </w:p>
        </w:tc>
        <w:tc>
          <w:tcPr>
            <w:tcW w:w="0" w:type="auto"/>
          </w:tcPr>
          <w:p w14:paraId="10414E25" w14:textId="77777777" w:rsidR="000B4652" w:rsidRDefault="00F26AED">
            <w:pPr>
              <w:jc w:val="right"/>
              <w:rPr>
                <w:sz w:val="16"/>
                <w:szCs w:val="16"/>
              </w:rPr>
            </w:pPr>
            <w:r>
              <w:rPr>
                <w:sz w:val="16"/>
                <w:szCs w:val="16"/>
              </w:rPr>
              <w:t>0.000</w:t>
            </w:r>
          </w:p>
        </w:tc>
      </w:tr>
      <w:tr w:rsidR="000B4652" w14:paraId="10414E30" w14:textId="77777777">
        <w:trPr>
          <w:jc w:val="center"/>
        </w:trPr>
        <w:tc>
          <w:tcPr>
            <w:tcW w:w="0" w:type="auto"/>
          </w:tcPr>
          <w:p w14:paraId="10414E27" w14:textId="77777777" w:rsidR="000B4652" w:rsidRDefault="00F26AED">
            <w:pPr>
              <w:jc w:val="left"/>
              <w:rPr>
                <w:sz w:val="16"/>
                <w:szCs w:val="16"/>
              </w:rPr>
            </w:pPr>
            <w:r>
              <w:rPr>
                <w:sz w:val="16"/>
                <w:szCs w:val="16"/>
              </w:rPr>
              <w:t>Native</w:t>
            </w:r>
          </w:p>
        </w:tc>
        <w:tc>
          <w:tcPr>
            <w:tcW w:w="0" w:type="auto"/>
          </w:tcPr>
          <w:p w14:paraId="10414E28" w14:textId="77777777" w:rsidR="000B4652" w:rsidRDefault="00F26AED">
            <w:pPr>
              <w:jc w:val="left"/>
              <w:rPr>
                <w:i/>
                <w:iCs/>
                <w:sz w:val="16"/>
                <w:szCs w:val="16"/>
              </w:rPr>
            </w:pPr>
            <w:proofErr w:type="spellStart"/>
            <w:r>
              <w:rPr>
                <w:i/>
                <w:iCs/>
                <w:sz w:val="16"/>
                <w:szCs w:val="16"/>
              </w:rPr>
              <w:t>Drepanopus</w:t>
            </w:r>
            <w:proofErr w:type="spellEnd"/>
            <w:r>
              <w:rPr>
                <w:i/>
                <w:iCs/>
                <w:sz w:val="16"/>
                <w:szCs w:val="16"/>
              </w:rPr>
              <w:t xml:space="preserve"> </w:t>
            </w:r>
            <w:proofErr w:type="spellStart"/>
            <w:r>
              <w:rPr>
                <w:i/>
                <w:iCs/>
                <w:sz w:val="16"/>
                <w:szCs w:val="16"/>
              </w:rPr>
              <w:t>bungei</w:t>
            </w:r>
            <w:proofErr w:type="spellEnd"/>
          </w:p>
        </w:tc>
        <w:tc>
          <w:tcPr>
            <w:tcW w:w="0" w:type="auto"/>
          </w:tcPr>
          <w:p w14:paraId="10414E29" w14:textId="77777777" w:rsidR="000B4652" w:rsidRDefault="00F26AED">
            <w:pPr>
              <w:jc w:val="left"/>
              <w:rPr>
                <w:sz w:val="16"/>
                <w:szCs w:val="16"/>
              </w:rPr>
            </w:pPr>
            <w:r>
              <w:rPr>
                <w:sz w:val="16"/>
                <w:szCs w:val="16"/>
              </w:rPr>
              <w:t>Plankton</w:t>
            </w:r>
          </w:p>
        </w:tc>
        <w:tc>
          <w:tcPr>
            <w:tcW w:w="0" w:type="auto"/>
          </w:tcPr>
          <w:p w14:paraId="10414E2A" w14:textId="77777777" w:rsidR="000B4652" w:rsidRDefault="00F26AED">
            <w:pPr>
              <w:jc w:val="right"/>
              <w:rPr>
                <w:sz w:val="16"/>
                <w:szCs w:val="16"/>
              </w:rPr>
            </w:pPr>
            <w:r>
              <w:rPr>
                <w:sz w:val="16"/>
                <w:szCs w:val="16"/>
              </w:rPr>
              <w:t>69.6</w:t>
            </w:r>
          </w:p>
        </w:tc>
        <w:tc>
          <w:tcPr>
            <w:tcW w:w="0" w:type="auto"/>
          </w:tcPr>
          <w:p w14:paraId="10414E2B" w14:textId="77777777" w:rsidR="000B4652" w:rsidRDefault="00F26AED">
            <w:pPr>
              <w:jc w:val="right"/>
              <w:rPr>
                <w:sz w:val="16"/>
                <w:szCs w:val="16"/>
              </w:rPr>
            </w:pPr>
            <w:r>
              <w:rPr>
                <w:sz w:val="16"/>
                <w:szCs w:val="16"/>
              </w:rPr>
              <w:t>73.6</w:t>
            </w:r>
          </w:p>
        </w:tc>
        <w:tc>
          <w:tcPr>
            <w:tcW w:w="0" w:type="auto"/>
          </w:tcPr>
          <w:p w14:paraId="10414E2C" w14:textId="77777777" w:rsidR="000B4652" w:rsidRDefault="00F26AED">
            <w:pPr>
              <w:jc w:val="right"/>
              <w:rPr>
                <w:sz w:val="16"/>
                <w:szCs w:val="16"/>
              </w:rPr>
            </w:pPr>
            <w:r>
              <w:rPr>
                <w:sz w:val="16"/>
                <w:szCs w:val="16"/>
              </w:rPr>
              <w:t>82.5</w:t>
            </w:r>
          </w:p>
        </w:tc>
        <w:tc>
          <w:tcPr>
            <w:tcW w:w="0" w:type="auto"/>
          </w:tcPr>
          <w:p w14:paraId="10414E2D" w14:textId="77777777" w:rsidR="000B4652" w:rsidRDefault="00F26AED">
            <w:pPr>
              <w:jc w:val="right"/>
              <w:rPr>
                <w:sz w:val="16"/>
                <w:szCs w:val="16"/>
              </w:rPr>
            </w:pPr>
            <w:r>
              <w:rPr>
                <w:sz w:val="16"/>
                <w:szCs w:val="16"/>
              </w:rPr>
              <w:t>0</w:t>
            </w:r>
          </w:p>
        </w:tc>
        <w:tc>
          <w:tcPr>
            <w:tcW w:w="0" w:type="auto"/>
          </w:tcPr>
          <w:p w14:paraId="10414E2E" w14:textId="77777777" w:rsidR="000B4652" w:rsidRDefault="00F26AED">
            <w:pPr>
              <w:jc w:val="right"/>
              <w:rPr>
                <w:sz w:val="16"/>
                <w:szCs w:val="16"/>
              </w:rPr>
            </w:pPr>
            <w:r>
              <w:rPr>
                <w:sz w:val="16"/>
                <w:szCs w:val="16"/>
              </w:rPr>
              <w:t>223</w:t>
            </w:r>
          </w:p>
        </w:tc>
        <w:tc>
          <w:tcPr>
            <w:tcW w:w="0" w:type="auto"/>
          </w:tcPr>
          <w:p w14:paraId="10414E2F" w14:textId="77777777" w:rsidR="000B4652" w:rsidRDefault="00F26AED">
            <w:pPr>
              <w:jc w:val="right"/>
              <w:rPr>
                <w:sz w:val="16"/>
                <w:szCs w:val="16"/>
              </w:rPr>
            </w:pPr>
            <w:r>
              <w:rPr>
                <w:sz w:val="16"/>
                <w:szCs w:val="16"/>
              </w:rPr>
              <w:t>0.000</w:t>
            </w:r>
          </w:p>
        </w:tc>
      </w:tr>
      <w:tr w:rsidR="000B4652" w14:paraId="10414E3A" w14:textId="77777777">
        <w:trPr>
          <w:jc w:val="center"/>
        </w:trPr>
        <w:tc>
          <w:tcPr>
            <w:tcW w:w="0" w:type="auto"/>
          </w:tcPr>
          <w:p w14:paraId="10414E31" w14:textId="77777777" w:rsidR="000B4652" w:rsidRDefault="00F26AED">
            <w:pPr>
              <w:jc w:val="left"/>
              <w:rPr>
                <w:sz w:val="16"/>
                <w:szCs w:val="16"/>
              </w:rPr>
            </w:pPr>
            <w:r>
              <w:rPr>
                <w:sz w:val="16"/>
                <w:szCs w:val="16"/>
              </w:rPr>
              <w:t>Native</w:t>
            </w:r>
          </w:p>
        </w:tc>
        <w:tc>
          <w:tcPr>
            <w:tcW w:w="0" w:type="auto"/>
          </w:tcPr>
          <w:p w14:paraId="10414E32" w14:textId="77777777" w:rsidR="000B4652" w:rsidRDefault="00F26AED">
            <w:pPr>
              <w:jc w:val="left"/>
              <w:rPr>
                <w:i/>
                <w:iCs/>
                <w:sz w:val="16"/>
                <w:szCs w:val="16"/>
              </w:rPr>
            </w:pPr>
            <w:proofErr w:type="spellStart"/>
            <w:r>
              <w:rPr>
                <w:i/>
                <w:iCs/>
                <w:sz w:val="16"/>
                <w:szCs w:val="16"/>
              </w:rPr>
              <w:t>Eurycercus</w:t>
            </w:r>
            <w:proofErr w:type="spellEnd"/>
            <w:r>
              <w:rPr>
                <w:i/>
                <w:iCs/>
                <w:sz w:val="16"/>
                <w:szCs w:val="16"/>
              </w:rPr>
              <w:t xml:space="preserve"> glacialis</w:t>
            </w:r>
          </w:p>
        </w:tc>
        <w:tc>
          <w:tcPr>
            <w:tcW w:w="0" w:type="auto"/>
          </w:tcPr>
          <w:p w14:paraId="10414E33" w14:textId="77777777" w:rsidR="000B4652" w:rsidRDefault="00F26AED">
            <w:pPr>
              <w:jc w:val="left"/>
              <w:rPr>
                <w:sz w:val="16"/>
                <w:szCs w:val="16"/>
              </w:rPr>
            </w:pPr>
            <w:r>
              <w:rPr>
                <w:sz w:val="16"/>
                <w:szCs w:val="16"/>
              </w:rPr>
              <w:t>Plankton</w:t>
            </w:r>
          </w:p>
        </w:tc>
        <w:tc>
          <w:tcPr>
            <w:tcW w:w="0" w:type="auto"/>
          </w:tcPr>
          <w:p w14:paraId="10414E34" w14:textId="77777777" w:rsidR="000B4652" w:rsidRDefault="00F26AED">
            <w:pPr>
              <w:jc w:val="right"/>
              <w:rPr>
                <w:sz w:val="16"/>
                <w:szCs w:val="16"/>
              </w:rPr>
            </w:pPr>
            <w:r>
              <w:rPr>
                <w:sz w:val="16"/>
                <w:szCs w:val="16"/>
              </w:rPr>
              <w:t>53.9</w:t>
            </w:r>
          </w:p>
        </w:tc>
        <w:tc>
          <w:tcPr>
            <w:tcW w:w="0" w:type="auto"/>
          </w:tcPr>
          <w:p w14:paraId="10414E35" w14:textId="77777777" w:rsidR="000B4652" w:rsidRDefault="00F26AED">
            <w:pPr>
              <w:jc w:val="right"/>
              <w:rPr>
                <w:sz w:val="16"/>
                <w:szCs w:val="16"/>
              </w:rPr>
            </w:pPr>
            <w:r>
              <w:rPr>
                <w:sz w:val="16"/>
                <w:szCs w:val="16"/>
              </w:rPr>
              <w:t>61.4</w:t>
            </w:r>
          </w:p>
        </w:tc>
        <w:tc>
          <w:tcPr>
            <w:tcW w:w="0" w:type="auto"/>
          </w:tcPr>
          <w:p w14:paraId="10414E36" w14:textId="77777777" w:rsidR="000B4652" w:rsidRDefault="00F26AED">
            <w:pPr>
              <w:jc w:val="right"/>
              <w:rPr>
                <w:sz w:val="16"/>
                <w:szCs w:val="16"/>
              </w:rPr>
            </w:pPr>
            <w:r>
              <w:rPr>
                <w:sz w:val="16"/>
                <w:szCs w:val="16"/>
              </w:rPr>
              <w:t>70.1</w:t>
            </w:r>
          </w:p>
        </w:tc>
        <w:tc>
          <w:tcPr>
            <w:tcW w:w="0" w:type="auto"/>
          </w:tcPr>
          <w:p w14:paraId="10414E37" w14:textId="77777777" w:rsidR="000B4652" w:rsidRDefault="00F26AED">
            <w:pPr>
              <w:jc w:val="right"/>
              <w:rPr>
                <w:sz w:val="16"/>
                <w:szCs w:val="16"/>
              </w:rPr>
            </w:pPr>
            <w:r>
              <w:rPr>
                <w:sz w:val="16"/>
                <w:szCs w:val="16"/>
              </w:rPr>
              <w:t>0</w:t>
            </w:r>
          </w:p>
        </w:tc>
        <w:tc>
          <w:tcPr>
            <w:tcW w:w="0" w:type="auto"/>
          </w:tcPr>
          <w:p w14:paraId="10414E38" w14:textId="77777777" w:rsidR="000B4652" w:rsidRDefault="00F26AED">
            <w:pPr>
              <w:jc w:val="right"/>
              <w:rPr>
                <w:sz w:val="16"/>
                <w:szCs w:val="16"/>
              </w:rPr>
            </w:pPr>
            <w:r>
              <w:rPr>
                <w:sz w:val="16"/>
                <w:szCs w:val="16"/>
              </w:rPr>
              <w:t>9</w:t>
            </w:r>
          </w:p>
        </w:tc>
        <w:tc>
          <w:tcPr>
            <w:tcW w:w="0" w:type="auto"/>
          </w:tcPr>
          <w:p w14:paraId="10414E39" w14:textId="77777777" w:rsidR="000B4652" w:rsidRDefault="00F26AED">
            <w:pPr>
              <w:jc w:val="right"/>
              <w:rPr>
                <w:sz w:val="16"/>
                <w:szCs w:val="16"/>
              </w:rPr>
            </w:pPr>
            <w:r>
              <w:rPr>
                <w:sz w:val="16"/>
                <w:szCs w:val="16"/>
              </w:rPr>
              <w:t>0.000</w:t>
            </w:r>
          </w:p>
        </w:tc>
      </w:tr>
      <w:tr w:rsidR="000B4652" w14:paraId="10414E44" w14:textId="77777777">
        <w:trPr>
          <w:jc w:val="center"/>
        </w:trPr>
        <w:tc>
          <w:tcPr>
            <w:tcW w:w="0" w:type="auto"/>
          </w:tcPr>
          <w:p w14:paraId="10414E3B" w14:textId="77777777" w:rsidR="000B4652" w:rsidRDefault="00F26AED">
            <w:pPr>
              <w:jc w:val="left"/>
              <w:rPr>
                <w:sz w:val="16"/>
                <w:szCs w:val="16"/>
              </w:rPr>
            </w:pPr>
            <w:r>
              <w:rPr>
                <w:sz w:val="16"/>
                <w:szCs w:val="16"/>
              </w:rPr>
              <w:t>Native</w:t>
            </w:r>
          </w:p>
        </w:tc>
        <w:tc>
          <w:tcPr>
            <w:tcW w:w="0" w:type="auto"/>
          </w:tcPr>
          <w:p w14:paraId="10414E3C" w14:textId="77777777" w:rsidR="000B4652" w:rsidRDefault="00F26AED">
            <w:pPr>
              <w:jc w:val="left"/>
              <w:rPr>
                <w:i/>
                <w:iCs/>
                <w:sz w:val="16"/>
                <w:szCs w:val="16"/>
              </w:rPr>
            </w:pPr>
            <w:proofErr w:type="spellStart"/>
            <w:r>
              <w:rPr>
                <w:i/>
                <w:iCs/>
                <w:sz w:val="16"/>
                <w:szCs w:val="16"/>
              </w:rPr>
              <w:t>Eurytemora</w:t>
            </w:r>
            <w:proofErr w:type="spellEnd"/>
            <w:r>
              <w:rPr>
                <w:i/>
                <w:iCs/>
                <w:sz w:val="16"/>
                <w:szCs w:val="16"/>
              </w:rPr>
              <w:t xml:space="preserve"> </w:t>
            </w:r>
            <w:proofErr w:type="spellStart"/>
            <w:r>
              <w:rPr>
                <w:i/>
                <w:iCs/>
                <w:sz w:val="16"/>
                <w:szCs w:val="16"/>
              </w:rPr>
              <w:t>gracilis</w:t>
            </w:r>
            <w:proofErr w:type="spellEnd"/>
          </w:p>
        </w:tc>
        <w:tc>
          <w:tcPr>
            <w:tcW w:w="0" w:type="auto"/>
          </w:tcPr>
          <w:p w14:paraId="10414E3D" w14:textId="77777777" w:rsidR="000B4652" w:rsidRDefault="00F26AED">
            <w:pPr>
              <w:jc w:val="left"/>
              <w:rPr>
                <w:sz w:val="16"/>
                <w:szCs w:val="16"/>
              </w:rPr>
            </w:pPr>
            <w:r>
              <w:rPr>
                <w:sz w:val="16"/>
                <w:szCs w:val="16"/>
              </w:rPr>
              <w:t>Plankton</w:t>
            </w:r>
          </w:p>
        </w:tc>
        <w:tc>
          <w:tcPr>
            <w:tcW w:w="0" w:type="auto"/>
          </w:tcPr>
          <w:p w14:paraId="10414E3E" w14:textId="77777777" w:rsidR="000B4652" w:rsidRDefault="00F26AED">
            <w:pPr>
              <w:jc w:val="right"/>
              <w:rPr>
                <w:sz w:val="16"/>
                <w:szCs w:val="16"/>
              </w:rPr>
            </w:pPr>
            <w:r>
              <w:rPr>
                <w:sz w:val="16"/>
                <w:szCs w:val="16"/>
              </w:rPr>
              <w:t>70.5</w:t>
            </w:r>
          </w:p>
        </w:tc>
        <w:tc>
          <w:tcPr>
            <w:tcW w:w="0" w:type="auto"/>
          </w:tcPr>
          <w:p w14:paraId="10414E3F" w14:textId="77777777" w:rsidR="000B4652" w:rsidRDefault="00F26AED">
            <w:pPr>
              <w:jc w:val="right"/>
              <w:rPr>
                <w:sz w:val="16"/>
                <w:szCs w:val="16"/>
              </w:rPr>
            </w:pPr>
            <w:r>
              <w:rPr>
                <w:sz w:val="16"/>
                <w:szCs w:val="16"/>
              </w:rPr>
              <w:t>72.1</w:t>
            </w:r>
          </w:p>
        </w:tc>
        <w:tc>
          <w:tcPr>
            <w:tcW w:w="0" w:type="auto"/>
          </w:tcPr>
          <w:p w14:paraId="10414E40" w14:textId="77777777" w:rsidR="000B4652" w:rsidRDefault="00F26AED">
            <w:pPr>
              <w:jc w:val="right"/>
              <w:rPr>
                <w:sz w:val="16"/>
                <w:szCs w:val="16"/>
              </w:rPr>
            </w:pPr>
            <w:r>
              <w:rPr>
                <w:sz w:val="16"/>
                <w:szCs w:val="16"/>
              </w:rPr>
              <w:t>73.7</w:t>
            </w:r>
          </w:p>
        </w:tc>
        <w:tc>
          <w:tcPr>
            <w:tcW w:w="0" w:type="auto"/>
          </w:tcPr>
          <w:p w14:paraId="10414E41" w14:textId="77777777" w:rsidR="000B4652" w:rsidRDefault="00F26AED">
            <w:pPr>
              <w:jc w:val="right"/>
              <w:rPr>
                <w:sz w:val="16"/>
                <w:szCs w:val="16"/>
              </w:rPr>
            </w:pPr>
            <w:r>
              <w:rPr>
                <w:sz w:val="16"/>
                <w:szCs w:val="16"/>
              </w:rPr>
              <w:t>0</w:t>
            </w:r>
          </w:p>
        </w:tc>
        <w:tc>
          <w:tcPr>
            <w:tcW w:w="0" w:type="auto"/>
          </w:tcPr>
          <w:p w14:paraId="10414E42" w14:textId="77777777" w:rsidR="000B4652" w:rsidRDefault="00F26AED">
            <w:pPr>
              <w:jc w:val="right"/>
              <w:rPr>
                <w:sz w:val="16"/>
                <w:szCs w:val="16"/>
              </w:rPr>
            </w:pPr>
            <w:r>
              <w:rPr>
                <w:sz w:val="16"/>
                <w:szCs w:val="16"/>
              </w:rPr>
              <w:t>6</w:t>
            </w:r>
          </w:p>
        </w:tc>
        <w:tc>
          <w:tcPr>
            <w:tcW w:w="0" w:type="auto"/>
          </w:tcPr>
          <w:p w14:paraId="10414E43" w14:textId="77777777" w:rsidR="000B4652" w:rsidRDefault="00F26AED">
            <w:pPr>
              <w:jc w:val="right"/>
              <w:rPr>
                <w:sz w:val="16"/>
                <w:szCs w:val="16"/>
              </w:rPr>
            </w:pPr>
            <w:r>
              <w:rPr>
                <w:sz w:val="16"/>
                <w:szCs w:val="16"/>
              </w:rPr>
              <w:t>0.000</w:t>
            </w:r>
          </w:p>
        </w:tc>
      </w:tr>
      <w:tr w:rsidR="000B4652" w14:paraId="10414E4E" w14:textId="77777777">
        <w:trPr>
          <w:jc w:val="center"/>
        </w:trPr>
        <w:tc>
          <w:tcPr>
            <w:tcW w:w="0" w:type="auto"/>
          </w:tcPr>
          <w:p w14:paraId="10414E45" w14:textId="77777777" w:rsidR="000B4652" w:rsidRDefault="00F26AED">
            <w:pPr>
              <w:jc w:val="left"/>
              <w:rPr>
                <w:sz w:val="16"/>
                <w:szCs w:val="16"/>
              </w:rPr>
            </w:pPr>
            <w:r>
              <w:rPr>
                <w:sz w:val="16"/>
                <w:szCs w:val="16"/>
              </w:rPr>
              <w:t>Native</w:t>
            </w:r>
          </w:p>
        </w:tc>
        <w:tc>
          <w:tcPr>
            <w:tcW w:w="0" w:type="auto"/>
          </w:tcPr>
          <w:p w14:paraId="10414E46" w14:textId="77777777" w:rsidR="000B4652" w:rsidRDefault="00F26AED">
            <w:pPr>
              <w:jc w:val="left"/>
              <w:rPr>
                <w:i/>
                <w:iCs/>
                <w:sz w:val="16"/>
                <w:szCs w:val="16"/>
              </w:rPr>
            </w:pPr>
            <w:proofErr w:type="spellStart"/>
            <w:r>
              <w:rPr>
                <w:i/>
                <w:iCs/>
                <w:sz w:val="16"/>
                <w:szCs w:val="16"/>
              </w:rPr>
              <w:t>Gammaracanthus</w:t>
            </w:r>
            <w:proofErr w:type="spellEnd"/>
          </w:p>
        </w:tc>
        <w:tc>
          <w:tcPr>
            <w:tcW w:w="0" w:type="auto"/>
          </w:tcPr>
          <w:p w14:paraId="10414E47" w14:textId="77777777" w:rsidR="000B4652" w:rsidRDefault="00F26AED">
            <w:pPr>
              <w:jc w:val="left"/>
              <w:rPr>
                <w:sz w:val="16"/>
                <w:szCs w:val="16"/>
              </w:rPr>
            </w:pPr>
            <w:r>
              <w:rPr>
                <w:sz w:val="16"/>
                <w:szCs w:val="16"/>
              </w:rPr>
              <w:t>Benthos</w:t>
            </w:r>
          </w:p>
        </w:tc>
        <w:tc>
          <w:tcPr>
            <w:tcW w:w="0" w:type="auto"/>
          </w:tcPr>
          <w:p w14:paraId="10414E48" w14:textId="77777777" w:rsidR="000B4652" w:rsidRDefault="00F26AED">
            <w:pPr>
              <w:jc w:val="right"/>
              <w:rPr>
                <w:sz w:val="16"/>
                <w:szCs w:val="16"/>
              </w:rPr>
            </w:pPr>
            <w:r>
              <w:rPr>
                <w:sz w:val="16"/>
                <w:szCs w:val="16"/>
              </w:rPr>
              <w:t>49.0</w:t>
            </w:r>
          </w:p>
        </w:tc>
        <w:tc>
          <w:tcPr>
            <w:tcW w:w="0" w:type="auto"/>
          </w:tcPr>
          <w:p w14:paraId="10414E49" w14:textId="77777777" w:rsidR="000B4652" w:rsidRDefault="00F26AED">
            <w:pPr>
              <w:jc w:val="right"/>
              <w:rPr>
                <w:sz w:val="16"/>
                <w:szCs w:val="16"/>
              </w:rPr>
            </w:pPr>
            <w:r>
              <w:rPr>
                <w:sz w:val="16"/>
                <w:szCs w:val="16"/>
              </w:rPr>
              <w:t>69.5</w:t>
            </w:r>
          </w:p>
        </w:tc>
        <w:tc>
          <w:tcPr>
            <w:tcW w:w="0" w:type="auto"/>
          </w:tcPr>
          <w:p w14:paraId="10414E4A" w14:textId="77777777" w:rsidR="000B4652" w:rsidRDefault="00F26AED">
            <w:pPr>
              <w:jc w:val="right"/>
              <w:rPr>
                <w:sz w:val="16"/>
                <w:szCs w:val="16"/>
              </w:rPr>
            </w:pPr>
            <w:r>
              <w:rPr>
                <w:sz w:val="16"/>
                <w:szCs w:val="16"/>
              </w:rPr>
              <w:t>80.1</w:t>
            </w:r>
          </w:p>
        </w:tc>
        <w:tc>
          <w:tcPr>
            <w:tcW w:w="0" w:type="auto"/>
          </w:tcPr>
          <w:p w14:paraId="10414E4B" w14:textId="77777777" w:rsidR="000B4652" w:rsidRDefault="00F26AED">
            <w:pPr>
              <w:jc w:val="right"/>
              <w:rPr>
                <w:sz w:val="16"/>
                <w:szCs w:val="16"/>
              </w:rPr>
            </w:pPr>
            <w:r>
              <w:rPr>
                <w:sz w:val="16"/>
                <w:szCs w:val="16"/>
              </w:rPr>
              <w:t>0</w:t>
            </w:r>
          </w:p>
        </w:tc>
        <w:tc>
          <w:tcPr>
            <w:tcW w:w="0" w:type="auto"/>
          </w:tcPr>
          <w:p w14:paraId="10414E4C" w14:textId="77777777" w:rsidR="000B4652" w:rsidRDefault="00F26AED">
            <w:pPr>
              <w:jc w:val="right"/>
              <w:rPr>
                <w:sz w:val="16"/>
                <w:szCs w:val="16"/>
              </w:rPr>
            </w:pPr>
            <w:r>
              <w:rPr>
                <w:sz w:val="16"/>
                <w:szCs w:val="16"/>
              </w:rPr>
              <w:t>129</w:t>
            </w:r>
          </w:p>
        </w:tc>
        <w:tc>
          <w:tcPr>
            <w:tcW w:w="0" w:type="auto"/>
          </w:tcPr>
          <w:p w14:paraId="10414E4D" w14:textId="77777777" w:rsidR="000B4652" w:rsidRDefault="00F26AED">
            <w:pPr>
              <w:jc w:val="right"/>
              <w:rPr>
                <w:sz w:val="16"/>
                <w:szCs w:val="16"/>
              </w:rPr>
            </w:pPr>
            <w:r>
              <w:rPr>
                <w:sz w:val="16"/>
                <w:szCs w:val="16"/>
              </w:rPr>
              <w:t>0.000</w:t>
            </w:r>
          </w:p>
        </w:tc>
      </w:tr>
      <w:tr w:rsidR="000B4652" w14:paraId="10414E58" w14:textId="77777777">
        <w:trPr>
          <w:jc w:val="center"/>
        </w:trPr>
        <w:tc>
          <w:tcPr>
            <w:tcW w:w="0" w:type="auto"/>
          </w:tcPr>
          <w:p w14:paraId="10414E4F" w14:textId="77777777" w:rsidR="000B4652" w:rsidRDefault="00F26AED">
            <w:pPr>
              <w:jc w:val="left"/>
              <w:rPr>
                <w:sz w:val="16"/>
                <w:szCs w:val="16"/>
              </w:rPr>
            </w:pPr>
            <w:r>
              <w:rPr>
                <w:sz w:val="16"/>
                <w:szCs w:val="16"/>
              </w:rPr>
              <w:t>Native</w:t>
            </w:r>
          </w:p>
        </w:tc>
        <w:tc>
          <w:tcPr>
            <w:tcW w:w="0" w:type="auto"/>
          </w:tcPr>
          <w:p w14:paraId="10414E50" w14:textId="77777777" w:rsidR="000B4652" w:rsidRDefault="00F26AED">
            <w:pPr>
              <w:jc w:val="left"/>
              <w:rPr>
                <w:i/>
                <w:iCs/>
                <w:sz w:val="16"/>
                <w:szCs w:val="16"/>
              </w:rPr>
            </w:pPr>
            <w:proofErr w:type="spellStart"/>
            <w:r>
              <w:rPr>
                <w:i/>
                <w:iCs/>
                <w:sz w:val="16"/>
                <w:szCs w:val="16"/>
              </w:rPr>
              <w:t>Gammaracanthus</w:t>
            </w:r>
            <w:proofErr w:type="spellEnd"/>
            <w:r>
              <w:rPr>
                <w:i/>
                <w:iCs/>
                <w:sz w:val="16"/>
                <w:szCs w:val="16"/>
              </w:rPr>
              <w:t xml:space="preserve"> </w:t>
            </w:r>
            <w:proofErr w:type="spellStart"/>
            <w:r>
              <w:rPr>
                <w:i/>
                <w:iCs/>
                <w:sz w:val="16"/>
                <w:szCs w:val="16"/>
              </w:rPr>
              <w:t>lacustris</w:t>
            </w:r>
            <w:proofErr w:type="spellEnd"/>
          </w:p>
        </w:tc>
        <w:tc>
          <w:tcPr>
            <w:tcW w:w="0" w:type="auto"/>
          </w:tcPr>
          <w:p w14:paraId="10414E51" w14:textId="77777777" w:rsidR="000B4652" w:rsidRDefault="00F26AED">
            <w:pPr>
              <w:jc w:val="left"/>
              <w:rPr>
                <w:sz w:val="16"/>
                <w:szCs w:val="16"/>
              </w:rPr>
            </w:pPr>
            <w:r>
              <w:rPr>
                <w:sz w:val="16"/>
                <w:szCs w:val="16"/>
              </w:rPr>
              <w:t>Benthos</w:t>
            </w:r>
          </w:p>
        </w:tc>
        <w:tc>
          <w:tcPr>
            <w:tcW w:w="0" w:type="auto"/>
          </w:tcPr>
          <w:p w14:paraId="10414E52" w14:textId="77777777" w:rsidR="000B4652" w:rsidRDefault="00F26AED">
            <w:pPr>
              <w:jc w:val="right"/>
              <w:rPr>
                <w:sz w:val="16"/>
                <w:szCs w:val="16"/>
              </w:rPr>
            </w:pPr>
            <w:r>
              <w:rPr>
                <w:sz w:val="16"/>
                <w:szCs w:val="16"/>
              </w:rPr>
              <w:t>55.1</w:t>
            </w:r>
          </w:p>
        </w:tc>
        <w:tc>
          <w:tcPr>
            <w:tcW w:w="0" w:type="auto"/>
          </w:tcPr>
          <w:p w14:paraId="10414E53" w14:textId="77777777" w:rsidR="000B4652" w:rsidRDefault="00F26AED">
            <w:pPr>
              <w:jc w:val="right"/>
              <w:rPr>
                <w:sz w:val="16"/>
                <w:szCs w:val="16"/>
              </w:rPr>
            </w:pPr>
            <w:r>
              <w:rPr>
                <w:sz w:val="16"/>
                <w:szCs w:val="16"/>
              </w:rPr>
              <w:t>60.8</w:t>
            </w:r>
          </w:p>
        </w:tc>
        <w:tc>
          <w:tcPr>
            <w:tcW w:w="0" w:type="auto"/>
          </w:tcPr>
          <w:p w14:paraId="10414E54" w14:textId="77777777" w:rsidR="000B4652" w:rsidRDefault="00F26AED">
            <w:pPr>
              <w:jc w:val="right"/>
              <w:rPr>
                <w:sz w:val="16"/>
                <w:szCs w:val="16"/>
              </w:rPr>
            </w:pPr>
            <w:r>
              <w:rPr>
                <w:sz w:val="16"/>
                <w:szCs w:val="16"/>
              </w:rPr>
              <w:t>80.3</w:t>
            </w:r>
          </w:p>
        </w:tc>
        <w:tc>
          <w:tcPr>
            <w:tcW w:w="0" w:type="auto"/>
          </w:tcPr>
          <w:p w14:paraId="10414E55" w14:textId="77777777" w:rsidR="000B4652" w:rsidRDefault="00F26AED">
            <w:pPr>
              <w:jc w:val="right"/>
              <w:rPr>
                <w:sz w:val="16"/>
                <w:szCs w:val="16"/>
              </w:rPr>
            </w:pPr>
            <w:r>
              <w:rPr>
                <w:sz w:val="16"/>
                <w:szCs w:val="16"/>
              </w:rPr>
              <w:t>0</w:t>
            </w:r>
          </w:p>
        </w:tc>
        <w:tc>
          <w:tcPr>
            <w:tcW w:w="0" w:type="auto"/>
          </w:tcPr>
          <w:p w14:paraId="10414E56" w14:textId="77777777" w:rsidR="000B4652" w:rsidRDefault="00F26AED">
            <w:pPr>
              <w:jc w:val="right"/>
              <w:rPr>
                <w:sz w:val="16"/>
                <w:szCs w:val="16"/>
              </w:rPr>
            </w:pPr>
            <w:r>
              <w:rPr>
                <w:sz w:val="16"/>
                <w:szCs w:val="16"/>
              </w:rPr>
              <w:t>2</w:t>
            </w:r>
          </w:p>
        </w:tc>
        <w:tc>
          <w:tcPr>
            <w:tcW w:w="0" w:type="auto"/>
          </w:tcPr>
          <w:p w14:paraId="10414E57" w14:textId="77777777" w:rsidR="000B4652" w:rsidRDefault="00F26AED">
            <w:pPr>
              <w:jc w:val="right"/>
              <w:rPr>
                <w:sz w:val="16"/>
                <w:szCs w:val="16"/>
              </w:rPr>
            </w:pPr>
            <w:r>
              <w:rPr>
                <w:sz w:val="16"/>
                <w:szCs w:val="16"/>
              </w:rPr>
              <w:t>0.000</w:t>
            </w:r>
          </w:p>
        </w:tc>
      </w:tr>
      <w:tr w:rsidR="000B4652" w14:paraId="10414E62" w14:textId="77777777">
        <w:trPr>
          <w:jc w:val="center"/>
        </w:trPr>
        <w:tc>
          <w:tcPr>
            <w:tcW w:w="0" w:type="auto"/>
          </w:tcPr>
          <w:p w14:paraId="10414E59" w14:textId="77777777" w:rsidR="000B4652" w:rsidRDefault="00F26AED">
            <w:pPr>
              <w:jc w:val="left"/>
              <w:rPr>
                <w:sz w:val="16"/>
                <w:szCs w:val="16"/>
              </w:rPr>
            </w:pPr>
            <w:r>
              <w:rPr>
                <w:sz w:val="16"/>
                <w:szCs w:val="16"/>
              </w:rPr>
              <w:t>Native</w:t>
            </w:r>
          </w:p>
        </w:tc>
        <w:tc>
          <w:tcPr>
            <w:tcW w:w="0" w:type="auto"/>
          </w:tcPr>
          <w:p w14:paraId="10414E5A" w14:textId="77777777" w:rsidR="000B4652" w:rsidRDefault="00F26AED">
            <w:pPr>
              <w:jc w:val="left"/>
              <w:rPr>
                <w:i/>
                <w:iCs/>
                <w:sz w:val="16"/>
                <w:szCs w:val="16"/>
              </w:rPr>
            </w:pPr>
            <w:proofErr w:type="spellStart"/>
            <w:r>
              <w:rPr>
                <w:i/>
                <w:iCs/>
                <w:sz w:val="16"/>
                <w:szCs w:val="16"/>
              </w:rPr>
              <w:t>Heterocope</w:t>
            </w:r>
            <w:proofErr w:type="spellEnd"/>
            <w:r>
              <w:rPr>
                <w:i/>
                <w:iCs/>
                <w:sz w:val="16"/>
                <w:szCs w:val="16"/>
              </w:rPr>
              <w:t xml:space="preserve"> borealis</w:t>
            </w:r>
          </w:p>
        </w:tc>
        <w:tc>
          <w:tcPr>
            <w:tcW w:w="0" w:type="auto"/>
          </w:tcPr>
          <w:p w14:paraId="10414E5B" w14:textId="77777777" w:rsidR="000B4652" w:rsidRDefault="00F26AED">
            <w:pPr>
              <w:jc w:val="left"/>
              <w:rPr>
                <w:sz w:val="16"/>
                <w:szCs w:val="16"/>
              </w:rPr>
            </w:pPr>
            <w:r>
              <w:rPr>
                <w:sz w:val="16"/>
                <w:szCs w:val="16"/>
              </w:rPr>
              <w:t>Plankton</w:t>
            </w:r>
          </w:p>
        </w:tc>
        <w:tc>
          <w:tcPr>
            <w:tcW w:w="0" w:type="auto"/>
          </w:tcPr>
          <w:p w14:paraId="10414E5C" w14:textId="77777777" w:rsidR="000B4652" w:rsidRDefault="00F26AED">
            <w:pPr>
              <w:jc w:val="right"/>
              <w:rPr>
                <w:sz w:val="16"/>
                <w:szCs w:val="16"/>
              </w:rPr>
            </w:pPr>
            <w:r>
              <w:rPr>
                <w:sz w:val="16"/>
                <w:szCs w:val="16"/>
              </w:rPr>
              <w:t>65.7</w:t>
            </w:r>
          </w:p>
        </w:tc>
        <w:tc>
          <w:tcPr>
            <w:tcW w:w="0" w:type="auto"/>
          </w:tcPr>
          <w:p w14:paraId="10414E5D" w14:textId="77777777" w:rsidR="000B4652" w:rsidRDefault="00F26AED">
            <w:pPr>
              <w:jc w:val="right"/>
              <w:rPr>
                <w:sz w:val="16"/>
                <w:szCs w:val="16"/>
              </w:rPr>
            </w:pPr>
            <w:r>
              <w:rPr>
                <w:sz w:val="16"/>
                <w:szCs w:val="16"/>
              </w:rPr>
              <w:t>69.9</w:t>
            </w:r>
          </w:p>
        </w:tc>
        <w:tc>
          <w:tcPr>
            <w:tcW w:w="0" w:type="auto"/>
          </w:tcPr>
          <w:p w14:paraId="10414E5E" w14:textId="77777777" w:rsidR="000B4652" w:rsidRDefault="00F26AED">
            <w:pPr>
              <w:jc w:val="right"/>
              <w:rPr>
                <w:sz w:val="16"/>
                <w:szCs w:val="16"/>
              </w:rPr>
            </w:pPr>
            <w:r>
              <w:rPr>
                <w:sz w:val="16"/>
                <w:szCs w:val="16"/>
              </w:rPr>
              <w:t>70.6</w:t>
            </w:r>
          </w:p>
        </w:tc>
        <w:tc>
          <w:tcPr>
            <w:tcW w:w="0" w:type="auto"/>
          </w:tcPr>
          <w:p w14:paraId="10414E5F" w14:textId="77777777" w:rsidR="000B4652" w:rsidRDefault="00F26AED">
            <w:pPr>
              <w:jc w:val="right"/>
              <w:rPr>
                <w:sz w:val="16"/>
                <w:szCs w:val="16"/>
              </w:rPr>
            </w:pPr>
            <w:r>
              <w:rPr>
                <w:sz w:val="16"/>
                <w:szCs w:val="16"/>
              </w:rPr>
              <w:t>0</w:t>
            </w:r>
          </w:p>
        </w:tc>
        <w:tc>
          <w:tcPr>
            <w:tcW w:w="0" w:type="auto"/>
          </w:tcPr>
          <w:p w14:paraId="10414E60" w14:textId="77777777" w:rsidR="000B4652" w:rsidRDefault="00F26AED">
            <w:pPr>
              <w:jc w:val="right"/>
              <w:rPr>
                <w:sz w:val="16"/>
                <w:szCs w:val="16"/>
              </w:rPr>
            </w:pPr>
            <w:r>
              <w:rPr>
                <w:sz w:val="16"/>
                <w:szCs w:val="16"/>
              </w:rPr>
              <w:t>4</w:t>
            </w:r>
          </w:p>
        </w:tc>
        <w:tc>
          <w:tcPr>
            <w:tcW w:w="0" w:type="auto"/>
          </w:tcPr>
          <w:p w14:paraId="10414E61" w14:textId="77777777" w:rsidR="000B4652" w:rsidRDefault="00F26AED">
            <w:pPr>
              <w:jc w:val="right"/>
              <w:rPr>
                <w:sz w:val="16"/>
                <w:szCs w:val="16"/>
              </w:rPr>
            </w:pPr>
            <w:r>
              <w:rPr>
                <w:sz w:val="16"/>
                <w:szCs w:val="16"/>
              </w:rPr>
              <w:t>0.000</w:t>
            </w:r>
          </w:p>
        </w:tc>
      </w:tr>
      <w:tr w:rsidR="000B4652" w14:paraId="10414E6C" w14:textId="77777777">
        <w:trPr>
          <w:jc w:val="center"/>
        </w:trPr>
        <w:tc>
          <w:tcPr>
            <w:tcW w:w="0" w:type="auto"/>
          </w:tcPr>
          <w:p w14:paraId="10414E63" w14:textId="77777777" w:rsidR="000B4652" w:rsidRDefault="00F26AED">
            <w:pPr>
              <w:jc w:val="left"/>
              <w:rPr>
                <w:sz w:val="16"/>
                <w:szCs w:val="16"/>
              </w:rPr>
            </w:pPr>
            <w:r>
              <w:rPr>
                <w:sz w:val="16"/>
                <w:szCs w:val="16"/>
              </w:rPr>
              <w:t>Native</w:t>
            </w:r>
          </w:p>
        </w:tc>
        <w:tc>
          <w:tcPr>
            <w:tcW w:w="0" w:type="auto"/>
          </w:tcPr>
          <w:p w14:paraId="10414E64" w14:textId="77777777" w:rsidR="000B4652" w:rsidRDefault="00F26AED">
            <w:pPr>
              <w:jc w:val="left"/>
              <w:rPr>
                <w:i/>
                <w:iCs/>
                <w:sz w:val="16"/>
                <w:szCs w:val="16"/>
              </w:rPr>
            </w:pPr>
            <w:proofErr w:type="spellStart"/>
            <w:r>
              <w:rPr>
                <w:i/>
                <w:iCs/>
                <w:sz w:val="16"/>
                <w:szCs w:val="16"/>
              </w:rPr>
              <w:t>Limnocalanus</w:t>
            </w:r>
            <w:proofErr w:type="spellEnd"/>
            <w:r>
              <w:rPr>
                <w:i/>
                <w:iCs/>
                <w:sz w:val="16"/>
                <w:szCs w:val="16"/>
              </w:rPr>
              <w:t xml:space="preserve"> </w:t>
            </w:r>
            <w:proofErr w:type="spellStart"/>
            <w:r>
              <w:rPr>
                <w:i/>
                <w:iCs/>
                <w:sz w:val="16"/>
                <w:szCs w:val="16"/>
              </w:rPr>
              <w:t>grimaldii</w:t>
            </w:r>
            <w:proofErr w:type="spellEnd"/>
          </w:p>
        </w:tc>
        <w:tc>
          <w:tcPr>
            <w:tcW w:w="0" w:type="auto"/>
          </w:tcPr>
          <w:p w14:paraId="10414E65" w14:textId="77777777" w:rsidR="000B4652" w:rsidRDefault="00F26AED">
            <w:pPr>
              <w:jc w:val="left"/>
              <w:rPr>
                <w:sz w:val="16"/>
                <w:szCs w:val="16"/>
              </w:rPr>
            </w:pPr>
            <w:r>
              <w:rPr>
                <w:sz w:val="16"/>
                <w:szCs w:val="16"/>
              </w:rPr>
              <w:t>Plankton</w:t>
            </w:r>
          </w:p>
        </w:tc>
        <w:tc>
          <w:tcPr>
            <w:tcW w:w="0" w:type="auto"/>
          </w:tcPr>
          <w:p w14:paraId="10414E66" w14:textId="77777777" w:rsidR="000B4652" w:rsidRDefault="00F26AED">
            <w:pPr>
              <w:jc w:val="right"/>
              <w:rPr>
                <w:sz w:val="16"/>
                <w:szCs w:val="16"/>
              </w:rPr>
            </w:pPr>
            <w:r>
              <w:rPr>
                <w:sz w:val="16"/>
                <w:szCs w:val="16"/>
              </w:rPr>
              <w:t>68.2</w:t>
            </w:r>
          </w:p>
        </w:tc>
        <w:tc>
          <w:tcPr>
            <w:tcW w:w="0" w:type="auto"/>
          </w:tcPr>
          <w:p w14:paraId="10414E67" w14:textId="77777777" w:rsidR="000B4652" w:rsidRDefault="00F26AED">
            <w:pPr>
              <w:jc w:val="right"/>
              <w:rPr>
                <w:sz w:val="16"/>
                <w:szCs w:val="16"/>
              </w:rPr>
            </w:pPr>
            <w:r>
              <w:rPr>
                <w:sz w:val="16"/>
                <w:szCs w:val="16"/>
              </w:rPr>
              <w:t>70.6</w:t>
            </w:r>
          </w:p>
        </w:tc>
        <w:tc>
          <w:tcPr>
            <w:tcW w:w="0" w:type="auto"/>
          </w:tcPr>
          <w:p w14:paraId="10414E68" w14:textId="77777777" w:rsidR="000B4652" w:rsidRDefault="00F26AED">
            <w:pPr>
              <w:jc w:val="right"/>
              <w:rPr>
                <w:sz w:val="16"/>
                <w:szCs w:val="16"/>
              </w:rPr>
            </w:pPr>
            <w:r>
              <w:rPr>
                <w:sz w:val="16"/>
                <w:szCs w:val="16"/>
              </w:rPr>
              <w:t>71.7</w:t>
            </w:r>
          </w:p>
        </w:tc>
        <w:tc>
          <w:tcPr>
            <w:tcW w:w="0" w:type="auto"/>
          </w:tcPr>
          <w:p w14:paraId="10414E69" w14:textId="77777777" w:rsidR="000B4652" w:rsidRDefault="00F26AED">
            <w:pPr>
              <w:jc w:val="right"/>
              <w:rPr>
                <w:sz w:val="16"/>
                <w:szCs w:val="16"/>
              </w:rPr>
            </w:pPr>
            <w:r>
              <w:rPr>
                <w:sz w:val="16"/>
                <w:szCs w:val="16"/>
              </w:rPr>
              <w:t>0</w:t>
            </w:r>
          </w:p>
        </w:tc>
        <w:tc>
          <w:tcPr>
            <w:tcW w:w="0" w:type="auto"/>
          </w:tcPr>
          <w:p w14:paraId="10414E6A" w14:textId="77777777" w:rsidR="000B4652" w:rsidRDefault="00F26AED">
            <w:pPr>
              <w:jc w:val="right"/>
              <w:rPr>
                <w:sz w:val="16"/>
                <w:szCs w:val="16"/>
              </w:rPr>
            </w:pPr>
            <w:r>
              <w:rPr>
                <w:sz w:val="16"/>
                <w:szCs w:val="16"/>
              </w:rPr>
              <w:t>4</w:t>
            </w:r>
          </w:p>
        </w:tc>
        <w:tc>
          <w:tcPr>
            <w:tcW w:w="0" w:type="auto"/>
          </w:tcPr>
          <w:p w14:paraId="10414E6B" w14:textId="77777777" w:rsidR="000B4652" w:rsidRDefault="00F26AED">
            <w:pPr>
              <w:jc w:val="right"/>
              <w:rPr>
                <w:sz w:val="16"/>
                <w:szCs w:val="16"/>
              </w:rPr>
            </w:pPr>
            <w:r>
              <w:rPr>
                <w:sz w:val="16"/>
                <w:szCs w:val="16"/>
              </w:rPr>
              <w:t>0.000</w:t>
            </w:r>
          </w:p>
        </w:tc>
      </w:tr>
      <w:tr w:rsidR="000B4652" w14:paraId="10414E76" w14:textId="77777777">
        <w:trPr>
          <w:jc w:val="center"/>
        </w:trPr>
        <w:tc>
          <w:tcPr>
            <w:tcW w:w="0" w:type="auto"/>
          </w:tcPr>
          <w:p w14:paraId="10414E6D" w14:textId="77777777" w:rsidR="000B4652" w:rsidRDefault="00F26AED">
            <w:pPr>
              <w:jc w:val="left"/>
              <w:rPr>
                <w:sz w:val="16"/>
                <w:szCs w:val="16"/>
              </w:rPr>
            </w:pPr>
            <w:r>
              <w:rPr>
                <w:sz w:val="16"/>
                <w:szCs w:val="16"/>
              </w:rPr>
              <w:t>Native</w:t>
            </w:r>
          </w:p>
        </w:tc>
        <w:tc>
          <w:tcPr>
            <w:tcW w:w="0" w:type="auto"/>
          </w:tcPr>
          <w:p w14:paraId="10414E6E" w14:textId="77777777" w:rsidR="000B4652" w:rsidRDefault="00F26AED">
            <w:pPr>
              <w:jc w:val="left"/>
              <w:rPr>
                <w:i/>
                <w:iCs/>
                <w:sz w:val="16"/>
                <w:szCs w:val="16"/>
              </w:rPr>
            </w:pPr>
            <w:proofErr w:type="spellStart"/>
            <w:r>
              <w:rPr>
                <w:i/>
                <w:iCs/>
                <w:sz w:val="16"/>
                <w:szCs w:val="16"/>
              </w:rPr>
              <w:t>Megacyclops</w:t>
            </w:r>
            <w:proofErr w:type="spellEnd"/>
            <w:r>
              <w:rPr>
                <w:i/>
                <w:iCs/>
                <w:sz w:val="16"/>
                <w:szCs w:val="16"/>
              </w:rPr>
              <w:t xml:space="preserve"> gigas</w:t>
            </w:r>
          </w:p>
        </w:tc>
        <w:tc>
          <w:tcPr>
            <w:tcW w:w="0" w:type="auto"/>
          </w:tcPr>
          <w:p w14:paraId="10414E6F" w14:textId="77777777" w:rsidR="000B4652" w:rsidRDefault="00F26AED">
            <w:pPr>
              <w:jc w:val="left"/>
              <w:rPr>
                <w:sz w:val="16"/>
                <w:szCs w:val="16"/>
              </w:rPr>
            </w:pPr>
            <w:r>
              <w:rPr>
                <w:sz w:val="16"/>
                <w:szCs w:val="16"/>
              </w:rPr>
              <w:t>Plankton</w:t>
            </w:r>
          </w:p>
        </w:tc>
        <w:tc>
          <w:tcPr>
            <w:tcW w:w="0" w:type="auto"/>
          </w:tcPr>
          <w:p w14:paraId="10414E70" w14:textId="77777777" w:rsidR="000B4652" w:rsidRDefault="00F26AED">
            <w:pPr>
              <w:jc w:val="right"/>
              <w:rPr>
                <w:sz w:val="16"/>
                <w:szCs w:val="16"/>
              </w:rPr>
            </w:pPr>
            <w:r>
              <w:rPr>
                <w:sz w:val="16"/>
                <w:szCs w:val="16"/>
              </w:rPr>
              <w:t>51.0</w:t>
            </w:r>
          </w:p>
        </w:tc>
        <w:tc>
          <w:tcPr>
            <w:tcW w:w="0" w:type="auto"/>
          </w:tcPr>
          <w:p w14:paraId="10414E71" w14:textId="77777777" w:rsidR="000B4652" w:rsidRDefault="00F26AED">
            <w:pPr>
              <w:jc w:val="right"/>
              <w:rPr>
                <w:sz w:val="16"/>
                <w:szCs w:val="16"/>
              </w:rPr>
            </w:pPr>
            <w:r>
              <w:rPr>
                <w:sz w:val="16"/>
                <w:szCs w:val="16"/>
              </w:rPr>
              <w:t>61.5</w:t>
            </w:r>
          </w:p>
        </w:tc>
        <w:tc>
          <w:tcPr>
            <w:tcW w:w="0" w:type="auto"/>
          </w:tcPr>
          <w:p w14:paraId="10414E72" w14:textId="77777777" w:rsidR="000B4652" w:rsidRDefault="00F26AED">
            <w:pPr>
              <w:jc w:val="right"/>
              <w:rPr>
                <w:sz w:val="16"/>
                <w:szCs w:val="16"/>
              </w:rPr>
            </w:pPr>
            <w:r>
              <w:rPr>
                <w:sz w:val="16"/>
                <w:szCs w:val="16"/>
              </w:rPr>
              <w:t>70.1</w:t>
            </w:r>
          </w:p>
        </w:tc>
        <w:tc>
          <w:tcPr>
            <w:tcW w:w="0" w:type="auto"/>
          </w:tcPr>
          <w:p w14:paraId="10414E73" w14:textId="77777777" w:rsidR="000B4652" w:rsidRDefault="00F26AED">
            <w:pPr>
              <w:jc w:val="right"/>
              <w:rPr>
                <w:sz w:val="16"/>
                <w:szCs w:val="16"/>
              </w:rPr>
            </w:pPr>
            <w:r>
              <w:rPr>
                <w:sz w:val="16"/>
                <w:szCs w:val="16"/>
              </w:rPr>
              <w:t>0</w:t>
            </w:r>
          </w:p>
        </w:tc>
        <w:tc>
          <w:tcPr>
            <w:tcW w:w="0" w:type="auto"/>
          </w:tcPr>
          <w:p w14:paraId="10414E74" w14:textId="77777777" w:rsidR="000B4652" w:rsidRDefault="00F26AED">
            <w:pPr>
              <w:jc w:val="right"/>
              <w:rPr>
                <w:sz w:val="16"/>
                <w:szCs w:val="16"/>
              </w:rPr>
            </w:pPr>
            <w:r>
              <w:rPr>
                <w:sz w:val="16"/>
                <w:szCs w:val="16"/>
              </w:rPr>
              <w:t>110</w:t>
            </w:r>
          </w:p>
        </w:tc>
        <w:tc>
          <w:tcPr>
            <w:tcW w:w="0" w:type="auto"/>
          </w:tcPr>
          <w:p w14:paraId="10414E75" w14:textId="77777777" w:rsidR="000B4652" w:rsidRDefault="00F26AED">
            <w:pPr>
              <w:jc w:val="right"/>
              <w:rPr>
                <w:sz w:val="16"/>
                <w:szCs w:val="16"/>
              </w:rPr>
            </w:pPr>
            <w:r>
              <w:rPr>
                <w:sz w:val="16"/>
                <w:szCs w:val="16"/>
              </w:rPr>
              <w:t>0.000</w:t>
            </w:r>
          </w:p>
        </w:tc>
      </w:tr>
      <w:tr w:rsidR="000B4652" w14:paraId="10414E80" w14:textId="77777777">
        <w:trPr>
          <w:jc w:val="center"/>
        </w:trPr>
        <w:tc>
          <w:tcPr>
            <w:tcW w:w="0" w:type="auto"/>
          </w:tcPr>
          <w:p w14:paraId="10414E77" w14:textId="77777777" w:rsidR="000B4652" w:rsidRDefault="00F26AED">
            <w:pPr>
              <w:jc w:val="left"/>
              <w:rPr>
                <w:sz w:val="16"/>
                <w:szCs w:val="16"/>
              </w:rPr>
            </w:pPr>
            <w:r>
              <w:rPr>
                <w:sz w:val="16"/>
                <w:szCs w:val="16"/>
              </w:rPr>
              <w:t>Native</w:t>
            </w:r>
          </w:p>
        </w:tc>
        <w:tc>
          <w:tcPr>
            <w:tcW w:w="0" w:type="auto"/>
          </w:tcPr>
          <w:p w14:paraId="10414E78" w14:textId="77777777" w:rsidR="000B4652" w:rsidRDefault="00F26AED">
            <w:pPr>
              <w:jc w:val="left"/>
              <w:rPr>
                <w:i/>
                <w:iCs/>
                <w:sz w:val="16"/>
                <w:szCs w:val="16"/>
              </w:rPr>
            </w:pPr>
            <w:proofErr w:type="spellStart"/>
            <w:r>
              <w:rPr>
                <w:i/>
                <w:iCs/>
                <w:sz w:val="16"/>
                <w:szCs w:val="16"/>
              </w:rPr>
              <w:t>Mesochra</w:t>
            </w:r>
            <w:proofErr w:type="spellEnd"/>
            <w:r>
              <w:rPr>
                <w:i/>
                <w:iCs/>
                <w:sz w:val="16"/>
                <w:szCs w:val="16"/>
              </w:rPr>
              <w:t xml:space="preserve"> </w:t>
            </w:r>
            <w:proofErr w:type="spellStart"/>
            <w:r>
              <w:rPr>
                <w:i/>
                <w:iCs/>
                <w:sz w:val="16"/>
                <w:szCs w:val="16"/>
              </w:rPr>
              <w:t>lilljeborgii</w:t>
            </w:r>
            <w:proofErr w:type="spellEnd"/>
          </w:p>
        </w:tc>
        <w:tc>
          <w:tcPr>
            <w:tcW w:w="0" w:type="auto"/>
          </w:tcPr>
          <w:p w14:paraId="10414E79" w14:textId="77777777" w:rsidR="000B4652" w:rsidRDefault="00F26AED">
            <w:pPr>
              <w:jc w:val="left"/>
              <w:rPr>
                <w:sz w:val="16"/>
                <w:szCs w:val="16"/>
              </w:rPr>
            </w:pPr>
            <w:r>
              <w:rPr>
                <w:sz w:val="16"/>
                <w:szCs w:val="16"/>
              </w:rPr>
              <w:t>Plankton</w:t>
            </w:r>
          </w:p>
        </w:tc>
        <w:tc>
          <w:tcPr>
            <w:tcW w:w="0" w:type="auto"/>
          </w:tcPr>
          <w:p w14:paraId="10414E7A" w14:textId="77777777" w:rsidR="000B4652" w:rsidRDefault="00F26AED">
            <w:pPr>
              <w:jc w:val="right"/>
              <w:rPr>
                <w:sz w:val="16"/>
                <w:szCs w:val="16"/>
              </w:rPr>
            </w:pPr>
            <w:r>
              <w:rPr>
                <w:sz w:val="16"/>
                <w:szCs w:val="16"/>
              </w:rPr>
              <w:t>28.7</w:t>
            </w:r>
          </w:p>
        </w:tc>
        <w:tc>
          <w:tcPr>
            <w:tcW w:w="0" w:type="auto"/>
          </w:tcPr>
          <w:p w14:paraId="10414E7B" w14:textId="77777777" w:rsidR="000B4652" w:rsidRDefault="00F26AED">
            <w:pPr>
              <w:jc w:val="right"/>
              <w:rPr>
                <w:sz w:val="16"/>
                <w:szCs w:val="16"/>
              </w:rPr>
            </w:pPr>
            <w:r>
              <w:rPr>
                <w:sz w:val="16"/>
                <w:szCs w:val="16"/>
              </w:rPr>
              <w:t>57.6</w:t>
            </w:r>
          </w:p>
        </w:tc>
        <w:tc>
          <w:tcPr>
            <w:tcW w:w="0" w:type="auto"/>
          </w:tcPr>
          <w:p w14:paraId="10414E7C" w14:textId="77777777" w:rsidR="000B4652" w:rsidRDefault="00F26AED">
            <w:pPr>
              <w:jc w:val="right"/>
              <w:rPr>
                <w:sz w:val="16"/>
                <w:szCs w:val="16"/>
              </w:rPr>
            </w:pPr>
            <w:r>
              <w:rPr>
                <w:sz w:val="16"/>
                <w:szCs w:val="16"/>
              </w:rPr>
              <w:t>58.8</w:t>
            </w:r>
          </w:p>
        </w:tc>
        <w:tc>
          <w:tcPr>
            <w:tcW w:w="0" w:type="auto"/>
          </w:tcPr>
          <w:p w14:paraId="10414E7D" w14:textId="77777777" w:rsidR="000B4652" w:rsidRDefault="00F26AED">
            <w:pPr>
              <w:jc w:val="right"/>
              <w:rPr>
                <w:sz w:val="16"/>
                <w:szCs w:val="16"/>
              </w:rPr>
            </w:pPr>
            <w:r>
              <w:rPr>
                <w:sz w:val="16"/>
                <w:szCs w:val="16"/>
              </w:rPr>
              <w:t>0</w:t>
            </w:r>
          </w:p>
        </w:tc>
        <w:tc>
          <w:tcPr>
            <w:tcW w:w="0" w:type="auto"/>
          </w:tcPr>
          <w:p w14:paraId="10414E7E" w14:textId="77777777" w:rsidR="000B4652" w:rsidRDefault="00F26AED">
            <w:pPr>
              <w:jc w:val="right"/>
              <w:rPr>
                <w:sz w:val="16"/>
                <w:szCs w:val="16"/>
              </w:rPr>
            </w:pPr>
            <w:r>
              <w:rPr>
                <w:sz w:val="16"/>
                <w:szCs w:val="16"/>
              </w:rPr>
              <w:t>5</w:t>
            </w:r>
          </w:p>
        </w:tc>
        <w:tc>
          <w:tcPr>
            <w:tcW w:w="0" w:type="auto"/>
          </w:tcPr>
          <w:p w14:paraId="10414E7F" w14:textId="77777777" w:rsidR="000B4652" w:rsidRDefault="00F26AED">
            <w:pPr>
              <w:jc w:val="right"/>
              <w:rPr>
                <w:sz w:val="16"/>
                <w:szCs w:val="16"/>
              </w:rPr>
            </w:pPr>
            <w:r>
              <w:rPr>
                <w:sz w:val="16"/>
                <w:szCs w:val="16"/>
              </w:rPr>
              <w:t>0.000</w:t>
            </w:r>
          </w:p>
        </w:tc>
      </w:tr>
      <w:tr w:rsidR="000B4652" w14:paraId="10414E8A" w14:textId="77777777">
        <w:trPr>
          <w:jc w:val="center"/>
        </w:trPr>
        <w:tc>
          <w:tcPr>
            <w:tcW w:w="0" w:type="auto"/>
          </w:tcPr>
          <w:p w14:paraId="10414E81" w14:textId="77777777" w:rsidR="000B4652" w:rsidRDefault="00F26AED">
            <w:pPr>
              <w:jc w:val="left"/>
              <w:rPr>
                <w:sz w:val="16"/>
                <w:szCs w:val="16"/>
              </w:rPr>
            </w:pPr>
            <w:r>
              <w:rPr>
                <w:sz w:val="16"/>
                <w:szCs w:val="16"/>
              </w:rPr>
              <w:t>Native</w:t>
            </w:r>
          </w:p>
        </w:tc>
        <w:tc>
          <w:tcPr>
            <w:tcW w:w="0" w:type="auto"/>
          </w:tcPr>
          <w:p w14:paraId="10414E82" w14:textId="77777777" w:rsidR="000B4652" w:rsidRDefault="00F26AED">
            <w:pPr>
              <w:jc w:val="left"/>
              <w:rPr>
                <w:i/>
                <w:iCs/>
                <w:sz w:val="16"/>
                <w:szCs w:val="16"/>
              </w:rPr>
            </w:pPr>
            <w:proofErr w:type="spellStart"/>
            <w:r>
              <w:rPr>
                <w:i/>
                <w:iCs/>
                <w:sz w:val="16"/>
                <w:szCs w:val="16"/>
              </w:rPr>
              <w:t>Microcyclops</w:t>
            </w:r>
            <w:proofErr w:type="spellEnd"/>
            <w:r>
              <w:rPr>
                <w:i/>
                <w:iCs/>
                <w:sz w:val="16"/>
                <w:szCs w:val="16"/>
              </w:rPr>
              <w:t xml:space="preserve"> </w:t>
            </w:r>
            <w:proofErr w:type="spellStart"/>
            <w:r>
              <w:rPr>
                <w:i/>
                <w:iCs/>
                <w:sz w:val="16"/>
                <w:szCs w:val="16"/>
              </w:rPr>
              <w:t>varicans</w:t>
            </w:r>
            <w:proofErr w:type="spellEnd"/>
          </w:p>
        </w:tc>
        <w:tc>
          <w:tcPr>
            <w:tcW w:w="0" w:type="auto"/>
          </w:tcPr>
          <w:p w14:paraId="10414E83" w14:textId="77777777" w:rsidR="000B4652" w:rsidRDefault="00F26AED">
            <w:pPr>
              <w:jc w:val="left"/>
              <w:rPr>
                <w:sz w:val="16"/>
                <w:szCs w:val="16"/>
              </w:rPr>
            </w:pPr>
            <w:r>
              <w:rPr>
                <w:sz w:val="16"/>
                <w:szCs w:val="16"/>
              </w:rPr>
              <w:t>Plankton</w:t>
            </w:r>
          </w:p>
        </w:tc>
        <w:tc>
          <w:tcPr>
            <w:tcW w:w="0" w:type="auto"/>
          </w:tcPr>
          <w:p w14:paraId="10414E84" w14:textId="77777777" w:rsidR="000B4652" w:rsidRDefault="00F26AED">
            <w:pPr>
              <w:jc w:val="right"/>
              <w:rPr>
                <w:sz w:val="16"/>
                <w:szCs w:val="16"/>
              </w:rPr>
            </w:pPr>
            <w:r>
              <w:rPr>
                <w:sz w:val="16"/>
                <w:szCs w:val="16"/>
              </w:rPr>
              <w:t>-37.3</w:t>
            </w:r>
          </w:p>
        </w:tc>
        <w:tc>
          <w:tcPr>
            <w:tcW w:w="0" w:type="auto"/>
          </w:tcPr>
          <w:p w14:paraId="10414E85" w14:textId="77777777" w:rsidR="000B4652" w:rsidRDefault="00F26AED">
            <w:pPr>
              <w:jc w:val="right"/>
              <w:rPr>
                <w:sz w:val="16"/>
                <w:szCs w:val="16"/>
              </w:rPr>
            </w:pPr>
            <w:r>
              <w:rPr>
                <w:sz w:val="16"/>
                <w:szCs w:val="16"/>
              </w:rPr>
              <w:t>11.8</w:t>
            </w:r>
          </w:p>
        </w:tc>
        <w:tc>
          <w:tcPr>
            <w:tcW w:w="0" w:type="auto"/>
          </w:tcPr>
          <w:p w14:paraId="10414E86" w14:textId="77777777" w:rsidR="000B4652" w:rsidRDefault="00F26AED">
            <w:pPr>
              <w:jc w:val="right"/>
              <w:rPr>
                <w:sz w:val="16"/>
                <w:szCs w:val="16"/>
              </w:rPr>
            </w:pPr>
            <w:r>
              <w:rPr>
                <w:sz w:val="16"/>
                <w:szCs w:val="16"/>
              </w:rPr>
              <w:t>59.9</w:t>
            </w:r>
          </w:p>
        </w:tc>
        <w:tc>
          <w:tcPr>
            <w:tcW w:w="0" w:type="auto"/>
          </w:tcPr>
          <w:p w14:paraId="10414E87" w14:textId="77777777" w:rsidR="000B4652" w:rsidRDefault="00F26AED">
            <w:pPr>
              <w:jc w:val="right"/>
              <w:rPr>
                <w:sz w:val="16"/>
                <w:szCs w:val="16"/>
              </w:rPr>
            </w:pPr>
            <w:r>
              <w:rPr>
                <w:sz w:val="16"/>
                <w:szCs w:val="16"/>
              </w:rPr>
              <w:t>0</w:t>
            </w:r>
          </w:p>
        </w:tc>
        <w:tc>
          <w:tcPr>
            <w:tcW w:w="0" w:type="auto"/>
          </w:tcPr>
          <w:p w14:paraId="10414E88" w14:textId="77777777" w:rsidR="000B4652" w:rsidRDefault="00F26AED">
            <w:pPr>
              <w:jc w:val="right"/>
              <w:rPr>
                <w:sz w:val="16"/>
                <w:szCs w:val="16"/>
              </w:rPr>
            </w:pPr>
            <w:r>
              <w:rPr>
                <w:sz w:val="16"/>
                <w:szCs w:val="16"/>
              </w:rPr>
              <w:t>6</w:t>
            </w:r>
          </w:p>
        </w:tc>
        <w:tc>
          <w:tcPr>
            <w:tcW w:w="0" w:type="auto"/>
          </w:tcPr>
          <w:p w14:paraId="10414E89" w14:textId="77777777" w:rsidR="000B4652" w:rsidRDefault="00F26AED">
            <w:pPr>
              <w:jc w:val="right"/>
              <w:rPr>
                <w:sz w:val="16"/>
                <w:szCs w:val="16"/>
              </w:rPr>
            </w:pPr>
            <w:r>
              <w:rPr>
                <w:sz w:val="16"/>
                <w:szCs w:val="16"/>
              </w:rPr>
              <w:t>0.000</w:t>
            </w:r>
          </w:p>
        </w:tc>
      </w:tr>
      <w:tr w:rsidR="000B4652" w14:paraId="10414E94" w14:textId="77777777">
        <w:trPr>
          <w:jc w:val="center"/>
        </w:trPr>
        <w:tc>
          <w:tcPr>
            <w:tcW w:w="0" w:type="auto"/>
          </w:tcPr>
          <w:p w14:paraId="10414E8B" w14:textId="77777777" w:rsidR="000B4652" w:rsidRDefault="00F26AED">
            <w:pPr>
              <w:jc w:val="left"/>
              <w:rPr>
                <w:sz w:val="16"/>
                <w:szCs w:val="16"/>
              </w:rPr>
            </w:pPr>
            <w:r>
              <w:rPr>
                <w:sz w:val="16"/>
                <w:szCs w:val="16"/>
              </w:rPr>
              <w:t>Native</w:t>
            </w:r>
          </w:p>
        </w:tc>
        <w:tc>
          <w:tcPr>
            <w:tcW w:w="0" w:type="auto"/>
          </w:tcPr>
          <w:p w14:paraId="10414E8C" w14:textId="77777777" w:rsidR="000B4652" w:rsidRDefault="00F26AED">
            <w:pPr>
              <w:jc w:val="left"/>
              <w:rPr>
                <w:i/>
                <w:iCs/>
                <w:sz w:val="16"/>
                <w:szCs w:val="16"/>
              </w:rPr>
            </w:pPr>
            <w:r>
              <w:rPr>
                <w:i/>
                <w:iCs/>
                <w:sz w:val="16"/>
                <w:szCs w:val="16"/>
              </w:rPr>
              <w:t xml:space="preserve">Mysis </w:t>
            </w:r>
            <w:proofErr w:type="spellStart"/>
            <w:r>
              <w:rPr>
                <w:i/>
                <w:iCs/>
                <w:sz w:val="16"/>
                <w:szCs w:val="16"/>
              </w:rPr>
              <w:t>oculata</w:t>
            </w:r>
            <w:proofErr w:type="spellEnd"/>
          </w:p>
        </w:tc>
        <w:tc>
          <w:tcPr>
            <w:tcW w:w="0" w:type="auto"/>
          </w:tcPr>
          <w:p w14:paraId="10414E8D" w14:textId="77777777" w:rsidR="000B4652" w:rsidRDefault="00F26AED">
            <w:pPr>
              <w:jc w:val="left"/>
              <w:rPr>
                <w:sz w:val="16"/>
                <w:szCs w:val="16"/>
              </w:rPr>
            </w:pPr>
            <w:r>
              <w:rPr>
                <w:sz w:val="16"/>
                <w:szCs w:val="16"/>
              </w:rPr>
              <w:t>Benthos</w:t>
            </w:r>
          </w:p>
        </w:tc>
        <w:tc>
          <w:tcPr>
            <w:tcW w:w="0" w:type="auto"/>
          </w:tcPr>
          <w:p w14:paraId="10414E8E" w14:textId="77777777" w:rsidR="000B4652" w:rsidRDefault="00F26AED">
            <w:pPr>
              <w:jc w:val="right"/>
              <w:rPr>
                <w:sz w:val="16"/>
                <w:szCs w:val="16"/>
              </w:rPr>
            </w:pPr>
            <w:r>
              <w:rPr>
                <w:sz w:val="16"/>
                <w:szCs w:val="16"/>
              </w:rPr>
              <w:t>53.7</w:t>
            </w:r>
          </w:p>
        </w:tc>
        <w:tc>
          <w:tcPr>
            <w:tcW w:w="0" w:type="auto"/>
          </w:tcPr>
          <w:p w14:paraId="10414E8F" w14:textId="77777777" w:rsidR="000B4652" w:rsidRDefault="00F26AED">
            <w:pPr>
              <w:jc w:val="right"/>
              <w:rPr>
                <w:sz w:val="16"/>
                <w:szCs w:val="16"/>
              </w:rPr>
            </w:pPr>
            <w:r>
              <w:rPr>
                <w:sz w:val="16"/>
                <w:szCs w:val="16"/>
              </w:rPr>
              <w:t>71.1</w:t>
            </w:r>
          </w:p>
        </w:tc>
        <w:tc>
          <w:tcPr>
            <w:tcW w:w="0" w:type="auto"/>
          </w:tcPr>
          <w:p w14:paraId="10414E90" w14:textId="77777777" w:rsidR="000B4652" w:rsidRDefault="00F26AED">
            <w:pPr>
              <w:jc w:val="right"/>
              <w:rPr>
                <w:sz w:val="16"/>
                <w:szCs w:val="16"/>
              </w:rPr>
            </w:pPr>
            <w:r>
              <w:rPr>
                <w:sz w:val="16"/>
                <w:szCs w:val="16"/>
              </w:rPr>
              <w:t>79.4</w:t>
            </w:r>
          </w:p>
        </w:tc>
        <w:tc>
          <w:tcPr>
            <w:tcW w:w="0" w:type="auto"/>
          </w:tcPr>
          <w:p w14:paraId="10414E91" w14:textId="77777777" w:rsidR="000B4652" w:rsidRDefault="00F26AED">
            <w:pPr>
              <w:jc w:val="right"/>
              <w:rPr>
                <w:sz w:val="16"/>
                <w:szCs w:val="16"/>
              </w:rPr>
            </w:pPr>
            <w:r>
              <w:rPr>
                <w:sz w:val="16"/>
                <w:szCs w:val="16"/>
              </w:rPr>
              <w:t>0</w:t>
            </w:r>
          </w:p>
        </w:tc>
        <w:tc>
          <w:tcPr>
            <w:tcW w:w="0" w:type="auto"/>
          </w:tcPr>
          <w:p w14:paraId="10414E92" w14:textId="77777777" w:rsidR="000B4652" w:rsidRDefault="00F26AED">
            <w:pPr>
              <w:jc w:val="right"/>
              <w:rPr>
                <w:sz w:val="16"/>
                <w:szCs w:val="16"/>
              </w:rPr>
            </w:pPr>
            <w:r>
              <w:rPr>
                <w:sz w:val="16"/>
                <w:szCs w:val="16"/>
              </w:rPr>
              <w:t>228</w:t>
            </w:r>
          </w:p>
        </w:tc>
        <w:tc>
          <w:tcPr>
            <w:tcW w:w="0" w:type="auto"/>
          </w:tcPr>
          <w:p w14:paraId="10414E93" w14:textId="77777777" w:rsidR="000B4652" w:rsidRDefault="00F26AED">
            <w:pPr>
              <w:jc w:val="right"/>
              <w:rPr>
                <w:sz w:val="16"/>
                <w:szCs w:val="16"/>
              </w:rPr>
            </w:pPr>
            <w:r>
              <w:rPr>
                <w:sz w:val="16"/>
                <w:szCs w:val="16"/>
              </w:rPr>
              <w:t>0.000</w:t>
            </w:r>
          </w:p>
        </w:tc>
      </w:tr>
      <w:tr w:rsidR="000B4652" w14:paraId="10414E9E" w14:textId="77777777">
        <w:trPr>
          <w:jc w:val="center"/>
        </w:trPr>
        <w:tc>
          <w:tcPr>
            <w:tcW w:w="0" w:type="auto"/>
          </w:tcPr>
          <w:p w14:paraId="10414E95" w14:textId="77777777" w:rsidR="000B4652" w:rsidRDefault="00F26AED">
            <w:pPr>
              <w:jc w:val="left"/>
              <w:rPr>
                <w:sz w:val="16"/>
                <w:szCs w:val="16"/>
              </w:rPr>
            </w:pPr>
            <w:r>
              <w:rPr>
                <w:sz w:val="16"/>
                <w:szCs w:val="16"/>
              </w:rPr>
              <w:t>Native</w:t>
            </w:r>
          </w:p>
        </w:tc>
        <w:tc>
          <w:tcPr>
            <w:tcW w:w="0" w:type="auto"/>
          </w:tcPr>
          <w:p w14:paraId="10414E96" w14:textId="77777777" w:rsidR="000B4652" w:rsidRDefault="00F26AED">
            <w:pPr>
              <w:jc w:val="left"/>
              <w:rPr>
                <w:i/>
                <w:iCs/>
                <w:sz w:val="16"/>
                <w:szCs w:val="16"/>
              </w:rPr>
            </w:pPr>
            <w:proofErr w:type="spellStart"/>
            <w:r>
              <w:rPr>
                <w:i/>
                <w:iCs/>
                <w:sz w:val="16"/>
                <w:szCs w:val="16"/>
              </w:rPr>
              <w:t>Saduria</w:t>
            </w:r>
            <w:proofErr w:type="spellEnd"/>
            <w:r>
              <w:rPr>
                <w:i/>
                <w:iCs/>
                <w:sz w:val="16"/>
                <w:szCs w:val="16"/>
              </w:rPr>
              <w:t xml:space="preserve"> </w:t>
            </w:r>
            <w:proofErr w:type="spellStart"/>
            <w:r>
              <w:rPr>
                <w:i/>
                <w:iCs/>
                <w:sz w:val="16"/>
                <w:szCs w:val="16"/>
              </w:rPr>
              <w:t>sabini</w:t>
            </w:r>
            <w:proofErr w:type="spellEnd"/>
          </w:p>
        </w:tc>
        <w:tc>
          <w:tcPr>
            <w:tcW w:w="0" w:type="auto"/>
          </w:tcPr>
          <w:p w14:paraId="10414E97" w14:textId="77777777" w:rsidR="000B4652" w:rsidRDefault="00F26AED">
            <w:pPr>
              <w:jc w:val="left"/>
              <w:rPr>
                <w:sz w:val="16"/>
                <w:szCs w:val="16"/>
              </w:rPr>
            </w:pPr>
            <w:r>
              <w:rPr>
                <w:sz w:val="16"/>
                <w:szCs w:val="16"/>
              </w:rPr>
              <w:t>Benthos</w:t>
            </w:r>
          </w:p>
        </w:tc>
        <w:tc>
          <w:tcPr>
            <w:tcW w:w="0" w:type="auto"/>
          </w:tcPr>
          <w:p w14:paraId="10414E98" w14:textId="77777777" w:rsidR="000B4652" w:rsidRDefault="00F26AED">
            <w:pPr>
              <w:jc w:val="right"/>
              <w:rPr>
                <w:sz w:val="16"/>
                <w:szCs w:val="16"/>
              </w:rPr>
            </w:pPr>
            <w:r>
              <w:rPr>
                <w:sz w:val="16"/>
                <w:szCs w:val="16"/>
              </w:rPr>
              <w:t>53.5</w:t>
            </w:r>
          </w:p>
        </w:tc>
        <w:tc>
          <w:tcPr>
            <w:tcW w:w="0" w:type="auto"/>
          </w:tcPr>
          <w:p w14:paraId="10414E99" w14:textId="77777777" w:rsidR="000B4652" w:rsidRDefault="00F26AED">
            <w:pPr>
              <w:jc w:val="right"/>
              <w:rPr>
                <w:sz w:val="16"/>
                <w:szCs w:val="16"/>
              </w:rPr>
            </w:pPr>
            <w:r>
              <w:rPr>
                <w:sz w:val="16"/>
                <w:szCs w:val="16"/>
              </w:rPr>
              <w:t>70.2</w:t>
            </w:r>
          </w:p>
        </w:tc>
        <w:tc>
          <w:tcPr>
            <w:tcW w:w="0" w:type="auto"/>
          </w:tcPr>
          <w:p w14:paraId="10414E9A" w14:textId="77777777" w:rsidR="000B4652" w:rsidRDefault="00F26AED">
            <w:pPr>
              <w:jc w:val="right"/>
              <w:rPr>
                <w:sz w:val="16"/>
                <w:szCs w:val="16"/>
              </w:rPr>
            </w:pPr>
            <w:r>
              <w:rPr>
                <w:sz w:val="16"/>
                <w:szCs w:val="16"/>
              </w:rPr>
              <w:t>78.7</w:t>
            </w:r>
          </w:p>
        </w:tc>
        <w:tc>
          <w:tcPr>
            <w:tcW w:w="0" w:type="auto"/>
          </w:tcPr>
          <w:p w14:paraId="10414E9B" w14:textId="77777777" w:rsidR="000B4652" w:rsidRDefault="00F26AED">
            <w:pPr>
              <w:jc w:val="right"/>
              <w:rPr>
                <w:sz w:val="16"/>
                <w:szCs w:val="16"/>
              </w:rPr>
            </w:pPr>
            <w:r>
              <w:rPr>
                <w:sz w:val="16"/>
                <w:szCs w:val="16"/>
              </w:rPr>
              <w:t>0</w:t>
            </w:r>
          </w:p>
        </w:tc>
        <w:tc>
          <w:tcPr>
            <w:tcW w:w="0" w:type="auto"/>
          </w:tcPr>
          <w:p w14:paraId="10414E9C" w14:textId="77777777" w:rsidR="000B4652" w:rsidRDefault="00F26AED">
            <w:pPr>
              <w:jc w:val="right"/>
              <w:rPr>
                <w:sz w:val="16"/>
                <w:szCs w:val="16"/>
              </w:rPr>
            </w:pPr>
            <w:r>
              <w:rPr>
                <w:sz w:val="16"/>
                <w:szCs w:val="16"/>
              </w:rPr>
              <w:t>157</w:t>
            </w:r>
          </w:p>
        </w:tc>
        <w:tc>
          <w:tcPr>
            <w:tcW w:w="0" w:type="auto"/>
          </w:tcPr>
          <w:p w14:paraId="10414E9D" w14:textId="77777777" w:rsidR="000B4652" w:rsidRDefault="00F26AED">
            <w:pPr>
              <w:jc w:val="right"/>
              <w:rPr>
                <w:sz w:val="16"/>
                <w:szCs w:val="16"/>
              </w:rPr>
            </w:pPr>
            <w:r>
              <w:rPr>
                <w:sz w:val="16"/>
                <w:szCs w:val="16"/>
              </w:rPr>
              <w:t>0.000</w:t>
            </w:r>
          </w:p>
        </w:tc>
      </w:tr>
      <w:tr w:rsidR="000B4652" w14:paraId="10414EA8" w14:textId="77777777">
        <w:trPr>
          <w:jc w:val="center"/>
        </w:trPr>
        <w:tc>
          <w:tcPr>
            <w:tcW w:w="0" w:type="auto"/>
          </w:tcPr>
          <w:p w14:paraId="10414E9F" w14:textId="77777777" w:rsidR="000B4652" w:rsidRDefault="00F26AED">
            <w:pPr>
              <w:jc w:val="left"/>
              <w:rPr>
                <w:sz w:val="16"/>
                <w:szCs w:val="16"/>
              </w:rPr>
            </w:pPr>
            <w:r>
              <w:rPr>
                <w:sz w:val="16"/>
                <w:szCs w:val="16"/>
              </w:rPr>
              <w:t>Native</w:t>
            </w:r>
          </w:p>
        </w:tc>
        <w:tc>
          <w:tcPr>
            <w:tcW w:w="0" w:type="auto"/>
          </w:tcPr>
          <w:p w14:paraId="10414EA0" w14:textId="77777777" w:rsidR="000B4652" w:rsidRDefault="00F26AED">
            <w:pPr>
              <w:jc w:val="left"/>
              <w:rPr>
                <w:i/>
                <w:iCs/>
                <w:sz w:val="16"/>
                <w:szCs w:val="16"/>
              </w:rPr>
            </w:pPr>
            <w:proofErr w:type="spellStart"/>
            <w:r>
              <w:rPr>
                <w:i/>
                <w:iCs/>
                <w:sz w:val="16"/>
                <w:szCs w:val="16"/>
              </w:rPr>
              <w:t>Saduria</w:t>
            </w:r>
            <w:proofErr w:type="spellEnd"/>
            <w:r>
              <w:rPr>
                <w:i/>
                <w:iCs/>
                <w:sz w:val="16"/>
                <w:szCs w:val="16"/>
              </w:rPr>
              <w:t xml:space="preserve"> </w:t>
            </w:r>
            <w:proofErr w:type="spellStart"/>
            <w:r>
              <w:rPr>
                <w:i/>
                <w:iCs/>
                <w:sz w:val="16"/>
                <w:szCs w:val="16"/>
              </w:rPr>
              <w:t>sibirica</w:t>
            </w:r>
            <w:proofErr w:type="spellEnd"/>
          </w:p>
        </w:tc>
        <w:tc>
          <w:tcPr>
            <w:tcW w:w="0" w:type="auto"/>
          </w:tcPr>
          <w:p w14:paraId="10414EA1" w14:textId="77777777" w:rsidR="000B4652" w:rsidRDefault="00F26AED">
            <w:pPr>
              <w:jc w:val="left"/>
              <w:rPr>
                <w:sz w:val="16"/>
                <w:szCs w:val="16"/>
              </w:rPr>
            </w:pPr>
            <w:r>
              <w:rPr>
                <w:sz w:val="16"/>
                <w:szCs w:val="16"/>
              </w:rPr>
              <w:t>Benthos</w:t>
            </w:r>
          </w:p>
        </w:tc>
        <w:tc>
          <w:tcPr>
            <w:tcW w:w="0" w:type="auto"/>
          </w:tcPr>
          <w:p w14:paraId="10414EA2" w14:textId="77777777" w:rsidR="000B4652" w:rsidRDefault="00F26AED">
            <w:pPr>
              <w:jc w:val="right"/>
              <w:rPr>
                <w:sz w:val="16"/>
                <w:szCs w:val="16"/>
              </w:rPr>
            </w:pPr>
            <w:r>
              <w:rPr>
                <w:sz w:val="16"/>
                <w:szCs w:val="16"/>
              </w:rPr>
              <w:t>64.3</w:t>
            </w:r>
          </w:p>
        </w:tc>
        <w:tc>
          <w:tcPr>
            <w:tcW w:w="0" w:type="auto"/>
          </w:tcPr>
          <w:p w14:paraId="10414EA3" w14:textId="77777777" w:rsidR="000B4652" w:rsidRDefault="00F26AED">
            <w:pPr>
              <w:jc w:val="right"/>
              <w:rPr>
                <w:sz w:val="16"/>
                <w:szCs w:val="16"/>
              </w:rPr>
            </w:pPr>
            <w:r>
              <w:rPr>
                <w:sz w:val="16"/>
                <w:szCs w:val="16"/>
              </w:rPr>
              <w:t>70.1</w:t>
            </w:r>
          </w:p>
        </w:tc>
        <w:tc>
          <w:tcPr>
            <w:tcW w:w="0" w:type="auto"/>
          </w:tcPr>
          <w:p w14:paraId="10414EA4" w14:textId="77777777" w:rsidR="000B4652" w:rsidRDefault="00F26AED">
            <w:pPr>
              <w:jc w:val="right"/>
              <w:rPr>
                <w:sz w:val="16"/>
                <w:szCs w:val="16"/>
              </w:rPr>
            </w:pPr>
            <w:r>
              <w:rPr>
                <w:sz w:val="16"/>
                <w:szCs w:val="16"/>
              </w:rPr>
              <w:t>76.5</w:t>
            </w:r>
          </w:p>
        </w:tc>
        <w:tc>
          <w:tcPr>
            <w:tcW w:w="0" w:type="auto"/>
          </w:tcPr>
          <w:p w14:paraId="10414EA5" w14:textId="77777777" w:rsidR="000B4652" w:rsidRDefault="00F26AED">
            <w:pPr>
              <w:jc w:val="right"/>
              <w:rPr>
                <w:sz w:val="16"/>
                <w:szCs w:val="16"/>
              </w:rPr>
            </w:pPr>
            <w:r>
              <w:rPr>
                <w:sz w:val="16"/>
                <w:szCs w:val="16"/>
              </w:rPr>
              <w:t>0</w:t>
            </w:r>
          </w:p>
        </w:tc>
        <w:tc>
          <w:tcPr>
            <w:tcW w:w="0" w:type="auto"/>
          </w:tcPr>
          <w:p w14:paraId="10414EA6" w14:textId="77777777" w:rsidR="000B4652" w:rsidRDefault="00F26AED">
            <w:pPr>
              <w:jc w:val="right"/>
              <w:rPr>
                <w:sz w:val="16"/>
                <w:szCs w:val="16"/>
              </w:rPr>
            </w:pPr>
            <w:r>
              <w:rPr>
                <w:sz w:val="16"/>
                <w:szCs w:val="16"/>
              </w:rPr>
              <w:t>25</w:t>
            </w:r>
          </w:p>
        </w:tc>
        <w:tc>
          <w:tcPr>
            <w:tcW w:w="0" w:type="auto"/>
          </w:tcPr>
          <w:p w14:paraId="10414EA7" w14:textId="77777777" w:rsidR="000B4652" w:rsidRDefault="00F26AED">
            <w:pPr>
              <w:jc w:val="right"/>
              <w:rPr>
                <w:sz w:val="16"/>
                <w:szCs w:val="16"/>
              </w:rPr>
            </w:pPr>
            <w:r>
              <w:rPr>
                <w:sz w:val="16"/>
                <w:szCs w:val="16"/>
              </w:rPr>
              <w:t>0.000</w:t>
            </w:r>
          </w:p>
        </w:tc>
      </w:tr>
      <w:tr w:rsidR="000B4652" w14:paraId="10414EB2" w14:textId="77777777">
        <w:trPr>
          <w:jc w:val="center"/>
        </w:trPr>
        <w:tc>
          <w:tcPr>
            <w:tcW w:w="0" w:type="auto"/>
          </w:tcPr>
          <w:p w14:paraId="10414EA9" w14:textId="77777777" w:rsidR="000B4652" w:rsidRDefault="00F26AED">
            <w:pPr>
              <w:jc w:val="left"/>
              <w:rPr>
                <w:sz w:val="16"/>
                <w:szCs w:val="16"/>
              </w:rPr>
            </w:pPr>
            <w:r>
              <w:rPr>
                <w:sz w:val="16"/>
                <w:szCs w:val="16"/>
              </w:rPr>
              <w:t>Native</w:t>
            </w:r>
          </w:p>
        </w:tc>
        <w:tc>
          <w:tcPr>
            <w:tcW w:w="0" w:type="auto"/>
          </w:tcPr>
          <w:p w14:paraId="10414EAA" w14:textId="77777777" w:rsidR="000B4652" w:rsidRDefault="00F26AED">
            <w:pPr>
              <w:jc w:val="left"/>
              <w:rPr>
                <w:i/>
                <w:iCs/>
                <w:sz w:val="16"/>
                <w:szCs w:val="16"/>
              </w:rPr>
            </w:pPr>
            <w:proofErr w:type="spellStart"/>
            <w:r>
              <w:rPr>
                <w:i/>
                <w:iCs/>
                <w:sz w:val="16"/>
                <w:szCs w:val="16"/>
              </w:rPr>
              <w:t>Senecella</w:t>
            </w:r>
            <w:proofErr w:type="spellEnd"/>
            <w:r>
              <w:rPr>
                <w:i/>
                <w:iCs/>
                <w:sz w:val="16"/>
                <w:szCs w:val="16"/>
              </w:rPr>
              <w:t xml:space="preserve"> </w:t>
            </w:r>
            <w:proofErr w:type="spellStart"/>
            <w:r>
              <w:rPr>
                <w:i/>
                <w:iCs/>
                <w:sz w:val="16"/>
                <w:szCs w:val="16"/>
              </w:rPr>
              <w:t>calanoides</w:t>
            </w:r>
            <w:proofErr w:type="spellEnd"/>
          </w:p>
        </w:tc>
        <w:tc>
          <w:tcPr>
            <w:tcW w:w="0" w:type="auto"/>
          </w:tcPr>
          <w:p w14:paraId="10414EAB" w14:textId="77777777" w:rsidR="000B4652" w:rsidRDefault="00F26AED">
            <w:pPr>
              <w:jc w:val="left"/>
              <w:rPr>
                <w:sz w:val="16"/>
                <w:szCs w:val="16"/>
              </w:rPr>
            </w:pPr>
            <w:r>
              <w:rPr>
                <w:sz w:val="16"/>
                <w:szCs w:val="16"/>
              </w:rPr>
              <w:t>Plankton</w:t>
            </w:r>
          </w:p>
        </w:tc>
        <w:tc>
          <w:tcPr>
            <w:tcW w:w="0" w:type="auto"/>
          </w:tcPr>
          <w:p w14:paraId="10414EAC" w14:textId="77777777" w:rsidR="000B4652" w:rsidRDefault="00F26AED">
            <w:pPr>
              <w:jc w:val="right"/>
              <w:rPr>
                <w:sz w:val="16"/>
                <w:szCs w:val="16"/>
              </w:rPr>
            </w:pPr>
            <w:r>
              <w:rPr>
                <w:sz w:val="16"/>
                <w:szCs w:val="16"/>
              </w:rPr>
              <w:t>46.1</w:t>
            </w:r>
          </w:p>
        </w:tc>
        <w:tc>
          <w:tcPr>
            <w:tcW w:w="0" w:type="auto"/>
          </w:tcPr>
          <w:p w14:paraId="10414EAD" w14:textId="77777777" w:rsidR="000B4652" w:rsidRDefault="00F26AED">
            <w:pPr>
              <w:jc w:val="right"/>
              <w:rPr>
                <w:sz w:val="16"/>
                <w:szCs w:val="16"/>
              </w:rPr>
            </w:pPr>
            <w:r>
              <w:rPr>
                <w:sz w:val="16"/>
                <w:szCs w:val="16"/>
              </w:rPr>
              <w:t>47.4</w:t>
            </w:r>
          </w:p>
        </w:tc>
        <w:tc>
          <w:tcPr>
            <w:tcW w:w="0" w:type="auto"/>
          </w:tcPr>
          <w:p w14:paraId="10414EAE" w14:textId="77777777" w:rsidR="000B4652" w:rsidRDefault="00F26AED">
            <w:pPr>
              <w:jc w:val="right"/>
              <w:rPr>
                <w:sz w:val="16"/>
                <w:szCs w:val="16"/>
              </w:rPr>
            </w:pPr>
            <w:r>
              <w:rPr>
                <w:sz w:val="16"/>
                <w:szCs w:val="16"/>
              </w:rPr>
              <w:t>70.0</w:t>
            </w:r>
          </w:p>
        </w:tc>
        <w:tc>
          <w:tcPr>
            <w:tcW w:w="0" w:type="auto"/>
          </w:tcPr>
          <w:p w14:paraId="10414EAF" w14:textId="77777777" w:rsidR="000B4652" w:rsidRDefault="00F26AED">
            <w:pPr>
              <w:jc w:val="right"/>
              <w:rPr>
                <w:sz w:val="16"/>
                <w:szCs w:val="16"/>
              </w:rPr>
            </w:pPr>
            <w:r>
              <w:rPr>
                <w:sz w:val="16"/>
                <w:szCs w:val="16"/>
              </w:rPr>
              <w:t>0</w:t>
            </w:r>
          </w:p>
        </w:tc>
        <w:tc>
          <w:tcPr>
            <w:tcW w:w="0" w:type="auto"/>
          </w:tcPr>
          <w:p w14:paraId="10414EB0" w14:textId="77777777" w:rsidR="000B4652" w:rsidRDefault="00F26AED">
            <w:pPr>
              <w:jc w:val="right"/>
              <w:rPr>
                <w:sz w:val="16"/>
                <w:szCs w:val="16"/>
              </w:rPr>
            </w:pPr>
            <w:r>
              <w:rPr>
                <w:sz w:val="16"/>
                <w:szCs w:val="16"/>
              </w:rPr>
              <w:t>1</w:t>
            </w:r>
          </w:p>
        </w:tc>
        <w:tc>
          <w:tcPr>
            <w:tcW w:w="0" w:type="auto"/>
          </w:tcPr>
          <w:p w14:paraId="10414EB1" w14:textId="77777777" w:rsidR="000B4652" w:rsidRDefault="00F26AED">
            <w:pPr>
              <w:jc w:val="right"/>
              <w:rPr>
                <w:sz w:val="16"/>
                <w:szCs w:val="16"/>
              </w:rPr>
            </w:pPr>
            <w:r>
              <w:rPr>
                <w:sz w:val="16"/>
                <w:szCs w:val="16"/>
              </w:rPr>
              <w:t>0.000</w:t>
            </w:r>
          </w:p>
        </w:tc>
      </w:tr>
      <w:tr w:rsidR="000B4652" w14:paraId="10414EBC" w14:textId="77777777">
        <w:trPr>
          <w:jc w:val="center"/>
        </w:trPr>
        <w:tc>
          <w:tcPr>
            <w:tcW w:w="0" w:type="auto"/>
          </w:tcPr>
          <w:p w14:paraId="10414EB3" w14:textId="77777777" w:rsidR="000B4652" w:rsidRDefault="00F26AED">
            <w:pPr>
              <w:jc w:val="left"/>
              <w:rPr>
                <w:sz w:val="16"/>
                <w:szCs w:val="16"/>
              </w:rPr>
            </w:pPr>
            <w:r>
              <w:rPr>
                <w:sz w:val="16"/>
                <w:szCs w:val="16"/>
              </w:rPr>
              <w:t>Native</w:t>
            </w:r>
          </w:p>
        </w:tc>
        <w:tc>
          <w:tcPr>
            <w:tcW w:w="0" w:type="auto"/>
          </w:tcPr>
          <w:p w14:paraId="10414EB4" w14:textId="77777777" w:rsidR="000B4652" w:rsidRDefault="00F26AED">
            <w:pPr>
              <w:jc w:val="left"/>
              <w:rPr>
                <w:i/>
                <w:iCs/>
                <w:sz w:val="16"/>
                <w:szCs w:val="16"/>
              </w:rPr>
            </w:pPr>
            <w:proofErr w:type="spellStart"/>
            <w:r>
              <w:rPr>
                <w:i/>
                <w:iCs/>
                <w:sz w:val="16"/>
                <w:szCs w:val="16"/>
              </w:rPr>
              <w:t>Senecella</w:t>
            </w:r>
            <w:proofErr w:type="spellEnd"/>
            <w:r>
              <w:rPr>
                <w:i/>
                <w:iCs/>
                <w:sz w:val="16"/>
                <w:szCs w:val="16"/>
              </w:rPr>
              <w:t xml:space="preserve"> </w:t>
            </w:r>
            <w:proofErr w:type="spellStart"/>
            <w:r>
              <w:rPr>
                <w:i/>
                <w:iCs/>
                <w:sz w:val="16"/>
                <w:szCs w:val="16"/>
              </w:rPr>
              <w:t>siberica</w:t>
            </w:r>
            <w:proofErr w:type="spellEnd"/>
          </w:p>
        </w:tc>
        <w:tc>
          <w:tcPr>
            <w:tcW w:w="0" w:type="auto"/>
          </w:tcPr>
          <w:p w14:paraId="10414EB5" w14:textId="77777777" w:rsidR="000B4652" w:rsidRDefault="00F26AED">
            <w:pPr>
              <w:jc w:val="left"/>
              <w:rPr>
                <w:sz w:val="16"/>
                <w:szCs w:val="16"/>
              </w:rPr>
            </w:pPr>
            <w:r>
              <w:rPr>
                <w:sz w:val="16"/>
                <w:szCs w:val="16"/>
              </w:rPr>
              <w:t>Plankton</w:t>
            </w:r>
          </w:p>
        </w:tc>
        <w:tc>
          <w:tcPr>
            <w:tcW w:w="0" w:type="auto"/>
          </w:tcPr>
          <w:p w14:paraId="10414EB6" w14:textId="77777777" w:rsidR="000B4652" w:rsidRDefault="00F26AED">
            <w:pPr>
              <w:jc w:val="right"/>
              <w:rPr>
                <w:sz w:val="16"/>
                <w:szCs w:val="16"/>
              </w:rPr>
            </w:pPr>
            <w:r>
              <w:rPr>
                <w:sz w:val="16"/>
                <w:szCs w:val="16"/>
              </w:rPr>
              <w:t>71.3</w:t>
            </w:r>
          </w:p>
        </w:tc>
        <w:tc>
          <w:tcPr>
            <w:tcW w:w="0" w:type="auto"/>
          </w:tcPr>
          <w:p w14:paraId="10414EB7" w14:textId="77777777" w:rsidR="000B4652" w:rsidRDefault="00F26AED">
            <w:pPr>
              <w:jc w:val="right"/>
              <w:rPr>
                <w:sz w:val="16"/>
                <w:szCs w:val="16"/>
              </w:rPr>
            </w:pPr>
            <w:r>
              <w:rPr>
                <w:sz w:val="16"/>
                <w:szCs w:val="16"/>
              </w:rPr>
              <w:t>72.2</w:t>
            </w:r>
          </w:p>
        </w:tc>
        <w:tc>
          <w:tcPr>
            <w:tcW w:w="0" w:type="auto"/>
          </w:tcPr>
          <w:p w14:paraId="10414EB8" w14:textId="77777777" w:rsidR="000B4652" w:rsidRDefault="00F26AED">
            <w:pPr>
              <w:jc w:val="right"/>
              <w:rPr>
                <w:sz w:val="16"/>
                <w:szCs w:val="16"/>
              </w:rPr>
            </w:pPr>
            <w:r>
              <w:rPr>
                <w:sz w:val="16"/>
                <w:szCs w:val="16"/>
              </w:rPr>
              <w:t>73.0</w:t>
            </w:r>
          </w:p>
        </w:tc>
        <w:tc>
          <w:tcPr>
            <w:tcW w:w="0" w:type="auto"/>
          </w:tcPr>
          <w:p w14:paraId="10414EB9" w14:textId="77777777" w:rsidR="000B4652" w:rsidRDefault="00F26AED">
            <w:pPr>
              <w:jc w:val="right"/>
              <w:rPr>
                <w:sz w:val="16"/>
                <w:szCs w:val="16"/>
              </w:rPr>
            </w:pPr>
            <w:r>
              <w:rPr>
                <w:sz w:val="16"/>
                <w:szCs w:val="16"/>
              </w:rPr>
              <w:t>0</w:t>
            </w:r>
          </w:p>
        </w:tc>
        <w:tc>
          <w:tcPr>
            <w:tcW w:w="0" w:type="auto"/>
          </w:tcPr>
          <w:p w14:paraId="10414EBA" w14:textId="77777777" w:rsidR="000B4652" w:rsidRDefault="00F26AED">
            <w:pPr>
              <w:jc w:val="right"/>
              <w:rPr>
                <w:sz w:val="16"/>
                <w:szCs w:val="16"/>
              </w:rPr>
            </w:pPr>
            <w:r>
              <w:rPr>
                <w:sz w:val="16"/>
                <w:szCs w:val="16"/>
              </w:rPr>
              <w:t>3</w:t>
            </w:r>
          </w:p>
        </w:tc>
        <w:tc>
          <w:tcPr>
            <w:tcW w:w="0" w:type="auto"/>
          </w:tcPr>
          <w:p w14:paraId="10414EBB" w14:textId="77777777" w:rsidR="000B4652" w:rsidRDefault="00F26AED">
            <w:pPr>
              <w:jc w:val="right"/>
              <w:rPr>
                <w:sz w:val="16"/>
                <w:szCs w:val="16"/>
              </w:rPr>
            </w:pPr>
            <w:r>
              <w:rPr>
                <w:sz w:val="16"/>
                <w:szCs w:val="16"/>
              </w:rPr>
              <w:t>0.000</w:t>
            </w:r>
          </w:p>
        </w:tc>
      </w:tr>
      <w:tr w:rsidR="000B4652" w14:paraId="10414EC6" w14:textId="77777777">
        <w:trPr>
          <w:jc w:val="center"/>
        </w:trPr>
        <w:tc>
          <w:tcPr>
            <w:tcW w:w="0" w:type="auto"/>
          </w:tcPr>
          <w:p w14:paraId="10414EBD" w14:textId="77777777" w:rsidR="000B4652" w:rsidRDefault="00F26AED">
            <w:pPr>
              <w:jc w:val="left"/>
              <w:rPr>
                <w:sz w:val="16"/>
                <w:szCs w:val="16"/>
              </w:rPr>
            </w:pPr>
            <w:r>
              <w:rPr>
                <w:sz w:val="16"/>
                <w:szCs w:val="16"/>
              </w:rPr>
              <w:t>Native</w:t>
            </w:r>
          </w:p>
        </w:tc>
        <w:tc>
          <w:tcPr>
            <w:tcW w:w="0" w:type="auto"/>
          </w:tcPr>
          <w:p w14:paraId="10414EBE" w14:textId="77777777" w:rsidR="000B4652" w:rsidRDefault="00F26AED">
            <w:pPr>
              <w:jc w:val="left"/>
              <w:rPr>
                <w:i/>
                <w:iCs/>
                <w:sz w:val="16"/>
                <w:szCs w:val="16"/>
              </w:rPr>
            </w:pPr>
            <w:proofErr w:type="spellStart"/>
            <w:r>
              <w:rPr>
                <w:i/>
                <w:iCs/>
                <w:sz w:val="16"/>
                <w:szCs w:val="16"/>
              </w:rPr>
              <w:t>Simocephalus</w:t>
            </w:r>
            <w:proofErr w:type="spellEnd"/>
            <w:r>
              <w:rPr>
                <w:i/>
                <w:iCs/>
                <w:sz w:val="16"/>
                <w:szCs w:val="16"/>
              </w:rPr>
              <w:t xml:space="preserve"> </w:t>
            </w:r>
            <w:proofErr w:type="spellStart"/>
            <w:r>
              <w:rPr>
                <w:i/>
                <w:iCs/>
                <w:sz w:val="16"/>
                <w:szCs w:val="16"/>
              </w:rPr>
              <w:t>vetulus</w:t>
            </w:r>
            <w:proofErr w:type="spellEnd"/>
          </w:p>
        </w:tc>
        <w:tc>
          <w:tcPr>
            <w:tcW w:w="0" w:type="auto"/>
          </w:tcPr>
          <w:p w14:paraId="10414EBF" w14:textId="77777777" w:rsidR="000B4652" w:rsidRDefault="00F26AED">
            <w:pPr>
              <w:jc w:val="left"/>
              <w:rPr>
                <w:sz w:val="16"/>
                <w:szCs w:val="16"/>
              </w:rPr>
            </w:pPr>
            <w:r>
              <w:rPr>
                <w:sz w:val="16"/>
                <w:szCs w:val="16"/>
              </w:rPr>
              <w:t>Plankton</w:t>
            </w:r>
          </w:p>
        </w:tc>
        <w:tc>
          <w:tcPr>
            <w:tcW w:w="0" w:type="auto"/>
          </w:tcPr>
          <w:p w14:paraId="10414EC0" w14:textId="77777777" w:rsidR="000B4652" w:rsidRDefault="00F26AED">
            <w:pPr>
              <w:jc w:val="right"/>
              <w:rPr>
                <w:sz w:val="16"/>
                <w:szCs w:val="16"/>
              </w:rPr>
            </w:pPr>
            <w:r>
              <w:rPr>
                <w:sz w:val="16"/>
                <w:szCs w:val="16"/>
              </w:rPr>
              <w:t>-27.8</w:t>
            </w:r>
          </w:p>
        </w:tc>
        <w:tc>
          <w:tcPr>
            <w:tcW w:w="0" w:type="auto"/>
          </w:tcPr>
          <w:p w14:paraId="10414EC1" w14:textId="77777777" w:rsidR="000B4652" w:rsidRDefault="00F26AED">
            <w:pPr>
              <w:jc w:val="right"/>
              <w:rPr>
                <w:sz w:val="16"/>
                <w:szCs w:val="16"/>
              </w:rPr>
            </w:pPr>
            <w:r>
              <w:rPr>
                <w:sz w:val="16"/>
                <w:szCs w:val="16"/>
              </w:rPr>
              <w:t>52.6</w:t>
            </w:r>
          </w:p>
        </w:tc>
        <w:tc>
          <w:tcPr>
            <w:tcW w:w="0" w:type="auto"/>
          </w:tcPr>
          <w:p w14:paraId="10414EC2" w14:textId="77777777" w:rsidR="000B4652" w:rsidRDefault="00F26AED">
            <w:pPr>
              <w:jc w:val="right"/>
              <w:rPr>
                <w:sz w:val="16"/>
                <w:szCs w:val="16"/>
              </w:rPr>
            </w:pPr>
            <w:r>
              <w:rPr>
                <w:sz w:val="16"/>
                <w:szCs w:val="16"/>
              </w:rPr>
              <w:t>68.9</w:t>
            </w:r>
          </w:p>
        </w:tc>
        <w:tc>
          <w:tcPr>
            <w:tcW w:w="0" w:type="auto"/>
          </w:tcPr>
          <w:p w14:paraId="10414EC3" w14:textId="77777777" w:rsidR="000B4652" w:rsidRDefault="00F26AED">
            <w:pPr>
              <w:jc w:val="right"/>
              <w:rPr>
                <w:sz w:val="16"/>
                <w:szCs w:val="16"/>
              </w:rPr>
            </w:pPr>
            <w:r>
              <w:rPr>
                <w:sz w:val="16"/>
                <w:szCs w:val="16"/>
              </w:rPr>
              <w:t>0</w:t>
            </w:r>
          </w:p>
        </w:tc>
        <w:tc>
          <w:tcPr>
            <w:tcW w:w="0" w:type="auto"/>
          </w:tcPr>
          <w:p w14:paraId="10414EC4" w14:textId="77777777" w:rsidR="000B4652" w:rsidRDefault="00F26AED">
            <w:pPr>
              <w:jc w:val="right"/>
              <w:rPr>
                <w:sz w:val="16"/>
                <w:szCs w:val="16"/>
              </w:rPr>
            </w:pPr>
            <w:r>
              <w:rPr>
                <w:sz w:val="16"/>
                <w:szCs w:val="16"/>
              </w:rPr>
              <w:t>351</w:t>
            </w:r>
          </w:p>
        </w:tc>
        <w:tc>
          <w:tcPr>
            <w:tcW w:w="0" w:type="auto"/>
          </w:tcPr>
          <w:p w14:paraId="10414EC5" w14:textId="77777777" w:rsidR="000B4652" w:rsidRDefault="00F26AED">
            <w:pPr>
              <w:jc w:val="right"/>
              <w:rPr>
                <w:sz w:val="16"/>
                <w:szCs w:val="16"/>
              </w:rPr>
            </w:pPr>
            <w:r>
              <w:rPr>
                <w:sz w:val="16"/>
                <w:szCs w:val="16"/>
              </w:rPr>
              <w:t>0.000</w:t>
            </w:r>
          </w:p>
        </w:tc>
      </w:tr>
      <w:tr w:rsidR="000B4652" w14:paraId="10414ED0" w14:textId="77777777">
        <w:trPr>
          <w:jc w:val="center"/>
        </w:trPr>
        <w:tc>
          <w:tcPr>
            <w:tcW w:w="0" w:type="auto"/>
          </w:tcPr>
          <w:p w14:paraId="10414EC7" w14:textId="77777777" w:rsidR="000B4652" w:rsidRDefault="00F26AED">
            <w:pPr>
              <w:jc w:val="left"/>
              <w:rPr>
                <w:sz w:val="16"/>
                <w:szCs w:val="16"/>
              </w:rPr>
            </w:pPr>
            <w:r>
              <w:rPr>
                <w:sz w:val="16"/>
                <w:szCs w:val="16"/>
              </w:rPr>
              <w:t>Native</w:t>
            </w:r>
          </w:p>
        </w:tc>
        <w:tc>
          <w:tcPr>
            <w:tcW w:w="0" w:type="auto"/>
          </w:tcPr>
          <w:p w14:paraId="10414EC8" w14:textId="77777777" w:rsidR="000B4652" w:rsidRDefault="00F26AED">
            <w:pPr>
              <w:jc w:val="left"/>
              <w:rPr>
                <w:i/>
                <w:iCs/>
                <w:sz w:val="16"/>
                <w:szCs w:val="16"/>
              </w:rPr>
            </w:pPr>
            <w:proofErr w:type="spellStart"/>
            <w:r>
              <w:rPr>
                <w:i/>
                <w:iCs/>
                <w:sz w:val="16"/>
                <w:szCs w:val="16"/>
              </w:rPr>
              <w:t>Synchaeta</w:t>
            </w:r>
            <w:proofErr w:type="spellEnd"/>
            <w:r>
              <w:rPr>
                <w:i/>
                <w:iCs/>
                <w:sz w:val="16"/>
                <w:szCs w:val="16"/>
              </w:rPr>
              <w:t xml:space="preserve"> grandis</w:t>
            </w:r>
          </w:p>
        </w:tc>
        <w:tc>
          <w:tcPr>
            <w:tcW w:w="0" w:type="auto"/>
          </w:tcPr>
          <w:p w14:paraId="10414EC9" w14:textId="77777777" w:rsidR="000B4652" w:rsidRDefault="00F26AED">
            <w:pPr>
              <w:jc w:val="left"/>
              <w:rPr>
                <w:sz w:val="16"/>
                <w:szCs w:val="16"/>
              </w:rPr>
            </w:pPr>
            <w:r>
              <w:rPr>
                <w:sz w:val="16"/>
                <w:szCs w:val="16"/>
              </w:rPr>
              <w:t>Plankton</w:t>
            </w:r>
          </w:p>
        </w:tc>
        <w:tc>
          <w:tcPr>
            <w:tcW w:w="0" w:type="auto"/>
          </w:tcPr>
          <w:p w14:paraId="10414ECA" w14:textId="77777777" w:rsidR="000B4652" w:rsidRDefault="00F26AED">
            <w:pPr>
              <w:jc w:val="right"/>
              <w:rPr>
                <w:sz w:val="16"/>
                <w:szCs w:val="16"/>
              </w:rPr>
            </w:pPr>
            <w:r>
              <w:rPr>
                <w:sz w:val="16"/>
                <w:szCs w:val="16"/>
              </w:rPr>
              <w:t>46.1</w:t>
            </w:r>
          </w:p>
        </w:tc>
        <w:tc>
          <w:tcPr>
            <w:tcW w:w="0" w:type="auto"/>
          </w:tcPr>
          <w:p w14:paraId="10414ECB" w14:textId="77777777" w:rsidR="000B4652" w:rsidRDefault="00F26AED">
            <w:pPr>
              <w:jc w:val="right"/>
              <w:rPr>
                <w:sz w:val="16"/>
                <w:szCs w:val="16"/>
              </w:rPr>
            </w:pPr>
            <w:r>
              <w:rPr>
                <w:sz w:val="16"/>
                <w:szCs w:val="16"/>
              </w:rPr>
              <w:t>60.2</w:t>
            </w:r>
          </w:p>
        </w:tc>
        <w:tc>
          <w:tcPr>
            <w:tcW w:w="0" w:type="auto"/>
          </w:tcPr>
          <w:p w14:paraId="10414ECC" w14:textId="77777777" w:rsidR="000B4652" w:rsidRDefault="00F26AED">
            <w:pPr>
              <w:jc w:val="right"/>
              <w:rPr>
                <w:sz w:val="16"/>
                <w:szCs w:val="16"/>
              </w:rPr>
            </w:pPr>
            <w:r>
              <w:rPr>
                <w:sz w:val="16"/>
                <w:szCs w:val="16"/>
              </w:rPr>
              <w:t>60.6</w:t>
            </w:r>
          </w:p>
        </w:tc>
        <w:tc>
          <w:tcPr>
            <w:tcW w:w="0" w:type="auto"/>
          </w:tcPr>
          <w:p w14:paraId="10414ECD" w14:textId="77777777" w:rsidR="000B4652" w:rsidRDefault="00F26AED">
            <w:pPr>
              <w:jc w:val="right"/>
              <w:rPr>
                <w:sz w:val="16"/>
                <w:szCs w:val="16"/>
              </w:rPr>
            </w:pPr>
            <w:r>
              <w:rPr>
                <w:sz w:val="16"/>
                <w:szCs w:val="16"/>
              </w:rPr>
              <w:t>0</w:t>
            </w:r>
          </w:p>
        </w:tc>
        <w:tc>
          <w:tcPr>
            <w:tcW w:w="0" w:type="auto"/>
          </w:tcPr>
          <w:p w14:paraId="10414ECE" w14:textId="77777777" w:rsidR="000B4652" w:rsidRDefault="00F26AED">
            <w:pPr>
              <w:jc w:val="right"/>
              <w:rPr>
                <w:sz w:val="16"/>
                <w:szCs w:val="16"/>
              </w:rPr>
            </w:pPr>
            <w:r>
              <w:rPr>
                <w:sz w:val="16"/>
                <w:szCs w:val="16"/>
              </w:rPr>
              <w:t>3</w:t>
            </w:r>
          </w:p>
        </w:tc>
        <w:tc>
          <w:tcPr>
            <w:tcW w:w="0" w:type="auto"/>
          </w:tcPr>
          <w:p w14:paraId="10414ECF" w14:textId="77777777" w:rsidR="000B4652" w:rsidRDefault="00F26AED">
            <w:pPr>
              <w:jc w:val="right"/>
              <w:rPr>
                <w:sz w:val="16"/>
                <w:szCs w:val="16"/>
              </w:rPr>
            </w:pPr>
            <w:r>
              <w:rPr>
                <w:sz w:val="16"/>
                <w:szCs w:val="16"/>
              </w:rPr>
              <w:t>0.000</w:t>
            </w:r>
          </w:p>
        </w:tc>
      </w:tr>
      <w:tr w:rsidR="000B4652" w14:paraId="10414EDA" w14:textId="77777777">
        <w:trPr>
          <w:jc w:val="center"/>
        </w:trPr>
        <w:tc>
          <w:tcPr>
            <w:tcW w:w="0" w:type="auto"/>
          </w:tcPr>
          <w:p w14:paraId="10414ED1" w14:textId="77777777" w:rsidR="000B4652" w:rsidRDefault="00F26AED">
            <w:pPr>
              <w:jc w:val="left"/>
              <w:rPr>
                <w:sz w:val="16"/>
                <w:szCs w:val="16"/>
              </w:rPr>
            </w:pPr>
            <w:r>
              <w:rPr>
                <w:sz w:val="16"/>
                <w:szCs w:val="16"/>
              </w:rPr>
              <w:t>Native</w:t>
            </w:r>
          </w:p>
        </w:tc>
        <w:tc>
          <w:tcPr>
            <w:tcW w:w="0" w:type="auto"/>
          </w:tcPr>
          <w:p w14:paraId="10414ED2" w14:textId="77777777" w:rsidR="000B4652" w:rsidRDefault="00F26AED">
            <w:pPr>
              <w:jc w:val="left"/>
              <w:rPr>
                <w:i/>
                <w:iCs/>
                <w:sz w:val="16"/>
                <w:szCs w:val="16"/>
              </w:rPr>
            </w:pPr>
            <w:proofErr w:type="spellStart"/>
            <w:r>
              <w:rPr>
                <w:i/>
                <w:iCs/>
                <w:sz w:val="16"/>
                <w:szCs w:val="16"/>
              </w:rPr>
              <w:t>Thermocyclops</w:t>
            </w:r>
            <w:proofErr w:type="spellEnd"/>
            <w:r>
              <w:rPr>
                <w:i/>
                <w:iCs/>
                <w:sz w:val="16"/>
                <w:szCs w:val="16"/>
              </w:rPr>
              <w:t xml:space="preserve"> </w:t>
            </w:r>
            <w:proofErr w:type="spellStart"/>
            <w:r>
              <w:rPr>
                <w:i/>
                <w:iCs/>
                <w:sz w:val="16"/>
                <w:szCs w:val="16"/>
              </w:rPr>
              <w:t>dybowskii</w:t>
            </w:r>
            <w:proofErr w:type="spellEnd"/>
          </w:p>
        </w:tc>
        <w:tc>
          <w:tcPr>
            <w:tcW w:w="0" w:type="auto"/>
          </w:tcPr>
          <w:p w14:paraId="10414ED3" w14:textId="77777777" w:rsidR="000B4652" w:rsidRDefault="00F26AED">
            <w:pPr>
              <w:jc w:val="left"/>
              <w:rPr>
                <w:sz w:val="16"/>
                <w:szCs w:val="16"/>
              </w:rPr>
            </w:pPr>
            <w:r>
              <w:rPr>
                <w:sz w:val="16"/>
                <w:szCs w:val="16"/>
              </w:rPr>
              <w:t>Plankton</w:t>
            </w:r>
          </w:p>
        </w:tc>
        <w:tc>
          <w:tcPr>
            <w:tcW w:w="0" w:type="auto"/>
          </w:tcPr>
          <w:p w14:paraId="10414ED4" w14:textId="77777777" w:rsidR="000B4652" w:rsidRDefault="00F26AED">
            <w:pPr>
              <w:jc w:val="right"/>
              <w:rPr>
                <w:sz w:val="16"/>
                <w:szCs w:val="16"/>
              </w:rPr>
            </w:pPr>
            <w:r>
              <w:rPr>
                <w:sz w:val="16"/>
                <w:szCs w:val="16"/>
              </w:rPr>
              <w:t>50.5</w:t>
            </w:r>
          </w:p>
        </w:tc>
        <w:tc>
          <w:tcPr>
            <w:tcW w:w="0" w:type="auto"/>
          </w:tcPr>
          <w:p w14:paraId="10414ED5" w14:textId="77777777" w:rsidR="000B4652" w:rsidRDefault="00F26AED">
            <w:pPr>
              <w:jc w:val="right"/>
              <w:rPr>
                <w:sz w:val="16"/>
                <w:szCs w:val="16"/>
              </w:rPr>
            </w:pPr>
            <w:r>
              <w:rPr>
                <w:sz w:val="16"/>
                <w:szCs w:val="16"/>
              </w:rPr>
              <w:t>51.2</w:t>
            </w:r>
          </w:p>
        </w:tc>
        <w:tc>
          <w:tcPr>
            <w:tcW w:w="0" w:type="auto"/>
          </w:tcPr>
          <w:p w14:paraId="10414ED6" w14:textId="77777777" w:rsidR="000B4652" w:rsidRDefault="00F26AED">
            <w:pPr>
              <w:jc w:val="right"/>
              <w:rPr>
                <w:sz w:val="16"/>
                <w:szCs w:val="16"/>
              </w:rPr>
            </w:pPr>
            <w:r>
              <w:rPr>
                <w:sz w:val="16"/>
                <w:szCs w:val="16"/>
              </w:rPr>
              <w:t>60.4</w:t>
            </w:r>
          </w:p>
        </w:tc>
        <w:tc>
          <w:tcPr>
            <w:tcW w:w="0" w:type="auto"/>
          </w:tcPr>
          <w:p w14:paraId="10414ED7" w14:textId="77777777" w:rsidR="000B4652" w:rsidRDefault="00F26AED">
            <w:pPr>
              <w:jc w:val="right"/>
              <w:rPr>
                <w:sz w:val="16"/>
                <w:szCs w:val="16"/>
              </w:rPr>
            </w:pPr>
            <w:r>
              <w:rPr>
                <w:sz w:val="16"/>
                <w:szCs w:val="16"/>
              </w:rPr>
              <w:t>0</w:t>
            </w:r>
          </w:p>
        </w:tc>
        <w:tc>
          <w:tcPr>
            <w:tcW w:w="0" w:type="auto"/>
          </w:tcPr>
          <w:p w14:paraId="10414ED8" w14:textId="77777777" w:rsidR="000B4652" w:rsidRDefault="00F26AED">
            <w:pPr>
              <w:jc w:val="right"/>
              <w:rPr>
                <w:sz w:val="16"/>
                <w:szCs w:val="16"/>
              </w:rPr>
            </w:pPr>
            <w:r>
              <w:rPr>
                <w:sz w:val="16"/>
                <w:szCs w:val="16"/>
              </w:rPr>
              <w:t>2</w:t>
            </w:r>
          </w:p>
        </w:tc>
        <w:tc>
          <w:tcPr>
            <w:tcW w:w="0" w:type="auto"/>
          </w:tcPr>
          <w:p w14:paraId="10414ED9" w14:textId="77777777" w:rsidR="000B4652" w:rsidRDefault="00F26AED">
            <w:pPr>
              <w:jc w:val="right"/>
              <w:rPr>
                <w:sz w:val="16"/>
                <w:szCs w:val="16"/>
              </w:rPr>
            </w:pPr>
            <w:r>
              <w:rPr>
                <w:sz w:val="16"/>
                <w:szCs w:val="16"/>
              </w:rPr>
              <w:t>0.000</w:t>
            </w:r>
          </w:p>
        </w:tc>
      </w:tr>
      <w:tr w:rsidR="000B4652" w14:paraId="10414EE4" w14:textId="77777777">
        <w:trPr>
          <w:jc w:val="center"/>
        </w:trPr>
        <w:tc>
          <w:tcPr>
            <w:tcW w:w="0" w:type="auto"/>
          </w:tcPr>
          <w:p w14:paraId="10414EDB" w14:textId="77777777" w:rsidR="000B4652" w:rsidRDefault="00F26AED">
            <w:pPr>
              <w:jc w:val="left"/>
              <w:rPr>
                <w:sz w:val="16"/>
                <w:szCs w:val="16"/>
              </w:rPr>
            </w:pPr>
            <w:r>
              <w:rPr>
                <w:sz w:val="16"/>
                <w:szCs w:val="16"/>
              </w:rPr>
              <w:t>PNIS</w:t>
            </w:r>
          </w:p>
        </w:tc>
        <w:tc>
          <w:tcPr>
            <w:tcW w:w="0" w:type="auto"/>
          </w:tcPr>
          <w:p w14:paraId="10414EDC" w14:textId="77777777" w:rsidR="000B4652" w:rsidRDefault="00F26AED">
            <w:pPr>
              <w:jc w:val="left"/>
              <w:rPr>
                <w:i/>
                <w:iCs/>
                <w:sz w:val="16"/>
                <w:szCs w:val="16"/>
              </w:rPr>
            </w:pPr>
            <w:proofErr w:type="spellStart"/>
            <w:r>
              <w:rPr>
                <w:i/>
                <w:iCs/>
                <w:sz w:val="16"/>
                <w:szCs w:val="16"/>
              </w:rPr>
              <w:t>Amphibalanus</w:t>
            </w:r>
            <w:proofErr w:type="spellEnd"/>
            <w:r>
              <w:rPr>
                <w:i/>
                <w:iCs/>
                <w:sz w:val="16"/>
                <w:szCs w:val="16"/>
              </w:rPr>
              <w:t xml:space="preserve"> </w:t>
            </w:r>
            <w:proofErr w:type="spellStart"/>
            <w:r>
              <w:rPr>
                <w:i/>
                <w:iCs/>
                <w:sz w:val="16"/>
                <w:szCs w:val="16"/>
              </w:rPr>
              <w:t>improvisus</w:t>
            </w:r>
            <w:proofErr w:type="spellEnd"/>
          </w:p>
        </w:tc>
        <w:tc>
          <w:tcPr>
            <w:tcW w:w="0" w:type="auto"/>
          </w:tcPr>
          <w:p w14:paraId="10414EDD" w14:textId="77777777" w:rsidR="000B4652" w:rsidRDefault="00F26AED">
            <w:pPr>
              <w:jc w:val="left"/>
              <w:rPr>
                <w:sz w:val="16"/>
                <w:szCs w:val="16"/>
              </w:rPr>
            </w:pPr>
            <w:r>
              <w:rPr>
                <w:sz w:val="16"/>
                <w:szCs w:val="16"/>
              </w:rPr>
              <w:t>Benthos</w:t>
            </w:r>
          </w:p>
        </w:tc>
        <w:tc>
          <w:tcPr>
            <w:tcW w:w="0" w:type="auto"/>
          </w:tcPr>
          <w:p w14:paraId="10414EDE" w14:textId="77777777" w:rsidR="000B4652" w:rsidRDefault="00F26AED">
            <w:pPr>
              <w:jc w:val="right"/>
              <w:rPr>
                <w:sz w:val="16"/>
                <w:szCs w:val="16"/>
              </w:rPr>
            </w:pPr>
            <w:r>
              <w:rPr>
                <w:sz w:val="16"/>
                <w:szCs w:val="16"/>
              </w:rPr>
              <w:t>35.4</w:t>
            </w:r>
          </w:p>
        </w:tc>
        <w:tc>
          <w:tcPr>
            <w:tcW w:w="0" w:type="auto"/>
          </w:tcPr>
          <w:p w14:paraId="10414EDF" w14:textId="77777777" w:rsidR="000B4652" w:rsidRDefault="00F26AED">
            <w:pPr>
              <w:jc w:val="right"/>
              <w:rPr>
                <w:sz w:val="16"/>
                <w:szCs w:val="16"/>
              </w:rPr>
            </w:pPr>
            <w:r>
              <w:rPr>
                <w:sz w:val="16"/>
                <w:szCs w:val="16"/>
              </w:rPr>
              <w:t>59.2</w:t>
            </w:r>
          </w:p>
        </w:tc>
        <w:tc>
          <w:tcPr>
            <w:tcW w:w="0" w:type="auto"/>
          </w:tcPr>
          <w:p w14:paraId="10414EE0" w14:textId="77777777" w:rsidR="000B4652" w:rsidRDefault="00F26AED">
            <w:pPr>
              <w:jc w:val="right"/>
              <w:rPr>
                <w:sz w:val="16"/>
                <w:szCs w:val="16"/>
              </w:rPr>
            </w:pPr>
            <w:r>
              <w:rPr>
                <w:sz w:val="16"/>
                <w:szCs w:val="16"/>
              </w:rPr>
              <w:t>63.5</w:t>
            </w:r>
          </w:p>
        </w:tc>
        <w:tc>
          <w:tcPr>
            <w:tcW w:w="0" w:type="auto"/>
          </w:tcPr>
          <w:p w14:paraId="10414EE1" w14:textId="77777777" w:rsidR="000B4652" w:rsidRDefault="00F26AED">
            <w:pPr>
              <w:jc w:val="right"/>
              <w:rPr>
                <w:sz w:val="16"/>
                <w:szCs w:val="16"/>
              </w:rPr>
            </w:pPr>
            <w:r>
              <w:rPr>
                <w:sz w:val="16"/>
                <w:szCs w:val="16"/>
              </w:rPr>
              <w:t>6638</w:t>
            </w:r>
          </w:p>
        </w:tc>
        <w:tc>
          <w:tcPr>
            <w:tcW w:w="0" w:type="auto"/>
          </w:tcPr>
          <w:p w14:paraId="10414EE2" w14:textId="77777777" w:rsidR="000B4652" w:rsidRDefault="00F26AED">
            <w:pPr>
              <w:jc w:val="right"/>
              <w:rPr>
                <w:sz w:val="16"/>
                <w:szCs w:val="16"/>
              </w:rPr>
            </w:pPr>
            <w:r>
              <w:rPr>
                <w:sz w:val="16"/>
                <w:szCs w:val="16"/>
              </w:rPr>
              <w:t>7698</w:t>
            </w:r>
          </w:p>
        </w:tc>
        <w:tc>
          <w:tcPr>
            <w:tcW w:w="0" w:type="auto"/>
          </w:tcPr>
          <w:p w14:paraId="10414EE3" w14:textId="77777777" w:rsidR="000B4652" w:rsidRDefault="00F26AED">
            <w:pPr>
              <w:jc w:val="right"/>
              <w:rPr>
                <w:sz w:val="16"/>
                <w:szCs w:val="16"/>
              </w:rPr>
            </w:pPr>
            <w:r>
              <w:rPr>
                <w:sz w:val="16"/>
                <w:szCs w:val="16"/>
              </w:rPr>
              <w:t>0.862</w:t>
            </w:r>
          </w:p>
        </w:tc>
      </w:tr>
      <w:tr w:rsidR="000B4652" w14:paraId="10414EEE" w14:textId="77777777">
        <w:trPr>
          <w:jc w:val="center"/>
        </w:trPr>
        <w:tc>
          <w:tcPr>
            <w:tcW w:w="0" w:type="auto"/>
          </w:tcPr>
          <w:p w14:paraId="10414EE5" w14:textId="77777777" w:rsidR="000B4652" w:rsidRDefault="00F26AED">
            <w:pPr>
              <w:jc w:val="left"/>
              <w:rPr>
                <w:sz w:val="16"/>
                <w:szCs w:val="16"/>
              </w:rPr>
            </w:pPr>
            <w:r>
              <w:rPr>
                <w:sz w:val="16"/>
                <w:szCs w:val="16"/>
              </w:rPr>
              <w:t>PNIS</w:t>
            </w:r>
          </w:p>
        </w:tc>
        <w:tc>
          <w:tcPr>
            <w:tcW w:w="0" w:type="auto"/>
          </w:tcPr>
          <w:p w14:paraId="10414EE6" w14:textId="77777777" w:rsidR="000B4652" w:rsidRDefault="00F26AED">
            <w:pPr>
              <w:jc w:val="left"/>
              <w:rPr>
                <w:i/>
                <w:iCs/>
                <w:sz w:val="16"/>
                <w:szCs w:val="16"/>
              </w:rPr>
            </w:pPr>
            <w:proofErr w:type="spellStart"/>
            <w:r>
              <w:rPr>
                <w:i/>
                <w:iCs/>
                <w:sz w:val="16"/>
                <w:szCs w:val="16"/>
              </w:rPr>
              <w:t>Euilyodrilus</w:t>
            </w:r>
            <w:proofErr w:type="spellEnd"/>
            <w:r>
              <w:rPr>
                <w:i/>
                <w:iCs/>
                <w:sz w:val="16"/>
                <w:szCs w:val="16"/>
              </w:rPr>
              <w:t xml:space="preserve"> </w:t>
            </w:r>
            <w:proofErr w:type="spellStart"/>
            <w:r>
              <w:rPr>
                <w:i/>
                <w:iCs/>
                <w:sz w:val="16"/>
                <w:szCs w:val="16"/>
              </w:rPr>
              <w:t>heuscheri</w:t>
            </w:r>
            <w:proofErr w:type="spellEnd"/>
          </w:p>
        </w:tc>
        <w:tc>
          <w:tcPr>
            <w:tcW w:w="0" w:type="auto"/>
          </w:tcPr>
          <w:p w14:paraId="10414EE7" w14:textId="77777777" w:rsidR="000B4652" w:rsidRDefault="00F26AED">
            <w:pPr>
              <w:jc w:val="left"/>
              <w:rPr>
                <w:sz w:val="16"/>
                <w:szCs w:val="16"/>
              </w:rPr>
            </w:pPr>
            <w:r>
              <w:rPr>
                <w:sz w:val="16"/>
                <w:szCs w:val="16"/>
              </w:rPr>
              <w:t>Benthos</w:t>
            </w:r>
          </w:p>
        </w:tc>
        <w:tc>
          <w:tcPr>
            <w:tcW w:w="0" w:type="auto"/>
          </w:tcPr>
          <w:p w14:paraId="10414EE8" w14:textId="77777777" w:rsidR="000B4652" w:rsidRDefault="00F26AED">
            <w:pPr>
              <w:jc w:val="right"/>
              <w:rPr>
                <w:sz w:val="16"/>
                <w:szCs w:val="16"/>
              </w:rPr>
            </w:pPr>
            <w:r>
              <w:rPr>
                <w:sz w:val="16"/>
                <w:szCs w:val="16"/>
              </w:rPr>
              <w:t>43.1</w:t>
            </w:r>
          </w:p>
        </w:tc>
        <w:tc>
          <w:tcPr>
            <w:tcW w:w="0" w:type="auto"/>
          </w:tcPr>
          <w:p w14:paraId="10414EE9" w14:textId="77777777" w:rsidR="000B4652" w:rsidRDefault="00F26AED">
            <w:pPr>
              <w:jc w:val="right"/>
              <w:rPr>
                <w:sz w:val="16"/>
                <w:szCs w:val="16"/>
              </w:rPr>
            </w:pPr>
            <w:r>
              <w:rPr>
                <w:sz w:val="16"/>
                <w:szCs w:val="16"/>
              </w:rPr>
              <w:t>47.6</w:t>
            </w:r>
          </w:p>
        </w:tc>
        <w:tc>
          <w:tcPr>
            <w:tcW w:w="0" w:type="auto"/>
          </w:tcPr>
          <w:p w14:paraId="10414EEA" w14:textId="77777777" w:rsidR="000B4652" w:rsidRDefault="00F26AED">
            <w:pPr>
              <w:jc w:val="right"/>
              <w:rPr>
                <w:sz w:val="16"/>
                <w:szCs w:val="16"/>
              </w:rPr>
            </w:pPr>
            <w:r>
              <w:rPr>
                <w:sz w:val="16"/>
                <w:szCs w:val="16"/>
              </w:rPr>
              <w:t>60.0</w:t>
            </w:r>
          </w:p>
        </w:tc>
        <w:tc>
          <w:tcPr>
            <w:tcW w:w="0" w:type="auto"/>
          </w:tcPr>
          <w:p w14:paraId="10414EEB" w14:textId="77777777" w:rsidR="000B4652" w:rsidRDefault="00F26AED">
            <w:pPr>
              <w:jc w:val="right"/>
              <w:rPr>
                <w:sz w:val="16"/>
                <w:szCs w:val="16"/>
              </w:rPr>
            </w:pPr>
            <w:r>
              <w:rPr>
                <w:sz w:val="16"/>
                <w:szCs w:val="16"/>
              </w:rPr>
              <w:t>7</w:t>
            </w:r>
          </w:p>
        </w:tc>
        <w:tc>
          <w:tcPr>
            <w:tcW w:w="0" w:type="auto"/>
          </w:tcPr>
          <w:p w14:paraId="10414EEC" w14:textId="77777777" w:rsidR="000B4652" w:rsidRDefault="00F26AED">
            <w:pPr>
              <w:jc w:val="right"/>
              <w:rPr>
                <w:sz w:val="16"/>
                <w:szCs w:val="16"/>
              </w:rPr>
            </w:pPr>
            <w:r>
              <w:rPr>
                <w:sz w:val="16"/>
                <w:szCs w:val="16"/>
              </w:rPr>
              <w:t>10</w:t>
            </w:r>
          </w:p>
        </w:tc>
        <w:tc>
          <w:tcPr>
            <w:tcW w:w="0" w:type="auto"/>
          </w:tcPr>
          <w:p w14:paraId="10414EED" w14:textId="77777777" w:rsidR="000B4652" w:rsidRDefault="00F26AED">
            <w:pPr>
              <w:jc w:val="right"/>
              <w:rPr>
                <w:sz w:val="16"/>
                <w:szCs w:val="16"/>
              </w:rPr>
            </w:pPr>
            <w:r>
              <w:rPr>
                <w:sz w:val="16"/>
                <w:szCs w:val="16"/>
              </w:rPr>
              <w:t>0.700</w:t>
            </w:r>
          </w:p>
        </w:tc>
      </w:tr>
      <w:tr w:rsidR="000B4652" w14:paraId="10414EF8" w14:textId="77777777">
        <w:trPr>
          <w:jc w:val="center"/>
        </w:trPr>
        <w:tc>
          <w:tcPr>
            <w:tcW w:w="0" w:type="auto"/>
          </w:tcPr>
          <w:p w14:paraId="10414EEF" w14:textId="77777777" w:rsidR="000B4652" w:rsidRDefault="00F26AED">
            <w:pPr>
              <w:jc w:val="left"/>
              <w:rPr>
                <w:sz w:val="16"/>
                <w:szCs w:val="16"/>
              </w:rPr>
            </w:pPr>
            <w:r>
              <w:rPr>
                <w:sz w:val="16"/>
                <w:szCs w:val="16"/>
              </w:rPr>
              <w:t>PNIS</w:t>
            </w:r>
          </w:p>
        </w:tc>
        <w:tc>
          <w:tcPr>
            <w:tcW w:w="0" w:type="auto"/>
          </w:tcPr>
          <w:p w14:paraId="10414EF0" w14:textId="77777777" w:rsidR="000B4652" w:rsidRDefault="00F26AED">
            <w:pPr>
              <w:jc w:val="left"/>
              <w:rPr>
                <w:i/>
                <w:iCs/>
                <w:sz w:val="16"/>
                <w:szCs w:val="16"/>
              </w:rPr>
            </w:pPr>
            <w:proofErr w:type="spellStart"/>
            <w:r>
              <w:rPr>
                <w:i/>
                <w:iCs/>
                <w:sz w:val="16"/>
                <w:szCs w:val="16"/>
              </w:rPr>
              <w:t>Cercopagis</w:t>
            </w:r>
            <w:proofErr w:type="spellEnd"/>
            <w:r>
              <w:rPr>
                <w:i/>
                <w:iCs/>
                <w:sz w:val="16"/>
                <w:szCs w:val="16"/>
              </w:rPr>
              <w:t xml:space="preserve"> </w:t>
            </w:r>
            <w:proofErr w:type="spellStart"/>
            <w:r>
              <w:rPr>
                <w:i/>
                <w:iCs/>
                <w:sz w:val="16"/>
                <w:szCs w:val="16"/>
              </w:rPr>
              <w:t>pengoi</w:t>
            </w:r>
            <w:proofErr w:type="spellEnd"/>
          </w:p>
        </w:tc>
        <w:tc>
          <w:tcPr>
            <w:tcW w:w="0" w:type="auto"/>
          </w:tcPr>
          <w:p w14:paraId="10414EF1" w14:textId="77777777" w:rsidR="000B4652" w:rsidRDefault="00F26AED">
            <w:pPr>
              <w:jc w:val="left"/>
              <w:rPr>
                <w:sz w:val="16"/>
                <w:szCs w:val="16"/>
              </w:rPr>
            </w:pPr>
            <w:r>
              <w:rPr>
                <w:sz w:val="16"/>
                <w:szCs w:val="16"/>
              </w:rPr>
              <w:t>Plankton</w:t>
            </w:r>
          </w:p>
        </w:tc>
        <w:tc>
          <w:tcPr>
            <w:tcW w:w="0" w:type="auto"/>
          </w:tcPr>
          <w:p w14:paraId="10414EF2" w14:textId="77777777" w:rsidR="000B4652" w:rsidRDefault="00F26AED">
            <w:pPr>
              <w:jc w:val="right"/>
              <w:rPr>
                <w:sz w:val="16"/>
                <w:szCs w:val="16"/>
              </w:rPr>
            </w:pPr>
            <w:r>
              <w:rPr>
                <w:sz w:val="16"/>
                <w:szCs w:val="16"/>
              </w:rPr>
              <w:t>41.8</w:t>
            </w:r>
          </w:p>
        </w:tc>
        <w:tc>
          <w:tcPr>
            <w:tcW w:w="0" w:type="auto"/>
          </w:tcPr>
          <w:p w14:paraId="10414EF3" w14:textId="77777777" w:rsidR="000B4652" w:rsidRDefault="00F26AED">
            <w:pPr>
              <w:jc w:val="right"/>
              <w:rPr>
                <w:sz w:val="16"/>
                <w:szCs w:val="16"/>
              </w:rPr>
            </w:pPr>
            <w:r>
              <w:rPr>
                <w:sz w:val="16"/>
                <w:szCs w:val="16"/>
              </w:rPr>
              <w:t>43.7</w:t>
            </w:r>
          </w:p>
        </w:tc>
        <w:tc>
          <w:tcPr>
            <w:tcW w:w="0" w:type="auto"/>
          </w:tcPr>
          <w:p w14:paraId="10414EF4" w14:textId="77777777" w:rsidR="000B4652" w:rsidRDefault="00F26AED">
            <w:pPr>
              <w:jc w:val="right"/>
              <w:rPr>
                <w:sz w:val="16"/>
                <w:szCs w:val="16"/>
              </w:rPr>
            </w:pPr>
            <w:r>
              <w:rPr>
                <w:sz w:val="16"/>
                <w:szCs w:val="16"/>
              </w:rPr>
              <w:t>63.5</w:t>
            </w:r>
          </w:p>
        </w:tc>
        <w:tc>
          <w:tcPr>
            <w:tcW w:w="0" w:type="auto"/>
          </w:tcPr>
          <w:p w14:paraId="10414EF5" w14:textId="77777777" w:rsidR="000B4652" w:rsidRDefault="00F26AED">
            <w:pPr>
              <w:jc w:val="right"/>
              <w:rPr>
                <w:sz w:val="16"/>
                <w:szCs w:val="16"/>
              </w:rPr>
            </w:pPr>
            <w:r>
              <w:rPr>
                <w:sz w:val="16"/>
                <w:szCs w:val="16"/>
              </w:rPr>
              <w:t>11</w:t>
            </w:r>
          </w:p>
        </w:tc>
        <w:tc>
          <w:tcPr>
            <w:tcW w:w="0" w:type="auto"/>
          </w:tcPr>
          <w:p w14:paraId="10414EF6" w14:textId="77777777" w:rsidR="000B4652" w:rsidRDefault="00F26AED">
            <w:pPr>
              <w:jc w:val="right"/>
              <w:rPr>
                <w:sz w:val="16"/>
                <w:szCs w:val="16"/>
              </w:rPr>
            </w:pPr>
            <w:r>
              <w:rPr>
                <w:sz w:val="16"/>
                <w:szCs w:val="16"/>
              </w:rPr>
              <w:t>16</w:t>
            </w:r>
          </w:p>
        </w:tc>
        <w:tc>
          <w:tcPr>
            <w:tcW w:w="0" w:type="auto"/>
          </w:tcPr>
          <w:p w14:paraId="10414EF7" w14:textId="77777777" w:rsidR="000B4652" w:rsidRDefault="00F26AED">
            <w:pPr>
              <w:jc w:val="right"/>
              <w:rPr>
                <w:sz w:val="16"/>
                <w:szCs w:val="16"/>
              </w:rPr>
            </w:pPr>
            <w:r>
              <w:rPr>
                <w:sz w:val="16"/>
                <w:szCs w:val="16"/>
              </w:rPr>
              <w:t>0.688</w:t>
            </w:r>
          </w:p>
        </w:tc>
      </w:tr>
      <w:tr w:rsidR="000B4652" w14:paraId="10414F02" w14:textId="77777777">
        <w:trPr>
          <w:jc w:val="center"/>
        </w:trPr>
        <w:tc>
          <w:tcPr>
            <w:tcW w:w="0" w:type="auto"/>
          </w:tcPr>
          <w:p w14:paraId="10414EF9" w14:textId="77777777" w:rsidR="000B4652" w:rsidRDefault="00F26AED">
            <w:pPr>
              <w:jc w:val="left"/>
              <w:rPr>
                <w:sz w:val="16"/>
                <w:szCs w:val="16"/>
              </w:rPr>
            </w:pPr>
            <w:r>
              <w:rPr>
                <w:sz w:val="16"/>
                <w:szCs w:val="16"/>
              </w:rPr>
              <w:lastRenderedPageBreak/>
              <w:t>PNIS</w:t>
            </w:r>
          </w:p>
        </w:tc>
        <w:tc>
          <w:tcPr>
            <w:tcW w:w="0" w:type="auto"/>
          </w:tcPr>
          <w:p w14:paraId="10414EFA" w14:textId="77777777" w:rsidR="000B4652" w:rsidRDefault="00F26AED">
            <w:pPr>
              <w:jc w:val="left"/>
              <w:rPr>
                <w:i/>
                <w:iCs/>
                <w:sz w:val="16"/>
                <w:szCs w:val="16"/>
              </w:rPr>
            </w:pPr>
            <w:proofErr w:type="spellStart"/>
            <w:r>
              <w:rPr>
                <w:i/>
                <w:iCs/>
                <w:sz w:val="16"/>
                <w:szCs w:val="16"/>
              </w:rPr>
              <w:t>Paramysis</w:t>
            </w:r>
            <w:proofErr w:type="spellEnd"/>
            <w:r>
              <w:rPr>
                <w:i/>
                <w:iCs/>
                <w:sz w:val="16"/>
                <w:szCs w:val="16"/>
              </w:rPr>
              <w:t xml:space="preserve"> </w:t>
            </w:r>
            <w:proofErr w:type="spellStart"/>
            <w:r>
              <w:rPr>
                <w:i/>
                <w:iCs/>
                <w:sz w:val="16"/>
                <w:szCs w:val="16"/>
              </w:rPr>
              <w:t>lacustris</w:t>
            </w:r>
            <w:proofErr w:type="spellEnd"/>
          </w:p>
        </w:tc>
        <w:tc>
          <w:tcPr>
            <w:tcW w:w="0" w:type="auto"/>
          </w:tcPr>
          <w:p w14:paraId="10414EFB" w14:textId="77777777" w:rsidR="000B4652" w:rsidRDefault="00F26AED">
            <w:pPr>
              <w:jc w:val="left"/>
              <w:rPr>
                <w:sz w:val="16"/>
                <w:szCs w:val="16"/>
              </w:rPr>
            </w:pPr>
            <w:r>
              <w:rPr>
                <w:sz w:val="16"/>
                <w:szCs w:val="16"/>
              </w:rPr>
              <w:t>Benthos</w:t>
            </w:r>
          </w:p>
        </w:tc>
        <w:tc>
          <w:tcPr>
            <w:tcW w:w="0" w:type="auto"/>
          </w:tcPr>
          <w:p w14:paraId="10414EFC" w14:textId="77777777" w:rsidR="000B4652" w:rsidRDefault="00F26AED">
            <w:pPr>
              <w:jc w:val="right"/>
              <w:rPr>
                <w:sz w:val="16"/>
                <w:szCs w:val="16"/>
              </w:rPr>
            </w:pPr>
            <w:r>
              <w:rPr>
                <w:sz w:val="16"/>
                <w:szCs w:val="16"/>
              </w:rPr>
              <w:t>44.2</w:t>
            </w:r>
          </w:p>
        </w:tc>
        <w:tc>
          <w:tcPr>
            <w:tcW w:w="0" w:type="auto"/>
          </w:tcPr>
          <w:p w14:paraId="10414EFD" w14:textId="77777777" w:rsidR="000B4652" w:rsidRDefault="00F26AED">
            <w:pPr>
              <w:jc w:val="right"/>
              <w:rPr>
                <w:sz w:val="16"/>
                <w:szCs w:val="16"/>
              </w:rPr>
            </w:pPr>
            <w:r>
              <w:rPr>
                <w:sz w:val="16"/>
                <w:szCs w:val="16"/>
              </w:rPr>
              <w:t>46.5</w:t>
            </w:r>
          </w:p>
        </w:tc>
        <w:tc>
          <w:tcPr>
            <w:tcW w:w="0" w:type="auto"/>
          </w:tcPr>
          <w:p w14:paraId="10414EFE" w14:textId="77777777" w:rsidR="000B4652" w:rsidRDefault="00F26AED">
            <w:pPr>
              <w:jc w:val="right"/>
              <w:rPr>
                <w:sz w:val="16"/>
                <w:szCs w:val="16"/>
              </w:rPr>
            </w:pPr>
            <w:r>
              <w:rPr>
                <w:sz w:val="16"/>
                <w:szCs w:val="16"/>
              </w:rPr>
              <w:t>55.4</w:t>
            </w:r>
          </w:p>
        </w:tc>
        <w:tc>
          <w:tcPr>
            <w:tcW w:w="0" w:type="auto"/>
          </w:tcPr>
          <w:p w14:paraId="10414EFF" w14:textId="77777777" w:rsidR="000B4652" w:rsidRDefault="00F26AED">
            <w:pPr>
              <w:jc w:val="right"/>
              <w:rPr>
                <w:sz w:val="16"/>
                <w:szCs w:val="16"/>
              </w:rPr>
            </w:pPr>
            <w:r>
              <w:rPr>
                <w:sz w:val="16"/>
                <w:szCs w:val="16"/>
              </w:rPr>
              <w:t>2</w:t>
            </w:r>
          </w:p>
        </w:tc>
        <w:tc>
          <w:tcPr>
            <w:tcW w:w="0" w:type="auto"/>
          </w:tcPr>
          <w:p w14:paraId="10414F00" w14:textId="77777777" w:rsidR="000B4652" w:rsidRDefault="00F26AED">
            <w:pPr>
              <w:jc w:val="right"/>
              <w:rPr>
                <w:sz w:val="16"/>
                <w:szCs w:val="16"/>
              </w:rPr>
            </w:pPr>
            <w:r>
              <w:rPr>
                <w:sz w:val="16"/>
                <w:szCs w:val="16"/>
              </w:rPr>
              <w:t>3</w:t>
            </w:r>
          </w:p>
        </w:tc>
        <w:tc>
          <w:tcPr>
            <w:tcW w:w="0" w:type="auto"/>
          </w:tcPr>
          <w:p w14:paraId="10414F01" w14:textId="77777777" w:rsidR="000B4652" w:rsidRDefault="00F26AED">
            <w:pPr>
              <w:jc w:val="right"/>
              <w:rPr>
                <w:sz w:val="16"/>
                <w:szCs w:val="16"/>
              </w:rPr>
            </w:pPr>
            <w:r>
              <w:rPr>
                <w:sz w:val="16"/>
                <w:szCs w:val="16"/>
              </w:rPr>
              <w:t>0.667</w:t>
            </w:r>
          </w:p>
        </w:tc>
      </w:tr>
      <w:tr w:rsidR="000B4652" w14:paraId="10414F0C" w14:textId="77777777">
        <w:trPr>
          <w:jc w:val="center"/>
        </w:trPr>
        <w:tc>
          <w:tcPr>
            <w:tcW w:w="0" w:type="auto"/>
          </w:tcPr>
          <w:p w14:paraId="10414F03" w14:textId="77777777" w:rsidR="000B4652" w:rsidRDefault="00F26AED">
            <w:pPr>
              <w:jc w:val="left"/>
              <w:rPr>
                <w:sz w:val="16"/>
                <w:szCs w:val="16"/>
              </w:rPr>
            </w:pPr>
            <w:r>
              <w:rPr>
                <w:sz w:val="16"/>
                <w:szCs w:val="16"/>
              </w:rPr>
              <w:t>PNIS</w:t>
            </w:r>
          </w:p>
        </w:tc>
        <w:tc>
          <w:tcPr>
            <w:tcW w:w="0" w:type="auto"/>
          </w:tcPr>
          <w:p w14:paraId="10414F04" w14:textId="77777777" w:rsidR="000B4652" w:rsidRDefault="00F26AED">
            <w:pPr>
              <w:jc w:val="left"/>
              <w:rPr>
                <w:i/>
                <w:iCs/>
                <w:sz w:val="16"/>
                <w:szCs w:val="16"/>
              </w:rPr>
            </w:pPr>
            <w:proofErr w:type="spellStart"/>
            <w:r>
              <w:rPr>
                <w:i/>
                <w:iCs/>
                <w:sz w:val="16"/>
                <w:szCs w:val="16"/>
              </w:rPr>
              <w:t>Acartia</w:t>
            </w:r>
            <w:proofErr w:type="spellEnd"/>
            <w:r>
              <w:rPr>
                <w:i/>
                <w:iCs/>
                <w:sz w:val="16"/>
                <w:szCs w:val="16"/>
              </w:rPr>
              <w:t xml:space="preserve"> </w:t>
            </w:r>
            <w:proofErr w:type="spellStart"/>
            <w:r>
              <w:rPr>
                <w:i/>
                <w:iCs/>
                <w:sz w:val="16"/>
                <w:szCs w:val="16"/>
              </w:rPr>
              <w:t>bifilosa</w:t>
            </w:r>
            <w:proofErr w:type="spellEnd"/>
          </w:p>
        </w:tc>
        <w:tc>
          <w:tcPr>
            <w:tcW w:w="0" w:type="auto"/>
          </w:tcPr>
          <w:p w14:paraId="10414F05" w14:textId="77777777" w:rsidR="000B4652" w:rsidRDefault="00F26AED">
            <w:pPr>
              <w:jc w:val="left"/>
              <w:rPr>
                <w:sz w:val="16"/>
                <w:szCs w:val="16"/>
              </w:rPr>
            </w:pPr>
            <w:r>
              <w:rPr>
                <w:sz w:val="16"/>
                <w:szCs w:val="16"/>
              </w:rPr>
              <w:t>Plankton</w:t>
            </w:r>
          </w:p>
        </w:tc>
        <w:tc>
          <w:tcPr>
            <w:tcW w:w="0" w:type="auto"/>
          </w:tcPr>
          <w:p w14:paraId="10414F06" w14:textId="77777777" w:rsidR="000B4652" w:rsidRDefault="00F26AED">
            <w:pPr>
              <w:jc w:val="right"/>
              <w:rPr>
                <w:sz w:val="16"/>
                <w:szCs w:val="16"/>
              </w:rPr>
            </w:pPr>
            <w:r>
              <w:rPr>
                <w:sz w:val="16"/>
                <w:szCs w:val="16"/>
              </w:rPr>
              <w:t>25.3</w:t>
            </w:r>
          </w:p>
        </w:tc>
        <w:tc>
          <w:tcPr>
            <w:tcW w:w="0" w:type="auto"/>
          </w:tcPr>
          <w:p w14:paraId="10414F07" w14:textId="77777777" w:rsidR="000B4652" w:rsidRDefault="00F26AED">
            <w:pPr>
              <w:jc w:val="right"/>
              <w:rPr>
                <w:sz w:val="16"/>
                <w:szCs w:val="16"/>
              </w:rPr>
            </w:pPr>
            <w:r>
              <w:rPr>
                <w:sz w:val="16"/>
                <w:szCs w:val="16"/>
              </w:rPr>
              <w:t>62.9</w:t>
            </w:r>
          </w:p>
        </w:tc>
        <w:tc>
          <w:tcPr>
            <w:tcW w:w="0" w:type="auto"/>
          </w:tcPr>
          <w:p w14:paraId="10414F08" w14:textId="77777777" w:rsidR="000B4652" w:rsidRDefault="00F26AED">
            <w:pPr>
              <w:jc w:val="right"/>
              <w:rPr>
                <w:sz w:val="16"/>
                <w:szCs w:val="16"/>
              </w:rPr>
            </w:pPr>
            <w:r>
              <w:rPr>
                <w:sz w:val="16"/>
                <w:szCs w:val="16"/>
              </w:rPr>
              <w:t>69.6</w:t>
            </w:r>
          </w:p>
        </w:tc>
        <w:tc>
          <w:tcPr>
            <w:tcW w:w="0" w:type="auto"/>
          </w:tcPr>
          <w:p w14:paraId="10414F09" w14:textId="77777777" w:rsidR="000B4652" w:rsidRDefault="00F26AED">
            <w:pPr>
              <w:jc w:val="right"/>
              <w:rPr>
                <w:sz w:val="16"/>
                <w:szCs w:val="16"/>
              </w:rPr>
            </w:pPr>
            <w:r>
              <w:rPr>
                <w:sz w:val="16"/>
                <w:szCs w:val="16"/>
              </w:rPr>
              <w:t>279</w:t>
            </w:r>
          </w:p>
        </w:tc>
        <w:tc>
          <w:tcPr>
            <w:tcW w:w="0" w:type="auto"/>
          </w:tcPr>
          <w:p w14:paraId="10414F0A" w14:textId="77777777" w:rsidR="000B4652" w:rsidRDefault="00F26AED">
            <w:pPr>
              <w:jc w:val="right"/>
              <w:rPr>
                <w:sz w:val="16"/>
                <w:szCs w:val="16"/>
              </w:rPr>
            </w:pPr>
            <w:r>
              <w:rPr>
                <w:sz w:val="16"/>
                <w:szCs w:val="16"/>
              </w:rPr>
              <w:t>473</w:t>
            </w:r>
          </w:p>
        </w:tc>
        <w:tc>
          <w:tcPr>
            <w:tcW w:w="0" w:type="auto"/>
          </w:tcPr>
          <w:p w14:paraId="10414F0B" w14:textId="77777777" w:rsidR="000B4652" w:rsidRDefault="00F26AED">
            <w:pPr>
              <w:jc w:val="right"/>
              <w:rPr>
                <w:sz w:val="16"/>
                <w:szCs w:val="16"/>
              </w:rPr>
            </w:pPr>
            <w:r>
              <w:rPr>
                <w:sz w:val="16"/>
                <w:szCs w:val="16"/>
              </w:rPr>
              <w:t>0.590</w:t>
            </w:r>
          </w:p>
        </w:tc>
      </w:tr>
      <w:tr w:rsidR="000B4652" w14:paraId="10414F16" w14:textId="77777777">
        <w:trPr>
          <w:jc w:val="center"/>
        </w:trPr>
        <w:tc>
          <w:tcPr>
            <w:tcW w:w="0" w:type="auto"/>
          </w:tcPr>
          <w:p w14:paraId="10414F0D" w14:textId="77777777" w:rsidR="000B4652" w:rsidRDefault="00F26AED">
            <w:pPr>
              <w:jc w:val="left"/>
              <w:rPr>
                <w:sz w:val="16"/>
                <w:szCs w:val="16"/>
              </w:rPr>
            </w:pPr>
            <w:r>
              <w:rPr>
                <w:sz w:val="16"/>
                <w:szCs w:val="16"/>
              </w:rPr>
              <w:t>PNIS</w:t>
            </w:r>
          </w:p>
        </w:tc>
        <w:tc>
          <w:tcPr>
            <w:tcW w:w="0" w:type="auto"/>
          </w:tcPr>
          <w:p w14:paraId="10414F0E" w14:textId="77777777" w:rsidR="000B4652" w:rsidRDefault="00F26AED">
            <w:pPr>
              <w:jc w:val="left"/>
              <w:rPr>
                <w:i/>
                <w:iCs/>
                <w:sz w:val="16"/>
                <w:szCs w:val="16"/>
              </w:rPr>
            </w:pPr>
            <w:proofErr w:type="spellStart"/>
            <w:r>
              <w:rPr>
                <w:i/>
                <w:iCs/>
                <w:sz w:val="16"/>
                <w:szCs w:val="16"/>
              </w:rPr>
              <w:t>Paramysis</w:t>
            </w:r>
            <w:proofErr w:type="spellEnd"/>
            <w:r>
              <w:rPr>
                <w:i/>
                <w:iCs/>
                <w:sz w:val="16"/>
                <w:szCs w:val="16"/>
              </w:rPr>
              <w:t xml:space="preserve"> intermedia</w:t>
            </w:r>
          </w:p>
        </w:tc>
        <w:tc>
          <w:tcPr>
            <w:tcW w:w="0" w:type="auto"/>
          </w:tcPr>
          <w:p w14:paraId="10414F0F" w14:textId="77777777" w:rsidR="000B4652" w:rsidRDefault="00F26AED">
            <w:pPr>
              <w:jc w:val="left"/>
              <w:rPr>
                <w:sz w:val="16"/>
                <w:szCs w:val="16"/>
              </w:rPr>
            </w:pPr>
            <w:r>
              <w:rPr>
                <w:sz w:val="16"/>
                <w:szCs w:val="16"/>
              </w:rPr>
              <w:t>Benthos</w:t>
            </w:r>
          </w:p>
        </w:tc>
        <w:tc>
          <w:tcPr>
            <w:tcW w:w="0" w:type="auto"/>
          </w:tcPr>
          <w:p w14:paraId="10414F10" w14:textId="77777777" w:rsidR="000B4652" w:rsidRDefault="00F26AED">
            <w:pPr>
              <w:jc w:val="right"/>
              <w:rPr>
                <w:sz w:val="16"/>
                <w:szCs w:val="16"/>
              </w:rPr>
            </w:pPr>
            <w:r>
              <w:rPr>
                <w:sz w:val="16"/>
                <w:szCs w:val="16"/>
              </w:rPr>
              <w:t>45.3</w:t>
            </w:r>
          </w:p>
        </w:tc>
        <w:tc>
          <w:tcPr>
            <w:tcW w:w="0" w:type="auto"/>
          </w:tcPr>
          <w:p w14:paraId="10414F11" w14:textId="77777777" w:rsidR="000B4652" w:rsidRDefault="00F26AED">
            <w:pPr>
              <w:jc w:val="right"/>
              <w:rPr>
                <w:sz w:val="16"/>
                <w:szCs w:val="16"/>
              </w:rPr>
            </w:pPr>
            <w:r>
              <w:rPr>
                <w:sz w:val="16"/>
                <w:szCs w:val="16"/>
              </w:rPr>
              <w:t>46.9</w:t>
            </w:r>
          </w:p>
        </w:tc>
        <w:tc>
          <w:tcPr>
            <w:tcW w:w="0" w:type="auto"/>
          </w:tcPr>
          <w:p w14:paraId="10414F12" w14:textId="77777777" w:rsidR="000B4652" w:rsidRDefault="00F26AED">
            <w:pPr>
              <w:jc w:val="right"/>
              <w:rPr>
                <w:sz w:val="16"/>
                <w:szCs w:val="16"/>
              </w:rPr>
            </w:pPr>
            <w:r>
              <w:rPr>
                <w:sz w:val="16"/>
                <w:szCs w:val="16"/>
              </w:rPr>
              <w:t>56.5</w:t>
            </w:r>
          </w:p>
        </w:tc>
        <w:tc>
          <w:tcPr>
            <w:tcW w:w="0" w:type="auto"/>
          </w:tcPr>
          <w:p w14:paraId="10414F13" w14:textId="77777777" w:rsidR="000B4652" w:rsidRDefault="00F26AED">
            <w:pPr>
              <w:jc w:val="right"/>
              <w:rPr>
                <w:sz w:val="16"/>
                <w:szCs w:val="16"/>
              </w:rPr>
            </w:pPr>
            <w:r>
              <w:rPr>
                <w:sz w:val="16"/>
                <w:szCs w:val="16"/>
              </w:rPr>
              <w:t>1</w:t>
            </w:r>
          </w:p>
        </w:tc>
        <w:tc>
          <w:tcPr>
            <w:tcW w:w="0" w:type="auto"/>
          </w:tcPr>
          <w:p w14:paraId="10414F14" w14:textId="77777777" w:rsidR="000B4652" w:rsidRDefault="00F26AED">
            <w:pPr>
              <w:jc w:val="right"/>
              <w:rPr>
                <w:sz w:val="16"/>
                <w:szCs w:val="16"/>
              </w:rPr>
            </w:pPr>
            <w:r>
              <w:rPr>
                <w:sz w:val="16"/>
                <w:szCs w:val="16"/>
              </w:rPr>
              <w:t>2</w:t>
            </w:r>
          </w:p>
        </w:tc>
        <w:tc>
          <w:tcPr>
            <w:tcW w:w="0" w:type="auto"/>
          </w:tcPr>
          <w:p w14:paraId="10414F15" w14:textId="77777777" w:rsidR="000B4652" w:rsidRDefault="00F26AED">
            <w:pPr>
              <w:jc w:val="right"/>
              <w:rPr>
                <w:sz w:val="16"/>
                <w:szCs w:val="16"/>
              </w:rPr>
            </w:pPr>
            <w:r>
              <w:rPr>
                <w:sz w:val="16"/>
                <w:szCs w:val="16"/>
              </w:rPr>
              <w:t>0.500</w:t>
            </w:r>
          </w:p>
        </w:tc>
      </w:tr>
      <w:tr w:rsidR="000B4652" w14:paraId="10414F20" w14:textId="77777777">
        <w:trPr>
          <w:jc w:val="center"/>
        </w:trPr>
        <w:tc>
          <w:tcPr>
            <w:tcW w:w="0" w:type="auto"/>
          </w:tcPr>
          <w:p w14:paraId="10414F17" w14:textId="77777777" w:rsidR="000B4652" w:rsidRDefault="00F26AED">
            <w:pPr>
              <w:jc w:val="left"/>
              <w:rPr>
                <w:sz w:val="16"/>
                <w:szCs w:val="16"/>
              </w:rPr>
            </w:pPr>
            <w:r>
              <w:rPr>
                <w:sz w:val="16"/>
                <w:szCs w:val="16"/>
              </w:rPr>
              <w:t>PNIS</w:t>
            </w:r>
          </w:p>
        </w:tc>
        <w:tc>
          <w:tcPr>
            <w:tcW w:w="0" w:type="auto"/>
          </w:tcPr>
          <w:p w14:paraId="10414F18" w14:textId="77777777" w:rsidR="000B4652" w:rsidRDefault="00F26AED">
            <w:pPr>
              <w:jc w:val="left"/>
              <w:rPr>
                <w:i/>
                <w:iCs/>
                <w:sz w:val="16"/>
                <w:szCs w:val="16"/>
              </w:rPr>
            </w:pPr>
            <w:r>
              <w:rPr>
                <w:i/>
                <w:iCs/>
                <w:sz w:val="16"/>
                <w:szCs w:val="16"/>
              </w:rPr>
              <w:t xml:space="preserve">Gammarus </w:t>
            </w:r>
            <w:proofErr w:type="spellStart"/>
            <w:r>
              <w:rPr>
                <w:i/>
                <w:iCs/>
                <w:sz w:val="16"/>
                <w:szCs w:val="16"/>
              </w:rPr>
              <w:t>tigrinus</w:t>
            </w:r>
            <w:proofErr w:type="spellEnd"/>
          </w:p>
        </w:tc>
        <w:tc>
          <w:tcPr>
            <w:tcW w:w="0" w:type="auto"/>
          </w:tcPr>
          <w:p w14:paraId="10414F19" w14:textId="77777777" w:rsidR="000B4652" w:rsidRDefault="00F26AED">
            <w:pPr>
              <w:jc w:val="left"/>
              <w:rPr>
                <w:sz w:val="16"/>
                <w:szCs w:val="16"/>
              </w:rPr>
            </w:pPr>
            <w:r>
              <w:rPr>
                <w:sz w:val="16"/>
                <w:szCs w:val="16"/>
              </w:rPr>
              <w:t>Benthos</w:t>
            </w:r>
          </w:p>
        </w:tc>
        <w:tc>
          <w:tcPr>
            <w:tcW w:w="0" w:type="auto"/>
          </w:tcPr>
          <w:p w14:paraId="10414F1A" w14:textId="77777777" w:rsidR="000B4652" w:rsidRDefault="00F26AED">
            <w:pPr>
              <w:jc w:val="right"/>
              <w:rPr>
                <w:sz w:val="16"/>
                <w:szCs w:val="16"/>
              </w:rPr>
            </w:pPr>
            <w:r>
              <w:rPr>
                <w:sz w:val="16"/>
                <w:szCs w:val="16"/>
              </w:rPr>
              <w:t>51.1</w:t>
            </w:r>
          </w:p>
        </w:tc>
        <w:tc>
          <w:tcPr>
            <w:tcW w:w="0" w:type="auto"/>
          </w:tcPr>
          <w:p w14:paraId="10414F1B" w14:textId="77777777" w:rsidR="000B4652" w:rsidRDefault="00F26AED">
            <w:pPr>
              <w:jc w:val="right"/>
              <w:rPr>
                <w:sz w:val="16"/>
                <w:szCs w:val="16"/>
              </w:rPr>
            </w:pPr>
            <w:r>
              <w:rPr>
                <w:sz w:val="16"/>
                <w:szCs w:val="16"/>
              </w:rPr>
              <w:t>52.5</w:t>
            </w:r>
          </w:p>
        </w:tc>
        <w:tc>
          <w:tcPr>
            <w:tcW w:w="0" w:type="auto"/>
          </w:tcPr>
          <w:p w14:paraId="10414F1C" w14:textId="77777777" w:rsidR="000B4652" w:rsidRDefault="00F26AED">
            <w:pPr>
              <w:jc w:val="right"/>
              <w:rPr>
                <w:sz w:val="16"/>
                <w:szCs w:val="16"/>
              </w:rPr>
            </w:pPr>
            <w:r>
              <w:rPr>
                <w:sz w:val="16"/>
                <w:szCs w:val="16"/>
              </w:rPr>
              <w:t>59.0</w:t>
            </w:r>
          </w:p>
        </w:tc>
        <w:tc>
          <w:tcPr>
            <w:tcW w:w="0" w:type="auto"/>
          </w:tcPr>
          <w:p w14:paraId="10414F1D" w14:textId="77777777" w:rsidR="000B4652" w:rsidRDefault="00F26AED">
            <w:pPr>
              <w:jc w:val="right"/>
              <w:rPr>
                <w:sz w:val="16"/>
                <w:szCs w:val="16"/>
              </w:rPr>
            </w:pPr>
            <w:r>
              <w:rPr>
                <w:sz w:val="16"/>
                <w:szCs w:val="16"/>
              </w:rPr>
              <w:t>1218</w:t>
            </w:r>
          </w:p>
        </w:tc>
        <w:tc>
          <w:tcPr>
            <w:tcW w:w="0" w:type="auto"/>
          </w:tcPr>
          <w:p w14:paraId="10414F1E" w14:textId="77777777" w:rsidR="000B4652" w:rsidRDefault="00F26AED">
            <w:pPr>
              <w:jc w:val="right"/>
              <w:rPr>
                <w:sz w:val="16"/>
                <w:szCs w:val="16"/>
              </w:rPr>
            </w:pPr>
            <w:r>
              <w:rPr>
                <w:sz w:val="16"/>
                <w:szCs w:val="16"/>
              </w:rPr>
              <w:t>2687</w:t>
            </w:r>
          </w:p>
        </w:tc>
        <w:tc>
          <w:tcPr>
            <w:tcW w:w="0" w:type="auto"/>
          </w:tcPr>
          <w:p w14:paraId="10414F1F" w14:textId="77777777" w:rsidR="000B4652" w:rsidRDefault="00F26AED">
            <w:pPr>
              <w:jc w:val="right"/>
              <w:rPr>
                <w:sz w:val="16"/>
                <w:szCs w:val="16"/>
              </w:rPr>
            </w:pPr>
            <w:r>
              <w:rPr>
                <w:sz w:val="16"/>
                <w:szCs w:val="16"/>
              </w:rPr>
              <w:t>0.453</w:t>
            </w:r>
          </w:p>
        </w:tc>
      </w:tr>
      <w:tr w:rsidR="000B4652" w14:paraId="10414F2A" w14:textId="77777777">
        <w:trPr>
          <w:jc w:val="center"/>
        </w:trPr>
        <w:tc>
          <w:tcPr>
            <w:tcW w:w="0" w:type="auto"/>
          </w:tcPr>
          <w:p w14:paraId="10414F21" w14:textId="77777777" w:rsidR="000B4652" w:rsidRDefault="00F26AED">
            <w:pPr>
              <w:jc w:val="left"/>
              <w:rPr>
                <w:sz w:val="16"/>
                <w:szCs w:val="16"/>
              </w:rPr>
            </w:pPr>
            <w:r>
              <w:rPr>
                <w:sz w:val="16"/>
                <w:szCs w:val="16"/>
              </w:rPr>
              <w:t>PNIS</w:t>
            </w:r>
          </w:p>
        </w:tc>
        <w:tc>
          <w:tcPr>
            <w:tcW w:w="0" w:type="auto"/>
          </w:tcPr>
          <w:p w14:paraId="10414F22" w14:textId="77777777" w:rsidR="000B4652" w:rsidRDefault="00F26AED">
            <w:pPr>
              <w:jc w:val="left"/>
              <w:rPr>
                <w:i/>
                <w:iCs/>
                <w:sz w:val="16"/>
                <w:szCs w:val="16"/>
              </w:rPr>
            </w:pPr>
            <w:proofErr w:type="spellStart"/>
            <w:r>
              <w:rPr>
                <w:i/>
                <w:iCs/>
                <w:sz w:val="16"/>
                <w:szCs w:val="16"/>
              </w:rPr>
              <w:t>Euilyodrilus</w:t>
            </w:r>
            <w:proofErr w:type="spellEnd"/>
            <w:r>
              <w:rPr>
                <w:i/>
                <w:iCs/>
                <w:sz w:val="16"/>
                <w:szCs w:val="16"/>
              </w:rPr>
              <w:t xml:space="preserve"> </w:t>
            </w:r>
            <w:proofErr w:type="spellStart"/>
            <w:r>
              <w:rPr>
                <w:i/>
                <w:iCs/>
                <w:sz w:val="16"/>
                <w:szCs w:val="16"/>
              </w:rPr>
              <w:t>vejdovskyi</w:t>
            </w:r>
            <w:proofErr w:type="spellEnd"/>
          </w:p>
        </w:tc>
        <w:tc>
          <w:tcPr>
            <w:tcW w:w="0" w:type="auto"/>
          </w:tcPr>
          <w:p w14:paraId="10414F23" w14:textId="77777777" w:rsidR="000B4652" w:rsidRDefault="00F26AED">
            <w:pPr>
              <w:jc w:val="left"/>
              <w:rPr>
                <w:sz w:val="16"/>
                <w:szCs w:val="16"/>
              </w:rPr>
            </w:pPr>
            <w:r>
              <w:rPr>
                <w:sz w:val="16"/>
                <w:szCs w:val="16"/>
              </w:rPr>
              <w:t>Benthos</w:t>
            </w:r>
          </w:p>
        </w:tc>
        <w:tc>
          <w:tcPr>
            <w:tcW w:w="0" w:type="auto"/>
          </w:tcPr>
          <w:p w14:paraId="10414F24" w14:textId="77777777" w:rsidR="000B4652" w:rsidRDefault="00F26AED">
            <w:pPr>
              <w:jc w:val="right"/>
              <w:rPr>
                <w:sz w:val="16"/>
                <w:szCs w:val="16"/>
              </w:rPr>
            </w:pPr>
            <w:r>
              <w:rPr>
                <w:sz w:val="16"/>
                <w:szCs w:val="16"/>
              </w:rPr>
              <w:t>43.4</w:t>
            </w:r>
          </w:p>
        </w:tc>
        <w:tc>
          <w:tcPr>
            <w:tcW w:w="0" w:type="auto"/>
          </w:tcPr>
          <w:p w14:paraId="10414F25" w14:textId="77777777" w:rsidR="000B4652" w:rsidRDefault="00F26AED">
            <w:pPr>
              <w:jc w:val="right"/>
              <w:rPr>
                <w:sz w:val="16"/>
                <w:szCs w:val="16"/>
              </w:rPr>
            </w:pPr>
            <w:r>
              <w:rPr>
                <w:sz w:val="16"/>
                <w:szCs w:val="16"/>
              </w:rPr>
              <w:t>47.1</w:t>
            </w:r>
          </w:p>
        </w:tc>
        <w:tc>
          <w:tcPr>
            <w:tcW w:w="0" w:type="auto"/>
          </w:tcPr>
          <w:p w14:paraId="10414F26" w14:textId="77777777" w:rsidR="000B4652" w:rsidRDefault="00F26AED">
            <w:pPr>
              <w:jc w:val="right"/>
              <w:rPr>
                <w:sz w:val="16"/>
                <w:szCs w:val="16"/>
              </w:rPr>
            </w:pPr>
            <w:r>
              <w:rPr>
                <w:sz w:val="16"/>
                <w:szCs w:val="16"/>
              </w:rPr>
              <w:t>56.2</w:t>
            </w:r>
          </w:p>
        </w:tc>
        <w:tc>
          <w:tcPr>
            <w:tcW w:w="0" w:type="auto"/>
          </w:tcPr>
          <w:p w14:paraId="10414F27" w14:textId="77777777" w:rsidR="000B4652" w:rsidRDefault="00F26AED">
            <w:pPr>
              <w:jc w:val="right"/>
              <w:rPr>
                <w:sz w:val="16"/>
                <w:szCs w:val="16"/>
              </w:rPr>
            </w:pPr>
            <w:r>
              <w:rPr>
                <w:sz w:val="16"/>
                <w:szCs w:val="16"/>
              </w:rPr>
              <w:t>4</w:t>
            </w:r>
          </w:p>
        </w:tc>
        <w:tc>
          <w:tcPr>
            <w:tcW w:w="0" w:type="auto"/>
          </w:tcPr>
          <w:p w14:paraId="10414F28" w14:textId="77777777" w:rsidR="000B4652" w:rsidRDefault="00F26AED">
            <w:pPr>
              <w:jc w:val="right"/>
              <w:rPr>
                <w:sz w:val="16"/>
                <w:szCs w:val="16"/>
              </w:rPr>
            </w:pPr>
            <w:r>
              <w:rPr>
                <w:sz w:val="16"/>
                <w:szCs w:val="16"/>
              </w:rPr>
              <w:t>9</w:t>
            </w:r>
          </w:p>
        </w:tc>
        <w:tc>
          <w:tcPr>
            <w:tcW w:w="0" w:type="auto"/>
          </w:tcPr>
          <w:p w14:paraId="10414F29" w14:textId="77777777" w:rsidR="000B4652" w:rsidRDefault="00F26AED">
            <w:pPr>
              <w:jc w:val="right"/>
              <w:rPr>
                <w:sz w:val="16"/>
                <w:szCs w:val="16"/>
              </w:rPr>
            </w:pPr>
            <w:r>
              <w:rPr>
                <w:sz w:val="16"/>
                <w:szCs w:val="16"/>
              </w:rPr>
              <w:t>0.444</w:t>
            </w:r>
          </w:p>
        </w:tc>
      </w:tr>
      <w:tr w:rsidR="000B4652" w14:paraId="10414F34" w14:textId="77777777">
        <w:trPr>
          <w:jc w:val="center"/>
        </w:trPr>
        <w:tc>
          <w:tcPr>
            <w:tcW w:w="0" w:type="auto"/>
          </w:tcPr>
          <w:p w14:paraId="10414F2B" w14:textId="77777777" w:rsidR="000B4652" w:rsidRDefault="00F26AED">
            <w:pPr>
              <w:jc w:val="left"/>
              <w:rPr>
                <w:sz w:val="16"/>
                <w:szCs w:val="16"/>
              </w:rPr>
            </w:pPr>
            <w:r>
              <w:rPr>
                <w:sz w:val="16"/>
                <w:szCs w:val="16"/>
              </w:rPr>
              <w:t>PNIS</w:t>
            </w:r>
          </w:p>
        </w:tc>
        <w:tc>
          <w:tcPr>
            <w:tcW w:w="0" w:type="auto"/>
          </w:tcPr>
          <w:p w14:paraId="10414F2C" w14:textId="77777777" w:rsidR="000B4652" w:rsidRDefault="00F26AED">
            <w:pPr>
              <w:jc w:val="left"/>
              <w:rPr>
                <w:i/>
                <w:iCs/>
                <w:sz w:val="16"/>
                <w:szCs w:val="16"/>
              </w:rPr>
            </w:pPr>
            <w:proofErr w:type="spellStart"/>
            <w:r>
              <w:rPr>
                <w:i/>
                <w:iCs/>
                <w:sz w:val="16"/>
                <w:szCs w:val="16"/>
              </w:rPr>
              <w:t>Dreissena</w:t>
            </w:r>
            <w:proofErr w:type="spellEnd"/>
            <w:r>
              <w:rPr>
                <w:i/>
                <w:iCs/>
                <w:sz w:val="16"/>
                <w:szCs w:val="16"/>
              </w:rPr>
              <w:t xml:space="preserve"> polymorpha</w:t>
            </w:r>
          </w:p>
        </w:tc>
        <w:tc>
          <w:tcPr>
            <w:tcW w:w="0" w:type="auto"/>
          </w:tcPr>
          <w:p w14:paraId="10414F2D" w14:textId="77777777" w:rsidR="000B4652" w:rsidRDefault="00F26AED">
            <w:pPr>
              <w:jc w:val="left"/>
              <w:rPr>
                <w:sz w:val="16"/>
                <w:szCs w:val="16"/>
              </w:rPr>
            </w:pPr>
            <w:r>
              <w:rPr>
                <w:sz w:val="16"/>
                <w:szCs w:val="16"/>
              </w:rPr>
              <w:t>Benthos</w:t>
            </w:r>
          </w:p>
        </w:tc>
        <w:tc>
          <w:tcPr>
            <w:tcW w:w="0" w:type="auto"/>
          </w:tcPr>
          <w:p w14:paraId="10414F2E" w14:textId="77777777" w:rsidR="000B4652" w:rsidRDefault="00F26AED">
            <w:pPr>
              <w:jc w:val="right"/>
              <w:rPr>
                <w:sz w:val="16"/>
                <w:szCs w:val="16"/>
              </w:rPr>
            </w:pPr>
            <w:r>
              <w:rPr>
                <w:sz w:val="16"/>
                <w:szCs w:val="16"/>
              </w:rPr>
              <w:t>37.9</w:t>
            </w:r>
          </w:p>
        </w:tc>
        <w:tc>
          <w:tcPr>
            <w:tcW w:w="0" w:type="auto"/>
          </w:tcPr>
          <w:p w14:paraId="10414F2F" w14:textId="77777777" w:rsidR="000B4652" w:rsidRDefault="00F26AED">
            <w:pPr>
              <w:jc w:val="right"/>
              <w:rPr>
                <w:sz w:val="16"/>
                <w:szCs w:val="16"/>
              </w:rPr>
            </w:pPr>
            <w:r>
              <w:rPr>
                <w:sz w:val="16"/>
                <w:szCs w:val="16"/>
              </w:rPr>
              <w:t>49.8</w:t>
            </w:r>
          </w:p>
        </w:tc>
        <w:tc>
          <w:tcPr>
            <w:tcW w:w="0" w:type="auto"/>
          </w:tcPr>
          <w:p w14:paraId="10414F30" w14:textId="77777777" w:rsidR="000B4652" w:rsidRDefault="00F26AED">
            <w:pPr>
              <w:jc w:val="right"/>
              <w:rPr>
                <w:sz w:val="16"/>
                <w:szCs w:val="16"/>
              </w:rPr>
            </w:pPr>
            <w:r>
              <w:rPr>
                <w:sz w:val="16"/>
                <w:szCs w:val="16"/>
              </w:rPr>
              <w:t>59.2</w:t>
            </w:r>
          </w:p>
        </w:tc>
        <w:tc>
          <w:tcPr>
            <w:tcW w:w="0" w:type="auto"/>
          </w:tcPr>
          <w:p w14:paraId="10414F31" w14:textId="77777777" w:rsidR="000B4652" w:rsidRDefault="00F26AED">
            <w:pPr>
              <w:jc w:val="right"/>
              <w:rPr>
                <w:sz w:val="16"/>
                <w:szCs w:val="16"/>
              </w:rPr>
            </w:pPr>
            <w:r>
              <w:rPr>
                <w:sz w:val="16"/>
                <w:szCs w:val="16"/>
              </w:rPr>
              <w:t>538</w:t>
            </w:r>
          </w:p>
        </w:tc>
        <w:tc>
          <w:tcPr>
            <w:tcW w:w="0" w:type="auto"/>
          </w:tcPr>
          <w:p w14:paraId="10414F32" w14:textId="77777777" w:rsidR="000B4652" w:rsidRDefault="00F26AED">
            <w:pPr>
              <w:jc w:val="right"/>
              <w:rPr>
                <w:sz w:val="16"/>
                <w:szCs w:val="16"/>
              </w:rPr>
            </w:pPr>
            <w:r>
              <w:rPr>
                <w:sz w:val="16"/>
                <w:szCs w:val="16"/>
              </w:rPr>
              <w:t>1257</w:t>
            </w:r>
          </w:p>
        </w:tc>
        <w:tc>
          <w:tcPr>
            <w:tcW w:w="0" w:type="auto"/>
          </w:tcPr>
          <w:p w14:paraId="10414F33" w14:textId="77777777" w:rsidR="000B4652" w:rsidRDefault="00F26AED">
            <w:pPr>
              <w:jc w:val="right"/>
              <w:rPr>
                <w:sz w:val="16"/>
                <w:szCs w:val="16"/>
              </w:rPr>
            </w:pPr>
            <w:r>
              <w:rPr>
                <w:sz w:val="16"/>
                <w:szCs w:val="16"/>
              </w:rPr>
              <w:t>0.428</w:t>
            </w:r>
          </w:p>
        </w:tc>
      </w:tr>
      <w:tr w:rsidR="000B4652" w14:paraId="10414F3E" w14:textId="77777777">
        <w:trPr>
          <w:jc w:val="center"/>
        </w:trPr>
        <w:tc>
          <w:tcPr>
            <w:tcW w:w="0" w:type="auto"/>
          </w:tcPr>
          <w:p w14:paraId="10414F35" w14:textId="77777777" w:rsidR="000B4652" w:rsidRDefault="00F26AED">
            <w:pPr>
              <w:jc w:val="left"/>
              <w:rPr>
                <w:sz w:val="16"/>
                <w:szCs w:val="16"/>
              </w:rPr>
            </w:pPr>
            <w:r>
              <w:rPr>
                <w:sz w:val="16"/>
                <w:szCs w:val="16"/>
              </w:rPr>
              <w:t>PNIS</w:t>
            </w:r>
          </w:p>
        </w:tc>
        <w:tc>
          <w:tcPr>
            <w:tcW w:w="0" w:type="auto"/>
          </w:tcPr>
          <w:p w14:paraId="10414F36" w14:textId="77777777" w:rsidR="000B4652" w:rsidRDefault="00F26AED">
            <w:pPr>
              <w:jc w:val="left"/>
              <w:rPr>
                <w:i/>
                <w:iCs/>
                <w:sz w:val="16"/>
                <w:szCs w:val="16"/>
              </w:rPr>
            </w:pPr>
            <w:proofErr w:type="spellStart"/>
            <w:r>
              <w:rPr>
                <w:i/>
                <w:iCs/>
                <w:sz w:val="16"/>
                <w:szCs w:val="16"/>
              </w:rPr>
              <w:t>Rhithropanopeus</w:t>
            </w:r>
            <w:proofErr w:type="spellEnd"/>
            <w:r>
              <w:rPr>
                <w:i/>
                <w:iCs/>
                <w:sz w:val="16"/>
                <w:szCs w:val="16"/>
              </w:rPr>
              <w:t xml:space="preserve"> </w:t>
            </w:r>
            <w:proofErr w:type="spellStart"/>
            <w:r>
              <w:rPr>
                <w:i/>
                <w:iCs/>
                <w:sz w:val="16"/>
                <w:szCs w:val="16"/>
              </w:rPr>
              <w:t>harrisii</w:t>
            </w:r>
            <w:proofErr w:type="spellEnd"/>
          </w:p>
        </w:tc>
        <w:tc>
          <w:tcPr>
            <w:tcW w:w="0" w:type="auto"/>
          </w:tcPr>
          <w:p w14:paraId="10414F37" w14:textId="77777777" w:rsidR="000B4652" w:rsidRDefault="00F26AED">
            <w:pPr>
              <w:jc w:val="left"/>
              <w:rPr>
                <w:sz w:val="16"/>
                <w:szCs w:val="16"/>
              </w:rPr>
            </w:pPr>
            <w:r>
              <w:rPr>
                <w:sz w:val="16"/>
                <w:szCs w:val="16"/>
              </w:rPr>
              <w:t>Benthos</w:t>
            </w:r>
          </w:p>
        </w:tc>
        <w:tc>
          <w:tcPr>
            <w:tcW w:w="0" w:type="auto"/>
          </w:tcPr>
          <w:p w14:paraId="10414F38" w14:textId="77777777" w:rsidR="000B4652" w:rsidRDefault="00F26AED">
            <w:pPr>
              <w:jc w:val="right"/>
              <w:rPr>
                <w:sz w:val="16"/>
                <w:szCs w:val="16"/>
              </w:rPr>
            </w:pPr>
            <w:r>
              <w:rPr>
                <w:sz w:val="16"/>
                <w:szCs w:val="16"/>
              </w:rPr>
              <w:t>18.8</w:t>
            </w:r>
          </w:p>
        </w:tc>
        <w:tc>
          <w:tcPr>
            <w:tcW w:w="0" w:type="auto"/>
          </w:tcPr>
          <w:p w14:paraId="10414F39" w14:textId="77777777" w:rsidR="000B4652" w:rsidRDefault="00F26AED">
            <w:pPr>
              <w:jc w:val="right"/>
              <w:rPr>
                <w:sz w:val="16"/>
                <w:szCs w:val="16"/>
              </w:rPr>
            </w:pPr>
            <w:r>
              <w:rPr>
                <w:sz w:val="16"/>
                <w:szCs w:val="16"/>
              </w:rPr>
              <w:t>49.5</w:t>
            </w:r>
          </w:p>
        </w:tc>
        <w:tc>
          <w:tcPr>
            <w:tcW w:w="0" w:type="auto"/>
          </w:tcPr>
          <w:p w14:paraId="10414F3A" w14:textId="77777777" w:rsidR="000B4652" w:rsidRDefault="00F26AED">
            <w:pPr>
              <w:jc w:val="right"/>
              <w:rPr>
                <w:sz w:val="16"/>
                <w:szCs w:val="16"/>
              </w:rPr>
            </w:pPr>
            <w:r>
              <w:rPr>
                <w:sz w:val="16"/>
                <w:szCs w:val="16"/>
              </w:rPr>
              <w:t>60.2</w:t>
            </w:r>
          </w:p>
        </w:tc>
        <w:tc>
          <w:tcPr>
            <w:tcW w:w="0" w:type="auto"/>
          </w:tcPr>
          <w:p w14:paraId="10414F3B" w14:textId="77777777" w:rsidR="000B4652" w:rsidRDefault="00F26AED">
            <w:pPr>
              <w:jc w:val="right"/>
              <w:rPr>
                <w:sz w:val="16"/>
                <w:szCs w:val="16"/>
              </w:rPr>
            </w:pPr>
            <w:r>
              <w:rPr>
                <w:sz w:val="16"/>
                <w:szCs w:val="16"/>
              </w:rPr>
              <w:t>216</w:t>
            </w:r>
          </w:p>
        </w:tc>
        <w:tc>
          <w:tcPr>
            <w:tcW w:w="0" w:type="auto"/>
          </w:tcPr>
          <w:p w14:paraId="10414F3C" w14:textId="77777777" w:rsidR="000B4652" w:rsidRDefault="00F26AED">
            <w:pPr>
              <w:jc w:val="right"/>
              <w:rPr>
                <w:sz w:val="16"/>
                <w:szCs w:val="16"/>
              </w:rPr>
            </w:pPr>
            <w:r>
              <w:rPr>
                <w:sz w:val="16"/>
                <w:szCs w:val="16"/>
              </w:rPr>
              <w:t>506</w:t>
            </w:r>
          </w:p>
        </w:tc>
        <w:tc>
          <w:tcPr>
            <w:tcW w:w="0" w:type="auto"/>
          </w:tcPr>
          <w:p w14:paraId="10414F3D" w14:textId="77777777" w:rsidR="000B4652" w:rsidRDefault="00F26AED">
            <w:pPr>
              <w:jc w:val="right"/>
              <w:rPr>
                <w:sz w:val="16"/>
                <w:szCs w:val="16"/>
              </w:rPr>
            </w:pPr>
            <w:r>
              <w:rPr>
                <w:sz w:val="16"/>
                <w:szCs w:val="16"/>
              </w:rPr>
              <w:t>0.427</w:t>
            </w:r>
          </w:p>
        </w:tc>
      </w:tr>
      <w:tr w:rsidR="000B4652" w14:paraId="10414F48" w14:textId="77777777">
        <w:trPr>
          <w:jc w:val="center"/>
        </w:trPr>
        <w:tc>
          <w:tcPr>
            <w:tcW w:w="0" w:type="auto"/>
          </w:tcPr>
          <w:p w14:paraId="10414F3F" w14:textId="77777777" w:rsidR="000B4652" w:rsidRDefault="00F26AED">
            <w:pPr>
              <w:jc w:val="left"/>
              <w:rPr>
                <w:sz w:val="16"/>
                <w:szCs w:val="16"/>
              </w:rPr>
            </w:pPr>
            <w:r>
              <w:rPr>
                <w:sz w:val="16"/>
                <w:szCs w:val="16"/>
              </w:rPr>
              <w:t>PNIS</w:t>
            </w:r>
          </w:p>
        </w:tc>
        <w:tc>
          <w:tcPr>
            <w:tcW w:w="0" w:type="auto"/>
          </w:tcPr>
          <w:p w14:paraId="10414F40" w14:textId="77777777" w:rsidR="000B4652" w:rsidRDefault="00F26AED">
            <w:pPr>
              <w:jc w:val="left"/>
              <w:rPr>
                <w:i/>
                <w:iCs/>
                <w:sz w:val="16"/>
                <w:szCs w:val="16"/>
              </w:rPr>
            </w:pPr>
            <w:proofErr w:type="spellStart"/>
            <w:r>
              <w:rPr>
                <w:i/>
                <w:iCs/>
                <w:sz w:val="16"/>
                <w:szCs w:val="16"/>
              </w:rPr>
              <w:t>Pontogammarus</w:t>
            </w:r>
            <w:proofErr w:type="spellEnd"/>
            <w:r>
              <w:rPr>
                <w:i/>
                <w:iCs/>
                <w:sz w:val="16"/>
                <w:szCs w:val="16"/>
              </w:rPr>
              <w:t xml:space="preserve"> </w:t>
            </w:r>
            <w:proofErr w:type="spellStart"/>
            <w:r>
              <w:rPr>
                <w:i/>
                <w:iCs/>
                <w:sz w:val="16"/>
                <w:szCs w:val="16"/>
              </w:rPr>
              <w:t>robustoides</w:t>
            </w:r>
            <w:proofErr w:type="spellEnd"/>
          </w:p>
        </w:tc>
        <w:tc>
          <w:tcPr>
            <w:tcW w:w="0" w:type="auto"/>
          </w:tcPr>
          <w:p w14:paraId="10414F41" w14:textId="77777777" w:rsidR="000B4652" w:rsidRDefault="00F26AED">
            <w:pPr>
              <w:jc w:val="left"/>
              <w:rPr>
                <w:sz w:val="16"/>
                <w:szCs w:val="16"/>
              </w:rPr>
            </w:pPr>
            <w:r>
              <w:rPr>
                <w:sz w:val="16"/>
                <w:szCs w:val="16"/>
              </w:rPr>
              <w:t>Benthos</w:t>
            </w:r>
          </w:p>
        </w:tc>
        <w:tc>
          <w:tcPr>
            <w:tcW w:w="0" w:type="auto"/>
          </w:tcPr>
          <w:p w14:paraId="10414F42" w14:textId="77777777" w:rsidR="000B4652" w:rsidRDefault="00F26AED">
            <w:pPr>
              <w:jc w:val="right"/>
              <w:rPr>
                <w:sz w:val="16"/>
                <w:szCs w:val="16"/>
              </w:rPr>
            </w:pPr>
            <w:r>
              <w:rPr>
                <w:sz w:val="16"/>
                <w:szCs w:val="16"/>
              </w:rPr>
              <w:t>45.7</w:t>
            </w:r>
          </w:p>
        </w:tc>
        <w:tc>
          <w:tcPr>
            <w:tcW w:w="0" w:type="auto"/>
          </w:tcPr>
          <w:p w14:paraId="10414F43" w14:textId="77777777" w:rsidR="000B4652" w:rsidRDefault="00F26AED">
            <w:pPr>
              <w:jc w:val="right"/>
              <w:rPr>
                <w:sz w:val="16"/>
                <w:szCs w:val="16"/>
              </w:rPr>
            </w:pPr>
            <w:r>
              <w:rPr>
                <w:sz w:val="16"/>
                <w:szCs w:val="16"/>
              </w:rPr>
              <w:t>59.4</w:t>
            </w:r>
          </w:p>
        </w:tc>
        <w:tc>
          <w:tcPr>
            <w:tcW w:w="0" w:type="auto"/>
          </w:tcPr>
          <w:p w14:paraId="10414F44" w14:textId="77777777" w:rsidR="000B4652" w:rsidRDefault="00F26AED">
            <w:pPr>
              <w:jc w:val="right"/>
              <w:rPr>
                <w:sz w:val="16"/>
                <w:szCs w:val="16"/>
              </w:rPr>
            </w:pPr>
            <w:r>
              <w:rPr>
                <w:sz w:val="16"/>
                <w:szCs w:val="16"/>
              </w:rPr>
              <w:t>59.4</w:t>
            </w:r>
          </w:p>
        </w:tc>
        <w:tc>
          <w:tcPr>
            <w:tcW w:w="0" w:type="auto"/>
          </w:tcPr>
          <w:p w14:paraId="10414F45" w14:textId="77777777" w:rsidR="000B4652" w:rsidRDefault="00F26AED">
            <w:pPr>
              <w:jc w:val="right"/>
              <w:rPr>
                <w:sz w:val="16"/>
                <w:szCs w:val="16"/>
              </w:rPr>
            </w:pPr>
            <w:r>
              <w:rPr>
                <w:sz w:val="16"/>
                <w:szCs w:val="16"/>
              </w:rPr>
              <w:t>6</w:t>
            </w:r>
          </w:p>
        </w:tc>
        <w:tc>
          <w:tcPr>
            <w:tcW w:w="0" w:type="auto"/>
          </w:tcPr>
          <w:p w14:paraId="10414F46" w14:textId="77777777" w:rsidR="000B4652" w:rsidRDefault="00F26AED">
            <w:pPr>
              <w:jc w:val="right"/>
              <w:rPr>
                <w:sz w:val="16"/>
                <w:szCs w:val="16"/>
              </w:rPr>
            </w:pPr>
            <w:r>
              <w:rPr>
                <w:sz w:val="16"/>
                <w:szCs w:val="16"/>
              </w:rPr>
              <w:t>15</w:t>
            </w:r>
          </w:p>
        </w:tc>
        <w:tc>
          <w:tcPr>
            <w:tcW w:w="0" w:type="auto"/>
          </w:tcPr>
          <w:p w14:paraId="10414F47" w14:textId="77777777" w:rsidR="000B4652" w:rsidRDefault="00F26AED">
            <w:pPr>
              <w:jc w:val="right"/>
              <w:rPr>
                <w:sz w:val="16"/>
                <w:szCs w:val="16"/>
              </w:rPr>
            </w:pPr>
            <w:r>
              <w:rPr>
                <w:sz w:val="16"/>
                <w:szCs w:val="16"/>
              </w:rPr>
              <w:t>0.400</w:t>
            </w:r>
          </w:p>
        </w:tc>
      </w:tr>
      <w:tr w:rsidR="000B4652" w14:paraId="10414F52" w14:textId="77777777">
        <w:trPr>
          <w:jc w:val="center"/>
        </w:trPr>
        <w:tc>
          <w:tcPr>
            <w:tcW w:w="0" w:type="auto"/>
          </w:tcPr>
          <w:p w14:paraId="10414F49" w14:textId="77777777" w:rsidR="000B4652" w:rsidRDefault="00F26AED">
            <w:pPr>
              <w:jc w:val="left"/>
              <w:rPr>
                <w:sz w:val="16"/>
                <w:szCs w:val="16"/>
              </w:rPr>
            </w:pPr>
            <w:r>
              <w:rPr>
                <w:sz w:val="16"/>
                <w:szCs w:val="16"/>
              </w:rPr>
              <w:t>PNIS</w:t>
            </w:r>
          </w:p>
        </w:tc>
        <w:tc>
          <w:tcPr>
            <w:tcW w:w="0" w:type="auto"/>
          </w:tcPr>
          <w:p w14:paraId="10414F4A" w14:textId="77777777" w:rsidR="000B4652" w:rsidRDefault="00F26AED">
            <w:pPr>
              <w:jc w:val="left"/>
              <w:rPr>
                <w:i/>
                <w:iCs/>
                <w:sz w:val="16"/>
                <w:szCs w:val="16"/>
              </w:rPr>
            </w:pPr>
            <w:proofErr w:type="spellStart"/>
            <w:r>
              <w:rPr>
                <w:i/>
                <w:iCs/>
                <w:sz w:val="16"/>
                <w:szCs w:val="16"/>
              </w:rPr>
              <w:t>Potamopyrgus</w:t>
            </w:r>
            <w:proofErr w:type="spellEnd"/>
            <w:r>
              <w:rPr>
                <w:i/>
                <w:iCs/>
                <w:sz w:val="16"/>
                <w:szCs w:val="16"/>
              </w:rPr>
              <w:t xml:space="preserve"> </w:t>
            </w:r>
            <w:proofErr w:type="spellStart"/>
            <w:r>
              <w:rPr>
                <w:i/>
                <w:iCs/>
                <w:sz w:val="16"/>
                <w:szCs w:val="16"/>
              </w:rPr>
              <w:t>antipodarum</w:t>
            </w:r>
            <w:proofErr w:type="spellEnd"/>
          </w:p>
        </w:tc>
        <w:tc>
          <w:tcPr>
            <w:tcW w:w="0" w:type="auto"/>
          </w:tcPr>
          <w:p w14:paraId="10414F4B" w14:textId="77777777" w:rsidR="000B4652" w:rsidRDefault="00F26AED">
            <w:pPr>
              <w:jc w:val="left"/>
              <w:rPr>
                <w:sz w:val="16"/>
                <w:szCs w:val="16"/>
              </w:rPr>
            </w:pPr>
            <w:r>
              <w:rPr>
                <w:sz w:val="16"/>
                <w:szCs w:val="16"/>
              </w:rPr>
              <w:t>Benthos</w:t>
            </w:r>
          </w:p>
        </w:tc>
        <w:tc>
          <w:tcPr>
            <w:tcW w:w="0" w:type="auto"/>
          </w:tcPr>
          <w:p w14:paraId="10414F4C" w14:textId="77777777" w:rsidR="000B4652" w:rsidRDefault="00F26AED">
            <w:pPr>
              <w:jc w:val="right"/>
              <w:rPr>
                <w:sz w:val="16"/>
                <w:szCs w:val="16"/>
              </w:rPr>
            </w:pPr>
            <w:r>
              <w:rPr>
                <w:sz w:val="16"/>
                <w:szCs w:val="16"/>
              </w:rPr>
              <w:t>-41.4</w:t>
            </w:r>
          </w:p>
        </w:tc>
        <w:tc>
          <w:tcPr>
            <w:tcW w:w="0" w:type="auto"/>
          </w:tcPr>
          <w:p w14:paraId="10414F4D" w14:textId="77777777" w:rsidR="000B4652" w:rsidRDefault="00F26AED">
            <w:pPr>
              <w:jc w:val="right"/>
              <w:rPr>
                <w:sz w:val="16"/>
                <w:szCs w:val="16"/>
              </w:rPr>
            </w:pPr>
            <w:r>
              <w:rPr>
                <w:sz w:val="16"/>
                <w:szCs w:val="16"/>
              </w:rPr>
              <w:t>52.4</w:t>
            </w:r>
          </w:p>
        </w:tc>
        <w:tc>
          <w:tcPr>
            <w:tcW w:w="0" w:type="auto"/>
          </w:tcPr>
          <w:p w14:paraId="10414F4E" w14:textId="77777777" w:rsidR="000B4652" w:rsidRDefault="00F26AED">
            <w:pPr>
              <w:jc w:val="right"/>
              <w:rPr>
                <w:sz w:val="16"/>
                <w:szCs w:val="16"/>
              </w:rPr>
            </w:pPr>
            <w:r>
              <w:rPr>
                <w:sz w:val="16"/>
                <w:szCs w:val="16"/>
              </w:rPr>
              <w:t>59.7</w:t>
            </w:r>
          </w:p>
        </w:tc>
        <w:tc>
          <w:tcPr>
            <w:tcW w:w="0" w:type="auto"/>
          </w:tcPr>
          <w:p w14:paraId="10414F4F" w14:textId="77777777" w:rsidR="000B4652" w:rsidRDefault="00F26AED">
            <w:pPr>
              <w:jc w:val="right"/>
              <w:rPr>
                <w:sz w:val="16"/>
                <w:szCs w:val="16"/>
              </w:rPr>
            </w:pPr>
            <w:r>
              <w:rPr>
                <w:sz w:val="16"/>
                <w:szCs w:val="16"/>
              </w:rPr>
              <w:t>2668</w:t>
            </w:r>
          </w:p>
        </w:tc>
        <w:tc>
          <w:tcPr>
            <w:tcW w:w="0" w:type="auto"/>
          </w:tcPr>
          <w:p w14:paraId="10414F50" w14:textId="77777777" w:rsidR="000B4652" w:rsidRDefault="00F26AED">
            <w:pPr>
              <w:jc w:val="right"/>
              <w:rPr>
                <w:sz w:val="16"/>
                <w:szCs w:val="16"/>
              </w:rPr>
            </w:pPr>
            <w:r>
              <w:rPr>
                <w:sz w:val="16"/>
                <w:szCs w:val="16"/>
              </w:rPr>
              <w:t>7796</w:t>
            </w:r>
          </w:p>
        </w:tc>
        <w:tc>
          <w:tcPr>
            <w:tcW w:w="0" w:type="auto"/>
          </w:tcPr>
          <w:p w14:paraId="10414F51" w14:textId="77777777" w:rsidR="000B4652" w:rsidRDefault="00F26AED">
            <w:pPr>
              <w:jc w:val="right"/>
              <w:rPr>
                <w:sz w:val="16"/>
                <w:szCs w:val="16"/>
              </w:rPr>
            </w:pPr>
            <w:r>
              <w:rPr>
                <w:sz w:val="16"/>
                <w:szCs w:val="16"/>
              </w:rPr>
              <w:t>0.342</w:t>
            </w:r>
          </w:p>
        </w:tc>
      </w:tr>
      <w:tr w:rsidR="000B4652" w14:paraId="10414F5C" w14:textId="77777777">
        <w:trPr>
          <w:jc w:val="center"/>
        </w:trPr>
        <w:tc>
          <w:tcPr>
            <w:tcW w:w="0" w:type="auto"/>
          </w:tcPr>
          <w:p w14:paraId="10414F53" w14:textId="77777777" w:rsidR="000B4652" w:rsidRDefault="00F26AED">
            <w:pPr>
              <w:jc w:val="left"/>
              <w:rPr>
                <w:sz w:val="16"/>
                <w:szCs w:val="16"/>
              </w:rPr>
            </w:pPr>
            <w:r>
              <w:rPr>
                <w:sz w:val="16"/>
                <w:szCs w:val="16"/>
              </w:rPr>
              <w:t>PNIS</w:t>
            </w:r>
          </w:p>
        </w:tc>
        <w:tc>
          <w:tcPr>
            <w:tcW w:w="0" w:type="auto"/>
          </w:tcPr>
          <w:p w14:paraId="10414F54" w14:textId="77777777" w:rsidR="000B4652" w:rsidRDefault="00F26AED">
            <w:pPr>
              <w:jc w:val="left"/>
              <w:rPr>
                <w:i/>
                <w:iCs/>
                <w:sz w:val="16"/>
                <w:szCs w:val="16"/>
              </w:rPr>
            </w:pPr>
            <w:proofErr w:type="spellStart"/>
            <w:r>
              <w:rPr>
                <w:i/>
                <w:iCs/>
                <w:sz w:val="16"/>
                <w:szCs w:val="16"/>
              </w:rPr>
              <w:t>Potamothrix</w:t>
            </w:r>
            <w:proofErr w:type="spellEnd"/>
            <w:r>
              <w:rPr>
                <w:i/>
                <w:iCs/>
                <w:sz w:val="16"/>
                <w:szCs w:val="16"/>
              </w:rPr>
              <w:t xml:space="preserve"> </w:t>
            </w:r>
            <w:proofErr w:type="spellStart"/>
            <w:r>
              <w:rPr>
                <w:i/>
                <w:iCs/>
                <w:sz w:val="16"/>
                <w:szCs w:val="16"/>
              </w:rPr>
              <w:t>heuscheri</w:t>
            </w:r>
            <w:proofErr w:type="spellEnd"/>
          </w:p>
        </w:tc>
        <w:tc>
          <w:tcPr>
            <w:tcW w:w="0" w:type="auto"/>
          </w:tcPr>
          <w:p w14:paraId="10414F55" w14:textId="77777777" w:rsidR="000B4652" w:rsidRDefault="00F26AED">
            <w:pPr>
              <w:jc w:val="left"/>
              <w:rPr>
                <w:sz w:val="16"/>
                <w:szCs w:val="16"/>
              </w:rPr>
            </w:pPr>
            <w:r>
              <w:rPr>
                <w:sz w:val="16"/>
                <w:szCs w:val="16"/>
              </w:rPr>
              <w:t>Benthos</w:t>
            </w:r>
          </w:p>
        </w:tc>
        <w:tc>
          <w:tcPr>
            <w:tcW w:w="0" w:type="auto"/>
          </w:tcPr>
          <w:p w14:paraId="10414F56" w14:textId="77777777" w:rsidR="000B4652" w:rsidRDefault="00F26AED">
            <w:pPr>
              <w:jc w:val="right"/>
              <w:rPr>
                <w:sz w:val="16"/>
                <w:szCs w:val="16"/>
              </w:rPr>
            </w:pPr>
            <w:r>
              <w:rPr>
                <w:sz w:val="16"/>
                <w:szCs w:val="16"/>
              </w:rPr>
              <w:t>38.0</w:t>
            </w:r>
          </w:p>
        </w:tc>
        <w:tc>
          <w:tcPr>
            <w:tcW w:w="0" w:type="auto"/>
          </w:tcPr>
          <w:p w14:paraId="10414F57" w14:textId="77777777" w:rsidR="000B4652" w:rsidRDefault="00F26AED">
            <w:pPr>
              <w:jc w:val="right"/>
              <w:rPr>
                <w:sz w:val="16"/>
                <w:szCs w:val="16"/>
              </w:rPr>
            </w:pPr>
            <w:r>
              <w:rPr>
                <w:sz w:val="16"/>
                <w:szCs w:val="16"/>
              </w:rPr>
              <w:t>51.9</w:t>
            </w:r>
          </w:p>
        </w:tc>
        <w:tc>
          <w:tcPr>
            <w:tcW w:w="0" w:type="auto"/>
          </w:tcPr>
          <w:p w14:paraId="10414F58" w14:textId="77777777" w:rsidR="000B4652" w:rsidRDefault="00F26AED">
            <w:pPr>
              <w:jc w:val="right"/>
              <w:rPr>
                <w:sz w:val="16"/>
                <w:szCs w:val="16"/>
              </w:rPr>
            </w:pPr>
            <w:r>
              <w:rPr>
                <w:sz w:val="16"/>
                <w:szCs w:val="16"/>
              </w:rPr>
              <w:t>58.5</w:t>
            </w:r>
          </w:p>
        </w:tc>
        <w:tc>
          <w:tcPr>
            <w:tcW w:w="0" w:type="auto"/>
          </w:tcPr>
          <w:p w14:paraId="10414F59" w14:textId="77777777" w:rsidR="000B4652" w:rsidRDefault="00F26AED">
            <w:pPr>
              <w:jc w:val="right"/>
              <w:rPr>
                <w:sz w:val="16"/>
                <w:szCs w:val="16"/>
              </w:rPr>
            </w:pPr>
            <w:r>
              <w:rPr>
                <w:sz w:val="16"/>
                <w:szCs w:val="16"/>
              </w:rPr>
              <w:t>16</w:t>
            </w:r>
          </w:p>
        </w:tc>
        <w:tc>
          <w:tcPr>
            <w:tcW w:w="0" w:type="auto"/>
          </w:tcPr>
          <w:p w14:paraId="10414F5A" w14:textId="77777777" w:rsidR="000B4652" w:rsidRDefault="00F26AED">
            <w:pPr>
              <w:jc w:val="right"/>
              <w:rPr>
                <w:sz w:val="16"/>
                <w:szCs w:val="16"/>
              </w:rPr>
            </w:pPr>
            <w:r>
              <w:rPr>
                <w:sz w:val="16"/>
                <w:szCs w:val="16"/>
              </w:rPr>
              <w:t>50</w:t>
            </w:r>
          </w:p>
        </w:tc>
        <w:tc>
          <w:tcPr>
            <w:tcW w:w="0" w:type="auto"/>
          </w:tcPr>
          <w:p w14:paraId="10414F5B" w14:textId="77777777" w:rsidR="000B4652" w:rsidRDefault="00F26AED">
            <w:pPr>
              <w:jc w:val="right"/>
              <w:rPr>
                <w:sz w:val="16"/>
                <w:szCs w:val="16"/>
              </w:rPr>
            </w:pPr>
            <w:r>
              <w:rPr>
                <w:sz w:val="16"/>
                <w:szCs w:val="16"/>
              </w:rPr>
              <w:t>0.320</w:t>
            </w:r>
          </w:p>
        </w:tc>
      </w:tr>
      <w:tr w:rsidR="000B4652" w14:paraId="10414F66" w14:textId="77777777">
        <w:trPr>
          <w:jc w:val="center"/>
        </w:trPr>
        <w:tc>
          <w:tcPr>
            <w:tcW w:w="0" w:type="auto"/>
          </w:tcPr>
          <w:p w14:paraId="10414F5D" w14:textId="77777777" w:rsidR="000B4652" w:rsidRDefault="00F26AED">
            <w:pPr>
              <w:jc w:val="left"/>
              <w:rPr>
                <w:sz w:val="16"/>
                <w:szCs w:val="16"/>
              </w:rPr>
            </w:pPr>
            <w:r>
              <w:rPr>
                <w:sz w:val="16"/>
                <w:szCs w:val="16"/>
              </w:rPr>
              <w:t>PNIS</w:t>
            </w:r>
          </w:p>
        </w:tc>
        <w:tc>
          <w:tcPr>
            <w:tcW w:w="0" w:type="auto"/>
          </w:tcPr>
          <w:p w14:paraId="10414F5E" w14:textId="77777777" w:rsidR="000B4652" w:rsidRDefault="00F26AED">
            <w:pPr>
              <w:jc w:val="left"/>
              <w:rPr>
                <w:i/>
                <w:iCs/>
                <w:sz w:val="16"/>
                <w:szCs w:val="16"/>
              </w:rPr>
            </w:pPr>
            <w:r>
              <w:rPr>
                <w:i/>
                <w:iCs/>
                <w:sz w:val="16"/>
                <w:szCs w:val="16"/>
              </w:rPr>
              <w:t>Mya arenaria</w:t>
            </w:r>
          </w:p>
        </w:tc>
        <w:tc>
          <w:tcPr>
            <w:tcW w:w="0" w:type="auto"/>
          </w:tcPr>
          <w:p w14:paraId="10414F5F" w14:textId="77777777" w:rsidR="000B4652" w:rsidRDefault="00F26AED">
            <w:pPr>
              <w:jc w:val="left"/>
              <w:rPr>
                <w:sz w:val="16"/>
                <w:szCs w:val="16"/>
              </w:rPr>
            </w:pPr>
            <w:r>
              <w:rPr>
                <w:sz w:val="16"/>
                <w:szCs w:val="16"/>
              </w:rPr>
              <w:t>Benthos</w:t>
            </w:r>
          </w:p>
        </w:tc>
        <w:tc>
          <w:tcPr>
            <w:tcW w:w="0" w:type="auto"/>
          </w:tcPr>
          <w:p w14:paraId="10414F60" w14:textId="77777777" w:rsidR="000B4652" w:rsidRDefault="00F26AED">
            <w:pPr>
              <w:jc w:val="right"/>
              <w:rPr>
                <w:sz w:val="16"/>
                <w:szCs w:val="16"/>
              </w:rPr>
            </w:pPr>
            <w:r>
              <w:rPr>
                <w:sz w:val="16"/>
                <w:szCs w:val="16"/>
              </w:rPr>
              <w:t>37.8</w:t>
            </w:r>
          </w:p>
        </w:tc>
        <w:tc>
          <w:tcPr>
            <w:tcW w:w="0" w:type="auto"/>
          </w:tcPr>
          <w:p w14:paraId="10414F61" w14:textId="77777777" w:rsidR="000B4652" w:rsidRDefault="00F26AED">
            <w:pPr>
              <w:jc w:val="right"/>
              <w:rPr>
                <w:sz w:val="16"/>
                <w:szCs w:val="16"/>
              </w:rPr>
            </w:pPr>
            <w:r>
              <w:rPr>
                <w:sz w:val="16"/>
                <w:szCs w:val="16"/>
              </w:rPr>
              <w:t>54.4</w:t>
            </w:r>
          </w:p>
        </w:tc>
        <w:tc>
          <w:tcPr>
            <w:tcW w:w="0" w:type="auto"/>
          </w:tcPr>
          <w:p w14:paraId="10414F62" w14:textId="77777777" w:rsidR="000B4652" w:rsidRDefault="00F26AED">
            <w:pPr>
              <w:jc w:val="right"/>
              <w:rPr>
                <w:sz w:val="16"/>
                <w:szCs w:val="16"/>
              </w:rPr>
            </w:pPr>
            <w:r>
              <w:rPr>
                <w:sz w:val="16"/>
                <w:szCs w:val="16"/>
              </w:rPr>
              <w:t>63.0</w:t>
            </w:r>
          </w:p>
        </w:tc>
        <w:tc>
          <w:tcPr>
            <w:tcW w:w="0" w:type="auto"/>
          </w:tcPr>
          <w:p w14:paraId="10414F63" w14:textId="77777777" w:rsidR="000B4652" w:rsidRDefault="00F26AED">
            <w:pPr>
              <w:jc w:val="right"/>
              <w:rPr>
                <w:sz w:val="16"/>
                <w:szCs w:val="16"/>
              </w:rPr>
            </w:pPr>
            <w:r>
              <w:rPr>
                <w:sz w:val="16"/>
                <w:szCs w:val="16"/>
              </w:rPr>
              <w:t>1043</w:t>
            </w:r>
          </w:p>
        </w:tc>
        <w:tc>
          <w:tcPr>
            <w:tcW w:w="0" w:type="auto"/>
          </w:tcPr>
          <w:p w14:paraId="10414F64" w14:textId="77777777" w:rsidR="000B4652" w:rsidRDefault="00F26AED">
            <w:pPr>
              <w:jc w:val="right"/>
              <w:rPr>
                <w:sz w:val="16"/>
                <w:szCs w:val="16"/>
              </w:rPr>
            </w:pPr>
            <w:r>
              <w:rPr>
                <w:sz w:val="16"/>
                <w:szCs w:val="16"/>
              </w:rPr>
              <w:t>3307</w:t>
            </w:r>
          </w:p>
        </w:tc>
        <w:tc>
          <w:tcPr>
            <w:tcW w:w="0" w:type="auto"/>
          </w:tcPr>
          <w:p w14:paraId="10414F65" w14:textId="77777777" w:rsidR="000B4652" w:rsidRDefault="00F26AED">
            <w:pPr>
              <w:jc w:val="right"/>
              <w:rPr>
                <w:sz w:val="16"/>
                <w:szCs w:val="16"/>
              </w:rPr>
            </w:pPr>
            <w:r>
              <w:rPr>
                <w:sz w:val="16"/>
                <w:szCs w:val="16"/>
              </w:rPr>
              <w:t>0.315</w:t>
            </w:r>
          </w:p>
        </w:tc>
      </w:tr>
      <w:tr w:rsidR="000B4652" w14:paraId="10414F70" w14:textId="77777777">
        <w:trPr>
          <w:jc w:val="center"/>
        </w:trPr>
        <w:tc>
          <w:tcPr>
            <w:tcW w:w="0" w:type="auto"/>
          </w:tcPr>
          <w:p w14:paraId="10414F67" w14:textId="77777777" w:rsidR="000B4652" w:rsidRDefault="00F26AED">
            <w:pPr>
              <w:jc w:val="left"/>
              <w:rPr>
                <w:sz w:val="16"/>
                <w:szCs w:val="16"/>
              </w:rPr>
            </w:pPr>
            <w:r>
              <w:rPr>
                <w:sz w:val="16"/>
                <w:szCs w:val="16"/>
              </w:rPr>
              <w:t>PNIS</w:t>
            </w:r>
          </w:p>
        </w:tc>
        <w:tc>
          <w:tcPr>
            <w:tcW w:w="0" w:type="auto"/>
          </w:tcPr>
          <w:p w14:paraId="10414F68" w14:textId="77777777" w:rsidR="000B4652" w:rsidRDefault="00F26AED">
            <w:pPr>
              <w:jc w:val="left"/>
              <w:rPr>
                <w:i/>
                <w:iCs/>
                <w:sz w:val="16"/>
                <w:szCs w:val="16"/>
              </w:rPr>
            </w:pPr>
            <w:proofErr w:type="spellStart"/>
            <w:r>
              <w:rPr>
                <w:i/>
                <w:iCs/>
                <w:sz w:val="16"/>
                <w:szCs w:val="16"/>
              </w:rPr>
              <w:t>Eriocheir</w:t>
            </w:r>
            <w:proofErr w:type="spellEnd"/>
            <w:r>
              <w:rPr>
                <w:i/>
                <w:iCs/>
                <w:sz w:val="16"/>
                <w:szCs w:val="16"/>
              </w:rPr>
              <w:t xml:space="preserve"> sinensis</w:t>
            </w:r>
          </w:p>
        </w:tc>
        <w:tc>
          <w:tcPr>
            <w:tcW w:w="0" w:type="auto"/>
          </w:tcPr>
          <w:p w14:paraId="10414F69" w14:textId="77777777" w:rsidR="000B4652" w:rsidRDefault="00F26AED">
            <w:pPr>
              <w:jc w:val="left"/>
              <w:rPr>
                <w:sz w:val="16"/>
                <w:szCs w:val="16"/>
              </w:rPr>
            </w:pPr>
            <w:r>
              <w:rPr>
                <w:sz w:val="16"/>
                <w:szCs w:val="16"/>
              </w:rPr>
              <w:t>Benthos</w:t>
            </w:r>
          </w:p>
        </w:tc>
        <w:tc>
          <w:tcPr>
            <w:tcW w:w="0" w:type="auto"/>
          </w:tcPr>
          <w:p w14:paraId="10414F6A" w14:textId="77777777" w:rsidR="000B4652" w:rsidRDefault="00F26AED">
            <w:pPr>
              <w:jc w:val="right"/>
              <w:rPr>
                <w:sz w:val="16"/>
                <w:szCs w:val="16"/>
              </w:rPr>
            </w:pPr>
            <w:r>
              <w:rPr>
                <w:sz w:val="16"/>
                <w:szCs w:val="16"/>
              </w:rPr>
              <w:t>37.7</w:t>
            </w:r>
          </w:p>
        </w:tc>
        <w:tc>
          <w:tcPr>
            <w:tcW w:w="0" w:type="auto"/>
          </w:tcPr>
          <w:p w14:paraId="10414F6B" w14:textId="77777777" w:rsidR="000B4652" w:rsidRDefault="00F26AED">
            <w:pPr>
              <w:jc w:val="right"/>
              <w:rPr>
                <w:sz w:val="16"/>
                <w:szCs w:val="16"/>
              </w:rPr>
            </w:pPr>
            <w:r>
              <w:rPr>
                <w:sz w:val="16"/>
                <w:szCs w:val="16"/>
              </w:rPr>
              <w:t>51.2</w:t>
            </w:r>
          </w:p>
        </w:tc>
        <w:tc>
          <w:tcPr>
            <w:tcW w:w="0" w:type="auto"/>
          </w:tcPr>
          <w:p w14:paraId="10414F6C" w14:textId="77777777" w:rsidR="000B4652" w:rsidRDefault="00F26AED">
            <w:pPr>
              <w:jc w:val="right"/>
              <w:rPr>
                <w:sz w:val="16"/>
                <w:szCs w:val="16"/>
              </w:rPr>
            </w:pPr>
            <w:r>
              <w:rPr>
                <w:sz w:val="16"/>
                <w:szCs w:val="16"/>
              </w:rPr>
              <w:t>58.6</w:t>
            </w:r>
          </w:p>
        </w:tc>
        <w:tc>
          <w:tcPr>
            <w:tcW w:w="0" w:type="auto"/>
          </w:tcPr>
          <w:p w14:paraId="10414F6D" w14:textId="77777777" w:rsidR="000B4652" w:rsidRDefault="00F26AED">
            <w:pPr>
              <w:jc w:val="right"/>
              <w:rPr>
                <w:sz w:val="16"/>
                <w:szCs w:val="16"/>
              </w:rPr>
            </w:pPr>
            <w:r>
              <w:rPr>
                <w:sz w:val="16"/>
                <w:szCs w:val="16"/>
              </w:rPr>
              <w:t>119</w:t>
            </w:r>
          </w:p>
        </w:tc>
        <w:tc>
          <w:tcPr>
            <w:tcW w:w="0" w:type="auto"/>
          </w:tcPr>
          <w:p w14:paraId="10414F6E" w14:textId="77777777" w:rsidR="000B4652" w:rsidRDefault="00F26AED">
            <w:pPr>
              <w:jc w:val="right"/>
              <w:rPr>
                <w:sz w:val="16"/>
                <w:szCs w:val="16"/>
              </w:rPr>
            </w:pPr>
            <w:r>
              <w:rPr>
                <w:sz w:val="16"/>
                <w:szCs w:val="16"/>
              </w:rPr>
              <w:t>611</w:t>
            </w:r>
          </w:p>
        </w:tc>
        <w:tc>
          <w:tcPr>
            <w:tcW w:w="0" w:type="auto"/>
          </w:tcPr>
          <w:p w14:paraId="10414F6F" w14:textId="77777777" w:rsidR="000B4652" w:rsidRDefault="00F26AED">
            <w:pPr>
              <w:jc w:val="right"/>
              <w:rPr>
                <w:sz w:val="16"/>
                <w:szCs w:val="16"/>
              </w:rPr>
            </w:pPr>
            <w:r>
              <w:rPr>
                <w:sz w:val="16"/>
                <w:szCs w:val="16"/>
              </w:rPr>
              <w:t>0.195</w:t>
            </w:r>
          </w:p>
        </w:tc>
      </w:tr>
      <w:tr w:rsidR="000B4652" w14:paraId="10414F7A" w14:textId="77777777">
        <w:trPr>
          <w:jc w:val="center"/>
        </w:trPr>
        <w:tc>
          <w:tcPr>
            <w:tcW w:w="0" w:type="auto"/>
          </w:tcPr>
          <w:p w14:paraId="10414F71" w14:textId="77777777" w:rsidR="000B4652" w:rsidRDefault="00F26AED">
            <w:pPr>
              <w:jc w:val="left"/>
              <w:rPr>
                <w:sz w:val="16"/>
                <w:szCs w:val="16"/>
              </w:rPr>
            </w:pPr>
            <w:r>
              <w:rPr>
                <w:sz w:val="16"/>
                <w:szCs w:val="16"/>
              </w:rPr>
              <w:t>PNIS</w:t>
            </w:r>
          </w:p>
        </w:tc>
        <w:tc>
          <w:tcPr>
            <w:tcW w:w="0" w:type="auto"/>
          </w:tcPr>
          <w:p w14:paraId="10414F72" w14:textId="77777777" w:rsidR="000B4652" w:rsidRDefault="00F26AED">
            <w:pPr>
              <w:jc w:val="left"/>
              <w:rPr>
                <w:i/>
                <w:iCs/>
                <w:sz w:val="16"/>
                <w:szCs w:val="16"/>
              </w:rPr>
            </w:pPr>
            <w:proofErr w:type="spellStart"/>
            <w:r>
              <w:rPr>
                <w:i/>
                <w:iCs/>
                <w:sz w:val="16"/>
                <w:szCs w:val="16"/>
              </w:rPr>
              <w:t>Potamothrix</w:t>
            </w:r>
            <w:proofErr w:type="spellEnd"/>
            <w:r>
              <w:rPr>
                <w:i/>
                <w:iCs/>
                <w:sz w:val="16"/>
                <w:szCs w:val="16"/>
              </w:rPr>
              <w:t xml:space="preserve"> </w:t>
            </w:r>
            <w:proofErr w:type="spellStart"/>
            <w:r>
              <w:rPr>
                <w:i/>
                <w:iCs/>
                <w:sz w:val="16"/>
                <w:szCs w:val="16"/>
              </w:rPr>
              <w:t>vejdovskyi</w:t>
            </w:r>
            <w:proofErr w:type="spellEnd"/>
          </w:p>
        </w:tc>
        <w:tc>
          <w:tcPr>
            <w:tcW w:w="0" w:type="auto"/>
          </w:tcPr>
          <w:p w14:paraId="10414F73" w14:textId="77777777" w:rsidR="000B4652" w:rsidRDefault="00F26AED">
            <w:pPr>
              <w:jc w:val="left"/>
              <w:rPr>
                <w:sz w:val="16"/>
                <w:szCs w:val="16"/>
              </w:rPr>
            </w:pPr>
            <w:r>
              <w:rPr>
                <w:sz w:val="16"/>
                <w:szCs w:val="16"/>
              </w:rPr>
              <w:t>Benthos</w:t>
            </w:r>
          </w:p>
        </w:tc>
        <w:tc>
          <w:tcPr>
            <w:tcW w:w="0" w:type="auto"/>
          </w:tcPr>
          <w:p w14:paraId="10414F74" w14:textId="77777777" w:rsidR="000B4652" w:rsidRDefault="00F26AED">
            <w:pPr>
              <w:jc w:val="right"/>
              <w:rPr>
                <w:sz w:val="16"/>
                <w:szCs w:val="16"/>
              </w:rPr>
            </w:pPr>
            <w:r>
              <w:rPr>
                <w:sz w:val="16"/>
                <w:szCs w:val="16"/>
              </w:rPr>
              <w:t>41.9</w:t>
            </w:r>
          </w:p>
        </w:tc>
        <w:tc>
          <w:tcPr>
            <w:tcW w:w="0" w:type="auto"/>
          </w:tcPr>
          <w:p w14:paraId="10414F75" w14:textId="77777777" w:rsidR="000B4652" w:rsidRDefault="00F26AED">
            <w:pPr>
              <w:jc w:val="right"/>
              <w:rPr>
                <w:sz w:val="16"/>
                <w:szCs w:val="16"/>
              </w:rPr>
            </w:pPr>
            <w:r>
              <w:rPr>
                <w:sz w:val="16"/>
                <w:szCs w:val="16"/>
              </w:rPr>
              <w:t>46.4</w:t>
            </w:r>
          </w:p>
        </w:tc>
        <w:tc>
          <w:tcPr>
            <w:tcW w:w="0" w:type="auto"/>
          </w:tcPr>
          <w:p w14:paraId="10414F76" w14:textId="77777777" w:rsidR="000B4652" w:rsidRDefault="00F26AED">
            <w:pPr>
              <w:jc w:val="right"/>
              <w:rPr>
                <w:sz w:val="16"/>
                <w:szCs w:val="16"/>
              </w:rPr>
            </w:pPr>
            <w:r>
              <w:rPr>
                <w:sz w:val="16"/>
                <w:szCs w:val="16"/>
              </w:rPr>
              <w:t>58.4</w:t>
            </w:r>
          </w:p>
        </w:tc>
        <w:tc>
          <w:tcPr>
            <w:tcW w:w="0" w:type="auto"/>
          </w:tcPr>
          <w:p w14:paraId="10414F77" w14:textId="77777777" w:rsidR="000B4652" w:rsidRDefault="00F26AED">
            <w:pPr>
              <w:jc w:val="right"/>
              <w:rPr>
                <w:sz w:val="16"/>
                <w:szCs w:val="16"/>
              </w:rPr>
            </w:pPr>
            <w:r>
              <w:rPr>
                <w:sz w:val="16"/>
                <w:szCs w:val="16"/>
              </w:rPr>
              <w:t>5</w:t>
            </w:r>
          </w:p>
        </w:tc>
        <w:tc>
          <w:tcPr>
            <w:tcW w:w="0" w:type="auto"/>
          </w:tcPr>
          <w:p w14:paraId="10414F78" w14:textId="77777777" w:rsidR="000B4652" w:rsidRDefault="00F26AED">
            <w:pPr>
              <w:jc w:val="right"/>
              <w:rPr>
                <w:sz w:val="16"/>
                <w:szCs w:val="16"/>
              </w:rPr>
            </w:pPr>
            <w:r>
              <w:rPr>
                <w:sz w:val="16"/>
                <w:szCs w:val="16"/>
              </w:rPr>
              <w:t>37</w:t>
            </w:r>
          </w:p>
        </w:tc>
        <w:tc>
          <w:tcPr>
            <w:tcW w:w="0" w:type="auto"/>
          </w:tcPr>
          <w:p w14:paraId="10414F79" w14:textId="77777777" w:rsidR="000B4652" w:rsidRDefault="00F26AED">
            <w:pPr>
              <w:jc w:val="right"/>
              <w:rPr>
                <w:sz w:val="16"/>
                <w:szCs w:val="16"/>
              </w:rPr>
            </w:pPr>
            <w:r>
              <w:rPr>
                <w:sz w:val="16"/>
                <w:szCs w:val="16"/>
              </w:rPr>
              <w:t>0.135</w:t>
            </w:r>
          </w:p>
        </w:tc>
      </w:tr>
      <w:tr w:rsidR="000B4652" w14:paraId="10414F84" w14:textId="77777777">
        <w:trPr>
          <w:jc w:val="center"/>
        </w:trPr>
        <w:tc>
          <w:tcPr>
            <w:tcW w:w="0" w:type="auto"/>
          </w:tcPr>
          <w:p w14:paraId="10414F7B" w14:textId="77777777" w:rsidR="000B4652" w:rsidRDefault="00F26AED">
            <w:pPr>
              <w:jc w:val="left"/>
              <w:rPr>
                <w:sz w:val="16"/>
                <w:szCs w:val="16"/>
              </w:rPr>
            </w:pPr>
            <w:r>
              <w:rPr>
                <w:sz w:val="16"/>
                <w:szCs w:val="16"/>
              </w:rPr>
              <w:t>PNIS</w:t>
            </w:r>
          </w:p>
        </w:tc>
        <w:tc>
          <w:tcPr>
            <w:tcW w:w="0" w:type="auto"/>
          </w:tcPr>
          <w:p w14:paraId="10414F7C" w14:textId="77777777" w:rsidR="000B4652" w:rsidRDefault="00F26AED">
            <w:pPr>
              <w:jc w:val="left"/>
              <w:rPr>
                <w:i/>
                <w:iCs/>
                <w:sz w:val="16"/>
                <w:szCs w:val="16"/>
              </w:rPr>
            </w:pPr>
            <w:proofErr w:type="spellStart"/>
            <w:r>
              <w:rPr>
                <w:i/>
                <w:iCs/>
                <w:sz w:val="16"/>
                <w:szCs w:val="16"/>
              </w:rPr>
              <w:t>Ilyodrilus</w:t>
            </w:r>
            <w:proofErr w:type="spellEnd"/>
            <w:r>
              <w:rPr>
                <w:i/>
                <w:iCs/>
                <w:sz w:val="16"/>
                <w:szCs w:val="16"/>
              </w:rPr>
              <w:t xml:space="preserve"> </w:t>
            </w:r>
            <w:proofErr w:type="spellStart"/>
            <w:r>
              <w:rPr>
                <w:i/>
                <w:iCs/>
                <w:sz w:val="16"/>
                <w:szCs w:val="16"/>
              </w:rPr>
              <w:t>heuscheri</w:t>
            </w:r>
            <w:proofErr w:type="spellEnd"/>
          </w:p>
        </w:tc>
        <w:tc>
          <w:tcPr>
            <w:tcW w:w="0" w:type="auto"/>
          </w:tcPr>
          <w:p w14:paraId="10414F7D" w14:textId="77777777" w:rsidR="000B4652" w:rsidRDefault="00F26AED">
            <w:pPr>
              <w:jc w:val="left"/>
              <w:rPr>
                <w:sz w:val="16"/>
                <w:szCs w:val="16"/>
              </w:rPr>
            </w:pPr>
            <w:r>
              <w:rPr>
                <w:sz w:val="16"/>
                <w:szCs w:val="16"/>
              </w:rPr>
              <w:t>Benthos</w:t>
            </w:r>
          </w:p>
        </w:tc>
        <w:tc>
          <w:tcPr>
            <w:tcW w:w="0" w:type="auto"/>
          </w:tcPr>
          <w:p w14:paraId="10414F7E" w14:textId="77777777" w:rsidR="000B4652" w:rsidRDefault="00F26AED">
            <w:pPr>
              <w:jc w:val="right"/>
              <w:rPr>
                <w:sz w:val="16"/>
                <w:szCs w:val="16"/>
              </w:rPr>
            </w:pPr>
            <w:r>
              <w:rPr>
                <w:sz w:val="16"/>
                <w:szCs w:val="16"/>
              </w:rPr>
              <w:t>45.8</w:t>
            </w:r>
          </w:p>
        </w:tc>
        <w:tc>
          <w:tcPr>
            <w:tcW w:w="0" w:type="auto"/>
          </w:tcPr>
          <w:p w14:paraId="10414F7F" w14:textId="77777777" w:rsidR="000B4652" w:rsidRDefault="00F26AED">
            <w:pPr>
              <w:jc w:val="right"/>
              <w:rPr>
                <w:sz w:val="16"/>
                <w:szCs w:val="16"/>
              </w:rPr>
            </w:pPr>
            <w:r>
              <w:rPr>
                <w:sz w:val="16"/>
                <w:szCs w:val="16"/>
              </w:rPr>
              <w:t>46.7</w:t>
            </w:r>
          </w:p>
        </w:tc>
        <w:tc>
          <w:tcPr>
            <w:tcW w:w="0" w:type="auto"/>
          </w:tcPr>
          <w:p w14:paraId="10414F80" w14:textId="77777777" w:rsidR="000B4652" w:rsidRDefault="00F26AED">
            <w:pPr>
              <w:jc w:val="right"/>
              <w:rPr>
                <w:sz w:val="16"/>
                <w:szCs w:val="16"/>
              </w:rPr>
            </w:pPr>
            <w:r>
              <w:rPr>
                <w:sz w:val="16"/>
                <w:szCs w:val="16"/>
              </w:rPr>
              <w:t>53.1</w:t>
            </w:r>
          </w:p>
        </w:tc>
        <w:tc>
          <w:tcPr>
            <w:tcW w:w="0" w:type="auto"/>
          </w:tcPr>
          <w:p w14:paraId="10414F81" w14:textId="77777777" w:rsidR="000B4652" w:rsidRDefault="00F26AED">
            <w:pPr>
              <w:jc w:val="right"/>
              <w:rPr>
                <w:sz w:val="16"/>
                <w:szCs w:val="16"/>
              </w:rPr>
            </w:pPr>
            <w:r>
              <w:rPr>
                <w:sz w:val="16"/>
                <w:szCs w:val="16"/>
              </w:rPr>
              <w:t>1</w:t>
            </w:r>
          </w:p>
        </w:tc>
        <w:tc>
          <w:tcPr>
            <w:tcW w:w="0" w:type="auto"/>
          </w:tcPr>
          <w:p w14:paraId="10414F82" w14:textId="77777777" w:rsidR="000B4652" w:rsidRDefault="00F26AED">
            <w:pPr>
              <w:jc w:val="right"/>
              <w:rPr>
                <w:sz w:val="16"/>
                <w:szCs w:val="16"/>
              </w:rPr>
            </w:pPr>
            <w:r>
              <w:rPr>
                <w:sz w:val="16"/>
                <w:szCs w:val="16"/>
              </w:rPr>
              <w:t>8</w:t>
            </w:r>
          </w:p>
        </w:tc>
        <w:tc>
          <w:tcPr>
            <w:tcW w:w="0" w:type="auto"/>
          </w:tcPr>
          <w:p w14:paraId="10414F83" w14:textId="77777777" w:rsidR="000B4652" w:rsidRDefault="00F26AED">
            <w:pPr>
              <w:jc w:val="right"/>
              <w:rPr>
                <w:sz w:val="16"/>
                <w:szCs w:val="16"/>
              </w:rPr>
            </w:pPr>
            <w:r>
              <w:rPr>
                <w:sz w:val="16"/>
                <w:szCs w:val="16"/>
              </w:rPr>
              <w:t>0.125</w:t>
            </w:r>
          </w:p>
        </w:tc>
      </w:tr>
      <w:tr w:rsidR="000B4652" w14:paraId="10414F8E" w14:textId="77777777">
        <w:trPr>
          <w:jc w:val="center"/>
        </w:trPr>
        <w:tc>
          <w:tcPr>
            <w:tcW w:w="0" w:type="auto"/>
          </w:tcPr>
          <w:p w14:paraId="10414F85" w14:textId="77777777" w:rsidR="000B4652" w:rsidRDefault="00F26AED">
            <w:pPr>
              <w:jc w:val="left"/>
              <w:rPr>
                <w:sz w:val="16"/>
                <w:szCs w:val="16"/>
              </w:rPr>
            </w:pPr>
            <w:r>
              <w:rPr>
                <w:sz w:val="16"/>
                <w:szCs w:val="16"/>
              </w:rPr>
              <w:t>PNIS</w:t>
            </w:r>
          </w:p>
        </w:tc>
        <w:tc>
          <w:tcPr>
            <w:tcW w:w="0" w:type="auto"/>
          </w:tcPr>
          <w:p w14:paraId="10414F86" w14:textId="77777777" w:rsidR="000B4652" w:rsidRDefault="00F26AED">
            <w:pPr>
              <w:jc w:val="left"/>
              <w:rPr>
                <w:i/>
                <w:iCs/>
                <w:sz w:val="16"/>
                <w:szCs w:val="16"/>
              </w:rPr>
            </w:pPr>
            <w:proofErr w:type="spellStart"/>
            <w:r>
              <w:rPr>
                <w:i/>
                <w:iCs/>
                <w:sz w:val="16"/>
                <w:szCs w:val="16"/>
              </w:rPr>
              <w:t>Gmelinoides</w:t>
            </w:r>
            <w:proofErr w:type="spellEnd"/>
            <w:r>
              <w:rPr>
                <w:i/>
                <w:iCs/>
                <w:sz w:val="16"/>
                <w:szCs w:val="16"/>
              </w:rPr>
              <w:t xml:space="preserve"> fasciatus</w:t>
            </w:r>
          </w:p>
        </w:tc>
        <w:tc>
          <w:tcPr>
            <w:tcW w:w="0" w:type="auto"/>
          </w:tcPr>
          <w:p w14:paraId="10414F87" w14:textId="77777777" w:rsidR="000B4652" w:rsidRDefault="00F26AED">
            <w:pPr>
              <w:jc w:val="left"/>
              <w:rPr>
                <w:sz w:val="16"/>
                <w:szCs w:val="16"/>
              </w:rPr>
            </w:pPr>
            <w:r>
              <w:rPr>
                <w:sz w:val="16"/>
                <w:szCs w:val="16"/>
              </w:rPr>
              <w:t>Benthos</w:t>
            </w:r>
          </w:p>
        </w:tc>
        <w:tc>
          <w:tcPr>
            <w:tcW w:w="0" w:type="auto"/>
          </w:tcPr>
          <w:p w14:paraId="10414F88" w14:textId="77777777" w:rsidR="000B4652" w:rsidRDefault="00F26AED">
            <w:pPr>
              <w:jc w:val="right"/>
              <w:rPr>
                <w:sz w:val="16"/>
                <w:szCs w:val="16"/>
              </w:rPr>
            </w:pPr>
            <w:r>
              <w:rPr>
                <w:sz w:val="16"/>
                <w:szCs w:val="16"/>
              </w:rPr>
              <w:t>51.9</w:t>
            </w:r>
          </w:p>
        </w:tc>
        <w:tc>
          <w:tcPr>
            <w:tcW w:w="0" w:type="auto"/>
          </w:tcPr>
          <w:p w14:paraId="10414F89" w14:textId="77777777" w:rsidR="000B4652" w:rsidRDefault="00F26AED">
            <w:pPr>
              <w:jc w:val="right"/>
              <w:rPr>
                <w:sz w:val="16"/>
                <w:szCs w:val="16"/>
              </w:rPr>
            </w:pPr>
            <w:r>
              <w:rPr>
                <w:sz w:val="16"/>
                <w:szCs w:val="16"/>
              </w:rPr>
              <w:t>59.8</w:t>
            </w:r>
          </w:p>
        </w:tc>
        <w:tc>
          <w:tcPr>
            <w:tcW w:w="0" w:type="auto"/>
          </w:tcPr>
          <w:p w14:paraId="10414F8A" w14:textId="77777777" w:rsidR="000B4652" w:rsidRDefault="00F26AED">
            <w:pPr>
              <w:jc w:val="right"/>
              <w:rPr>
                <w:sz w:val="16"/>
                <w:szCs w:val="16"/>
              </w:rPr>
            </w:pPr>
            <w:r>
              <w:rPr>
                <w:sz w:val="16"/>
                <w:szCs w:val="16"/>
              </w:rPr>
              <w:t>62.8</w:t>
            </w:r>
          </w:p>
        </w:tc>
        <w:tc>
          <w:tcPr>
            <w:tcW w:w="0" w:type="auto"/>
          </w:tcPr>
          <w:p w14:paraId="10414F8B" w14:textId="77777777" w:rsidR="000B4652" w:rsidRDefault="00F26AED">
            <w:pPr>
              <w:jc w:val="right"/>
              <w:rPr>
                <w:sz w:val="16"/>
                <w:szCs w:val="16"/>
              </w:rPr>
            </w:pPr>
            <w:r>
              <w:rPr>
                <w:sz w:val="16"/>
                <w:szCs w:val="16"/>
              </w:rPr>
              <w:t>2</w:t>
            </w:r>
          </w:p>
        </w:tc>
        <w:tc>
          <w:tcPr>
            <w:tcW w:w="0" w:type="auto"/>
          </w:tcPr>
          <w:p w14:paraId="10414F8C" w14:textId="77777777" w:rsidR="000B4652" w:rsidRDefault="00F26AED">
            <w:pPr>
              <w:jc w:val="right"/>
              <w:rPr>
                <w:sz w:val="16"/>
                <w:szCs w:val="16"/>
              </w:rPr>
            </w:pPr>
            <w:r>
              <w:rPr>
                <w:sz w:val="16"/>
                <w:szCs w:val="16"/>
              </w:rPr>
              <w:t>19</w:t>
            </w:r>
          </w:p>
        </w:tc>
        <w:tc>
          <w:tcPr>
            <w:tcW w:w="0" w:type="auto"/>
          </w:tcPr>
          <w:p w14:paraId="10414F8D" w14:textId="77777777" w:rsidR="000B4652" w:rsidRDefault="00F26AED">
            <w:pPr>
              <w:jc w:val="right"/>
              <w:rPr>
                <w:sz w:val="16"/>
                <w:szCs w:val="16"/>
              </w:rPr>
            </w:pPr>
            <w:r>
              <w:rPr>
                <w:sz w:val="16"/>
                <w:szCs w:val="16"/>
              </w:rPr>
              <w:t>0.105</w:t>
            </w:r>
          </w:p>
        </w:tc>
      </w:tr>
      <w:tr w:rsidR="000B4652" w14:paraId="10414F98" w14:textId="77777777">
        <w:trPr>
          <w:jc w:val="center"/>
        </w:trPr>
        <w:tc>
          <w:tcPr>
            <w:tcW w:w="0" w:type="auto"/>
          </w:tcPr>
          <w:p w14:paraId="10414F8F" w14:textId="77777777" w:rsidR="000B4652" w:rsidRDefault="00F26AED">
            <w:pPr>
              <w:jc w:val="left"/>
              <w:rPr>
                <w:sz w:val="16"/>
                <w:szCs w:val="16"/>
              </w:rPr>
            </w:pPr>
            <w:r>
              <w:rPr>
                <w:sz w:val="16"/>
                <w:szCs w:val="16"/>
              </w:rPr>
              <w:t>PNIS</w:t>
            </w:r>
          </w:p>
        </w:tc>
        <w:tc>
          <w:tcPr>
            <w:tcW w:w="0" w:type="auto"/>
          </w:tcPr>
          <w:p w14:paraId="10414F90" w14:textId="77777777" w:rsidR="000B4652" w:rsidRDefault="00F26AED">
            <w:pPr>
              <w:jc w:val="left"/>
              <w:rPr>
                <w:i/>
                <w:iCs/>
                <w:sz w:val="16"/>
                <w:szCs w:val="16"/>
              </w:rPr>
            </w:pPr>
            <w:proofErr w:type="spellStart"/>
            <w:r>
              <w:rPr>
                <w:i/>
                <w:iCs/>
                <w:sz w:val="16"/>
                <w:szCs w:val="16"/>
              </w:rPr>
              <w:t>Acanthocyclops</w:t>
            </w:r>
            <w:proofErr w:type="spellEnd"/>
            <w:r>
              <w:rPr>
                <w:i/>
                <w:iCs/>
                <w:sz w:val="16"/>
                <w:szCs w:val="16"/>
              </w:rPr>
              <w:t xml:space="preserve"> robustus</w:t>
            </w:r>
          </w:p>
        </w:tc>
        <w:tc>
          <w:tcPr>
            <w:tcW w:w="0" w:type="auto"/>
          </w:tcPr>
          <w:p w14:paraId="10414F91" w14:textId="77777777" w:rsidR="000B4652" w:rsidRDefault="00F26AED">
            <w:pPr>
              <w:jc w:val="left"/>
              <w:rPr>
                <w:sz w:val="16"/>
                <w:szCs w:val="16"/>
              </w:rPr>
            </w:pPr>
            <w:r>
              <w:rPr>
                <w:sz w:val="16"/>
                <w:szCs w:val="16"/>
              </w:rPr>
              <w:t>Plankton</w:t>
            </w:r>
          </w:p>
        </w:tc>
        <w:tc>
          <w:tcPr>
            <w:tcW w:w="0" w:type="auto"/>
          </w:tcPr>
          <w:p w14:paraId="10414F92" w14:textId="77777777" w:rsidR="000B4652" w:rsidRDefault="00F26AED">
            <w:pPr>
              <w:jc w:val="right"/>
              <w:rPr>
                <w:sz w:val="16"/>
                <w:szCs w:val="16"/>
              </w:rPr>
            </w:pPr>
            <w:r>
              <w:rPr>
                <w:sz w:val="16"/>
                <w:szCs w:val="16"/>
              </w:rPr>
              <w:t>19.8</w:t>
            </w:r>
          </w:p>
        </w:tc>
        <w:tc>
          <w:tcPr>
            <w:tcW w:w="0" w:type="auto"/>
          </w:tcPr>
          <w:p w14:paraId="10414F93" w14:textId="77777777" w:rsidR="000B4652" w:rsidRDefault="00F26AED">
            <w:pPr>
              <w:jc w:val="right"/>
              <w:rPr>
                <w:sz w:val="16"/>
                <w:szCs w:val="16"/>
              </w:rPr>
            </w:pPr>
            <w:r>
              <w:rPr>
                <w:sz w:val="16"/>
                <w:szCs w:val="16"/>
              </w:rPr>
              <w:t>59.0</w:t>
            </w:r>
          </w:p>
        </w:tc>
        <w:tc>
          <w:tcPr>
            <w:tcW w:w="0" w:type="auto"/>
          </w:tcPr>
          <w:p w14:paraId="10414F94" w14:textId="77777777" w:rsidR="000B4652" w:rsidRDefault="00F26AED">
            <w:pPr>
              <w:jc w:val="right"/>
              <w:rPr>
                <w:sz w:val="16"/>
                <w:szCs w:val="16"/>
              </w:rPr>
            </w:pPr>
            <w:r>
              <w:rPr>
                <w:sz w:val="16"/>
                <w:szCs w:val="16"/>
              </w:rPr>
              <w:t>69.3</w:t>
            </w:r>
          </w:p>
        </w:tc>
        <w:tc>
          <w:tcPr>
            <w:tcW w:w="0" w:type="auto"/>
          </w:tcPr>
          <w:p w14:paraId="10414F95" w14:textId="77777777" w:rsidR="000B4652" w:rsidRDefault="00F26AED">
            <w:pPr>
              <w:jc w:val="right"/>
              <w:rPr>
                <w:sz w:val="16"/>
                <w:szCs w:val="16"/>
              </w:rPr>
            </w:pPr>
            <w:r>
              <w:rPr>
                <w:sz w:val="16"/>
                <w:szCs w:val="16"/>
              </w:rPr>
              <w:t>8</w:t>
            </w:r>
          </w:p>
        </w:tc>
        <w:tc>
          <w:tcPr>
            <w:tcW w:w="0" w:type="auto"/>
          </w:tcPr>
          <w:p w14:paraId="10414F96" w14:textId="77777777" w:rsidR="000B4652" w:rsidRDefault="00F26AED">
            <w:pPr>
              <w:jc w:val="right"/>
              <w:rPr>
                <w:sz w:val="16"/>
                <w:szCs w:val="16"/>
              </w:rPr>
            </w:pPr>
            <w:r>
              <w:rPr>
                <w:sz w:val="16"/>
                <w:szCs w:val="16"/>
              </w:rPr>
              <w:t>119</w:t>
            </w:r>
          </w:p>
        </w:tc>
        <w:tc>
          <w:tcPr>
            <w:tcW w:w="0" w:type="auto"/>
          </w:tcPr>
          <w:p w14:paraId="10414F97" w14:textId="77777777" w:rsidR="000B4652" w:rsidRDefault="00F26AED">
            <w:pPr>
              <w:jc w:val="right"/>
              <w:rPr>
                <w:sz w:val="16"/>
                <w:szCs w:val="16"/>
              </w:rPr>
            </w:pPr>
            <w:r>
              <w:rPr>
                <w:sz w:val="16"/>
                <w:szCs w:val="16"/>
              </w:rPr>
              <w:t>0.067</w:t>
            </w:r>
          </w:p>
        </w:tc>
      </w:tr>
      <w:tr w:rsidR="000B4652" w14:paraId="10414FA2" w14:textId="77777777">
        <w:trPr>
          <w:jc w:val="center"/>
        </w:trPr>
        <w:tc>
          <w:tcPr>
            <w:tcW w:w="0" w:type="auto"/>
          </w:tcPr>
          <w:p w14:paraId="10414F99" w14:textId="77777777" w:rsidR="000B4652" w:rsidRDefault="00F26AED">
            <w:pPr>
              <w:jc w:val="left"/>
              <w:rPr>
                <w:sz w:val="16"/>
                <w:szCs w:val="16"/>
              </w:rPr>
            </w:pPr>
            <w:r>
              <w:rPr>
                <w:sz w:val="16"/>
                <w:szCs w:val="16"/>
              </w:rPr>
              <w:t>PNIS</w:t>
            </w:r>
          </w:p>
        </w:tc>
        <w:tc>
          <w:tcPr>
            <w:tcW w:w="0" w:type="auto"/>
          </w:tcPr>
          <w:p w14:paraId="10414F9A" w14:textId="77777777" w:rsidR="000B4652" w:rsidRDefault="00F26AED">
            <w:pPr>
              <w:jc w:val="left"/>
              <w:rPr>
                <w:i/>
                <w:iCs/>
                <w:sz w:val="16"/>
                <w:szCs w:val="16"/>
              </w:rPr>
            </w:pPr>
            <w:proofErr w:type="spellStart"/>
            <w:r>
              <w:rPr>
                <w:i/>
                <w:iCs/>
                <w:sz w:val="16"/>
                <w:szCs w:val="16"/>
              </w:rPr>
              <w:t>Dikerogammarus</w:t>
            </w:r>
            <w:proofErr w:type="spellEnd"/>
            <w:r>
              <w:rPr>
                <w:i/>
                <w:iCs/>
                <w:sz w:val="16"/>
                <w:szCs w:val="16"/>
              </w:rPr>
              <w:t xml:space="preserve"> </w:t>
            </w:r>
            <w:proofErr w:type="spellStart"/>
            <w:r>
              <w:rPr>
                <w:i/>
                <w:iCs/>
                <w:sz w:val="16"/>
                <w:szCs w:val="16"/>
              </w:rPr>
              <w:t>haemobaphes</w:t>
            </w:r>
            <w:proofErr w:type="spellEnd"/>
          </w:p>
        </w:tc>
        <w:tc>
          <w:tcPr>
            <w:tcW w:w="0" w:type="auto"/>
          </w:tcPr>
          <w:p w14:paraId="10414F9B" w14:textId="77777777" w:rsidR="000B4652" w:rsidRDefault="00F26AED">
            <w:pPr>
              <w:jc w:val="left"/>
              <w:rPr>
                <w:sz w:val="16"/>
                <w:szCs w:val="16"/>
              </w:rPr>
            </w:pPr>
            <w:r>
              <w:rPr>
                <w:sz w:val="16"/>
                <w:szCs w:val="16"/>
              </w:rPr>
              <w:t>Benthos</w:t>
            </w:r>
          </w:p>
        </w:tc>
        <w:tc>
          <w:tcPr>
            <w:tcW w:w="0" w:type="auto"/>
          </w:tcPr>
          <w:p w14:paraId="10414F9C" w14:textId="77777777" w:rsidR="000B4652" w:rsidRDefault="00F26AED">
            <w:pPr>
              <w:jc w:val="right"/>
              <w:rPr>
                <w:sz w:val="16"/>
                <w:szCs w:val="16"/>
              </w:rPr>
            </w:pPr>
            <w:r>
              <w:rPr>
                <w:sz w:val="16"/>
                <w:szCs w:val="16"/>
              </w:rPr>
              <w:t>48.7</w:t>
            </w:r>
          </w:p>
        </w:tc>
        <w:tc>
          <w:tcPr>
            <w:tcW w:w="0" w:type="auto"/>
          </w:tcPr>
          <w:p w14:paraId="10414F9D" w14:textId="77777777" w:rsidR="000B4652" w:rsidRDefault="00F26AED">
            <w:pPr>
              <w:jc w:val="right"/>
              <w:rPr>
                <w:sz w:val="16"/>
                <w:szCs w:val="16"/>
              </w:rPr>
            </w:pPr>
            <w:r>
              <w:rPr>
                <w:sz w:val="16"/>
                <w:szCs w:val="16"/>
              </w:rPr>
              <w:t>52.3</w:t>
            </w:r>
          </w:p>
        </w:tc>
        <w:tc>
          <w:tcPr>
            <w:tcW w:w="0" w:type="auto"/>
          </w:tcPr>
          <w:p w14:paraId="10414F9E" w14:textId="77777777" w:rsidR="000B4652" w:rsidRDefault="00F26AED">
            <w:pPr>
              <w:jc w:val="right"/>
              <w:rPr>
                <w:sz w:val="16"/>
                <w:szCs w:val="16"/>
              </w:rPr>
            </w:pPr>
            <w:r>
              <w:rPr>
                <w:sz w:val="16"/>
                <w:szCs w:val="16"/>
              </w:rPr>
              <w:t>53.9</w:t>
            </w:r>
          </w:p>
        </w:tc>
        <w:tc>
          <w:tcPr>
            <w:tcW w:w="0" w:type="auto"/>
          </w:tcPr>
          <w:p w14:paraId="10414F9F" w14:textId="77777777" w:rsidR="000B4652" w:rsidRDefault="00F26AED">
            <w:pPr>
              <w:jc w:val="right"/>
              <w:rPr>
                <w:sz w:val="16"/>
                <w:szCs w:val="16"/>
              </w:rPr>
            </w:pPr>
            <w:r>
              <w:rPr>
                <w:sz w:val="16"/>
                <w:szCs w:val="16"/>
              </w:rPr>
              <w:t>2</w:t>
            </w:r>
          </w:p>
        </w:tc>
        <w:tc>
          <w:tcPr>
            <w:tcW w:w="0" w:type="auto"/>
          </w:tcPr>
          <w:p w14:paraId="10414FA0" w14:textId="77777777" w:rsidR="000B4652" w:rsidRDefault="00F26AED">
            <w:pPr>
              <w:jc w:val="right"/>
              <w:rPr>
                <w:sz w:val="16"/>
                <w:szCs w:val="16"/>
              </w:rPr>
            </w:pPr>
            <w:r>
              <w:rPr>
                <w:sz w:val="16"/>
                <w:szCs w:val="16"/>
              </w:rPr>
              <w:t>42</w:t>
            </w:r>
          </w:p>
        </w:tc>
        <w:tc>
          <w:tcPr>
            <w:tcW w:w="0" w:type="auto"/>
          </w:tcPr>
          <w:p w14:paraId="10414FA1" w14:textId="77777777" w:rsidR="000B4652" w:rsidRDefault="00F26AED">
            <w:pPr>
              <w:jc w:val="right"/>
              <w:rPr>
                <w:sz w:val="16"/>
                <w:szCs w:val="16"/>
              </w:rPr>
            </w:pPr>
            <w:r>
              <w:rPr>
                <w:sz w:val="16"/>
                <w:szCs w:val="16"/>
              </w:rPr>
              <w:t>0.048</w:t>
            </w:r>
          </w:p>
        </w:tc>
      </w:tr>
      <w:tr w:rsidR="000B4652" w14:paraId="10414FAC" w14:textId="77777777">
        <w:trPr>
          <w:jc w:val="center"/>
        </w:trPr>
        <w:tc>
          <w:tcPr>
            <w:tcW w:w="0" w:type="auto"/>
          </w:tcPr>
          <w:p w14:paraId="10414FA3" w14:textId="77777777" w:rsidR="000B4652" w:rsidRDefault="00F26AED">
            <w:pPr>
              <w:jc w:val="left"/>
              <w:rPr>
                <w:sz w:val="16"/>
                <w:szCs w:val="16"/>
              </w:rPr>
            </w:pPr>
            <w:r>
              <w:rPr>
                <w:sz w:val="16"/>
                <w:szCs w:val="16"/>
              </w:rPr>
              <w:t>PNIS</w:t>
            </w:r>
          </w:p>
        </w:tc>
        <w:tc>
          <w:tcPr>
            <w:tcW w:w="0" w:type="auto"/>
          </w:tcPr>
          <w:p w14:paraId="10414FA4" w14:textId="77777777" w:rsidR="000B4652" w:rsidRDefault="00F26AED">
            <w:pPr>
              <w:jc w:val="left"/>
              <w:rPr>
                <w:i/>
                <w:iCs/>
                <w:sz w:val="16"/>
                <w:szCs w:val="16"/>
              </w:rPr>
            </w:pPr>
            <w:proofErr w:type="spellStart"/>
            <w:r>
              <w:rPr>
                <w:i/>
                <w:iCs/>
                <w:sz w:val="16"/>
                <w:szCs w:val="16"/>
              </w:rPr>
              <w:t>Lithoglyphus</w:t>
            </w:r>
            <w:proofErr w:type="spellEnd"/>
            <w:r>
              <w:rPr>
                <w:i/>
                <w:iCs/>
                <w:sz w:val="16"/>
                <w:szCs w:val="16"/>
              </w:rPr>
              <w:t xml:space="preserve"> </w:t>
            </w:r>
            <w:proofErr w:type="spellStart"/>
            <w:r>
              <w:rPr>
                <w:i/>
                <w:iCs/>
                <w:sz w:val="16"/>
                <w:szCs w:val="16"/>
              </w:rPr>
              <w:t>naticoides</w:t>
            </w:r>
            <w:proofErr w:type="spellEnd"/>
          </w:p>
        </w:tc>
        <w:tc>
          <w:tcPr>
            <w:tcW w:w="0" w:type="auto"/>
          </w:tcPr>
          <w:p w14:paraId="10414FA5" w14:textId="77777777" w:rsidR="000B4652" w:rsidRDefault="00F26AED">
            <w:pPr>
              <w:jc w:val="left"/>
              <w:rPr>
                <w:sz w:val="16"/>
                <w:szCs w:val="16"/>
              </w:rPr>
            </w:pPr>
            <w:r>
              <w:rPr>
                <w:sz w:val="16"/>
                <w:szCs w:val="16"/>
              </w:rPr>
              <w:t>Benthos</w:t>
            </w:r>
          </w:p>
        </w:tc>
        <w:tc>
          <w:tcPr>
            <w:tcW w:w="0" w:type="auto"/>
          </w:tcPr>
          <w:p w14:paraId="10414FA6" w14:textId="77777777" w:rsidR="000B4652" w:rsidRDefault="00F26AED">
            <w:pPr>
              <w:jc w:val="right"/>
              <w:rPr>
                <w:sz w:val="16"/>
                <w:szCs w:val="16"/>
              </w:rPr>
            </w:pPr>
            <w:r>
              <w:rPr>
                <w:sz w:val="16"/>
                <w:szCs w:val="16"/>
              </w:rPr>
              <w:t>45.6</w:t>
            </w:r>
          </w:p>
        </w:tc>
        <w:tc>
          <w:tcPr>
            <w:tcW w:w="0" w:type="auto"/>
          </w:tcPr>
          <w:p w14:paraId="10414FA7" w14:textId="77777777" w:rsidR="000B4652" w:rsidRDefault="00F26AED">
            <w:pPr>
              <w:jc w:val="right"/>
              <w:rPr>
                <w:sz w:val="16"/>
                <w:szCs w:val="16"/>
              </w:rPr>
            </w:pPr>
            <w:r>
              <w:rPr>
                <w:sz w:val="16"/>
                <w:szCs w:val="16"/>
              </w:rPr>
              <w:t>51.2</w:t>
            </w:r>
          </w:p>
        </w:tc>
        <w:tc>
          <w:tcPr>
            <w:tcW w:w="0" w:type="auto"/>
          </w:tcPr>
          <w:p w14:paraId="10414FA8" w14:textId="77777777" w:rsidR="000B4652" w:rsidRDefault="00F26AED">
            <w:pPr>
              <w:jc w:val="right"/>
              <w:rPr>
                <w:sz w:val="16"/>
                <w:szCs w:val="16"/>
              </w:rPr>
            </w:pPr>
            <w:r>
              <w:rPr>
                <w:sz w:val="16"/>
                <w:szCs w:val="16"/>
              </w:rPr>
              <w:t>53.2</w:t>
            </w:r>
          </w:p>
        </w:tc>
        <w:tc>
          <w:tcPr>
            <w:tcW w:w="0" w:type="auto"/>
          </w:tcPr>
          <w:p w14:paraId="10414FA9" w14:textId="77777777" w:rsidR="000B4652" w:rsidRDefault="00F26AED">
            <w:pPr>
              <w:jc w:val="right"/>
              <w:rPr>
                <w:sz w:val="16"/>
                <w:szCs w:val="16"/>
              </w:rPr>
            </w:pPr>
            <w:r>
              <w:rPr>
                <w:sz w:val="16"/>
                <w:szCs w:val="16"/>
              </w:rPr>
              <w:t>2</w:t>
            </w:r>
          </w:p>
        </w:tc>
        <w:tc>
          <w:tcPr>
            <w:tcW w:w="0" w:type="auto"/>
          </w:tcPr>
          <w:p w14:paraId="10414FAA" w14:textId="77777777" w:rsidR="000B4652" w:rsidRDefault="00F26AED">
            <w:pPr>
              <w:jc w:val="right"/>
              <w:rPr>
                <w:sz w:val="16"/>
                <w:szCs w:val="16"/>
              </w:rPr>
            </w:pPr>
            <w:r>
              <w:rPr>
                <w:sz w:val="16"/>
                <w:szCs w:val="16"/>
              </w:rPr>
              <w:t>66</w:t>
            </w:r>
          </w:p>
        </w:tc>
        <w:tc>
          <w:tcPr>
            <w:tcW w:w="0" w:type="auto"/>
          </w:tcPr>
          <w:p w14:paraId="10414FAB" w14:textId="77777777" w:rsidR="000B4652" w:rsidRDefault="00F26AED">
            <w:pPr>
              <w:jc w:val="right"/>
              <w:rPr>
                <w:sz w:val="16"/>
                <w:szCs w:val="16"/>
              </w:rPr>
            </w:pPr>
            <w:r>
              <w:rPr>
                <w:sz w:val="16"/>
                <w:szCs w:val="16"/>
              </w:rPr>
              <w:t>0.030</w:t>
            </w:r>
          </w:p>
        </w:tc>
      </w:tr>
      <w:tr w:rsidR="000B4652" w14:paraId="10414FB6" w14:textId="77777777">
        <w:trPr>
          <w:jc w:val="center"/>
        </w:trPr>
        <w:tc>
          <w:tcPr>
            <w:tcW w:w="0" w:type="auto"/>
          </w:tcPr>
          <w:p w14:paraId="10414FAD" w14:textId="77777777" w:rsidR="000B4652" w:rsidRDefault="00F26AED">
            <w:pPr>
              <w:jc w:val="left"/>
              <w:rPr>
                <w:sz w:val="16"/>
                <w:szCs w:val="16"/>
              </w:rPr>
            </w:pPr>
            <w:r>
              <w:rPr>
                <w:sz w:val="16"/>
                <w:szCs w:val="16"/>
              </w:rPr>
              <w:t>PNIS</w:t>
            </w:r>
          </w:p>
        </w:tc>
        <w:tc>
          <w:tcPr>
            <w:tcW w:w="0" w:type="auto"/>
          </w:tcPr>
          <w:p w14:paraId="10414FAE" w14:textId="77777777" w:rsidR="000B4652" w:rsidRDefault="00F26AED">
            <w:pPr>
              <w:jc w:val="left"/>
              <w:rPr>
                <w:i/>
                <w:iCs/>
                <w:sz w:val="16"/>
                <w:szCs w:val="16"/>
              </w:rPr>
            </w:pPr>
            <w:proofErr w:type="spellStart"/>
            <w:r>
              <w:rPr>
                <w:i/>
                <w:iCs/>
                <w:sz w:val="16"/>
                <w:szCs w:val="16"/>
              </w:rPr>
              <w:t>Mytilopsis</w:t>
            </w:r>
            <w:proofErr w:type="spellEnd"/>
            <w:r>
              <w:rPr>
                <w:i/>
                <w:iCs/>
                <w:sz w:val="16"/>
                <w:szCs w:val="16"/>
              </w:rPr>
              <w:t xml:space="preserve"> </w:t>
            </w:r>
            <w:proofErr w:type="spellStart"/>
            <w:r>
              <w:rPr>
                <w:i/>
                <w:iCs/>
                <w:sz w:val="16"/>
                <w:szCs w:val="16"/>
              </w:rPr>
              <w:t>leucophaeata</w:t>
            </w:r>
            <w:proofErr w:type="spellEnd"/>
          </w:p>
        </w:tc>
        <w:tc>
          <w:tcPr>
            <w:tcW w:w="0" w:type="auto"/>
          </w:tcPr>
          <w:p w14:paraId="10414FAF" w14:textId="77777777" w:rsidR="000B4652" w:rsidRDefault="00F26AED">
            <w:pPr>
              <w:jc w:val="left"/>
              <w:rPr>
                <w:sz w:val="16"/>
                <w:szCs w:val="16"/>
              </w:rPr>
            </w:pPr>
            <w:r>
              <w:rPr>
                <w:sz w:val="16"/>
                <w:szCs w:val="16"/>
              </w:rPr>
              <w:t>Benthos</w:t>
            </w:r>
          </w:p>
        </w:tc>
        <w:tc>
          <w:tcPr>
            <w:tcW w:w="0" w:type="auto"/>
          </w:tcPr>
          <w:p w14:paraId="10414FB0" w14:textId="77777777" w:rsidR="000B4652" w:rsidRDefault="00F26AED">
            <w:pPr>
              <w:jc w:val="right"/>
              <w:rPr>
                <w:sz w:val="16"/>
                <w:szCs w:val="16"/>
              </w:rPr>
            </w:pPr>
            <w:r>
              <w:rPr>
                <w:sz w:val="16"/>
                <w:szCs w:val="16"/>
              </w:rPr>
              <w:t>3.5</w:t>
            </w:r>
          </w:p>
        </w:tc>
        <w:tc>
          <w:tcPr>
            <w:tcW w:w="0" w:type="auto"/>
          </w:tcPr>
          <w:p w14:paraId="10414FB1" w14:textId="77777777" w:rsidR="000B4652" w:rsidRDefault="00F26AED">
            <w:pPr>
              <w:jc w:val="right"/>
              <w:rPr>
                <w:sz w:val="16"/>
                <w:szCs w:val="16"/>
              </w:rPr>
            </w:pPr>
            <w:r>
              <w:rPr>
                <w:sz w:val="16"/>
                <w:szCs w:val="16"/>
              </w:rPr>
              <w:t>36.0</w:t>
            </w:r>
          </w:p>
        </w:tc>
        <w:tc>
          <w:tcPr>
            <w:tcW w:w="0" w:type="auto"/>
          </w:tcPr>
          <w:p w14:paraId="10414FB2" w14:textId="77777777" w:rsidR="000B4652" w:rsidRDefault="00F26AED">
            <w:pPr>
              <w:jc w:val="right"/>
              <w:rPr>
                <w:sz w:val="16"/>
                <w:szCs w:val="16"/>
              </w:rPr>
            </w:pPr>
            <w:r>
              <w:rPr>
                <w:sz w:val="16"/>
                <w:szCs w:val="16"/>
              </w:rPr>
              <w:t>53.0</w:t>
            </w:r>
          </w:p>
        </w:tc>
        <w:tc>
          <w:tcPr>
            <w:tcW w:w="0" w:type="auto"/>
          </w:tcPr>
          <w:p w14:paraId="10414FB3" w14:textId="77777777" w:rsidR="000B4652" w:rsidRDefault="00F26AED">
            <w:pPr>
              <w:jc w:val="right"/>
              <w:rPr>
                <w:sz w:val="16"/>
                <w:szCs w:val="16"/>
              </w:rPr>
            </w:pPr>
            <w:r>
              <w:rPr>
                <w:sz w:val="16"/>
                <w:szCs w:val="16"/>
              </w:rPr>
              <w:t>4</w:t>
            </w:r>
          </w:p>
        </w:tc>
        <w:tc>
          <w:tcPr>
            <w:tcW w:w="0" w:type="auto"/>
          </w:tcPr>
          <w:p w14:paraId="10414FB4" w14:textId="77777777" w:rsidR="000B4652" w:rsidRDefault="00F26AED">
            <w:pPr>
              <w:jc w:val="right"/>
              <w:rPr>
                <w:sz w:val="16"/>
                <w:szCs w:val="16"/>
              </w:rPr>
            </w:pPr>
            <w:r>
              <w:rPr>
                <w:sz w:val="16"/>
                <w:szCs w:val="16"/>
              </w:rPr>
              <w:t>163</w:t>
            </w:r>
          </w:p>
        </w:tc>
        <w:tc>
          <w:tcPr>
            <w:tcW w:w="0" w:type="auto"/>
          </w:tcPr>
          <w:p w14:paraId="10414FB5" w14:textId="77777777" w:rsidR="000B4652" w:rsidRDefault="00F26AED">
            <w:pPr>
              <w:jc w:val="right"/>
              <w:rPr>
                <w:sz w:val="16"/>
                <w:szCs w:val="16"/>
              </w:rPr>
            </w:pPr>
            <w:r>
              <w:rPr>
                <w:sz w:val="16"/>
                <w:szCs w:val="16"/>
              </w:rPr>
              <w:t>0.025</w:t>
            </w:r>
          </w:p>
        </w:tc>
      </w:tr>
      <w:tr w:rsidR="000B4652" w14:paraId="10414FC0" w14:textId="77777777">
        <w:trPr>
          <w:jc w:val="center"/>
        </w:trPr>
        <w:tc>
          <w:tcPr>
            <w:tcW w:w="0" w:type="auto"/>
          </w:tcPr>
          <w:p w14:paraId="10414FB7" w14:textId="77777777" w:rsidR="000B4652" w:rsidRDefault="00F26AED">
            <w:pPr>
              <w:jc w:val="left"/>
              <w:rPr>
                <w:sz w:val="16"/>
                <w:szCs w:val="16"/>
              </w:rPr>
            </w:pPr>
            <w:r>
              <w:rPr>
                <w:sz w:val="16"/>
                <w:szCs w:val="16"/>
              </w:rPr>
              <w:t>PNIS</w:t>
            </w:r>
          </w:p>
        </w:tc>
        <w:tc>
          <w:tcPr>
            <w:tcW w:w="0" w:type="auto"/>
          </w:tcPr>
          <w:p w14:paraId="10414FB8" w14:textId="77777777" w:rsidR="000B4652" w:rsidRDefault="00F26AED">
            <w:pPr>
              <w:jc w:val="left"/>
              <w:rPr>
                <w:i/>
                <w:iCs/>
                <w:sz w:val="16"/>
                <w:szCs w:val="16"/>
              </w:rPr>
            </w:pPr>
            <w:proofErr w:type="spellStart"/>
            <w:r>
              <w:rPr>
                <w:i/>
                <w:iCs/>
                <w:sz w:val="16"/>
                <w:szCs w:val="16"/>
              </w:rPr>
              <w:t>Rangia</w:t>
            </w:r>
            <w:proofErr w:type="spellEnd"/>
            <w:r>
              <w:rPr>
                <w:i/>
                <w:iCs/>
                <w:sz w:val="16"/>
                <w:szCs w:val="16"/>
              </w:rPr>
              <w:t xml:space="preserve"> cuneata</w:t>
            </w:r>
          </w:p>
        </w:tc>
        <w:tc>
          <w:tcPr>
            <w:tcW w:w="0" w:type="auto"/>
          </w:tcPr>
          <w:p w14:paraId="10414FB9" w14:textId="77777777" w:rsidR="000B4652" w:rsidRDefault="00F26AED">
            <w:pPr>
              <w:jc w:val="left"/>
              <w:rPr>
                <w:sz w:val="16"/>
                <w:szCs w:val="16"/>
              </w:rPr>
            </w:pPr>
            <w:r>
              <w:rPr>
                <w:sz w:val="16"/>
                <w:szCs w:val="16"/>
              </w:rPr>
              <w:t>Benthos</w:t>
            </w:r>
          </w:p>
        </w:tc>
        <w:tc>
          <w:tcPr>
            <w:tcW w:w="0" w:type="auto"/>
          </w:tcPr>
          <w:p w14:paraId="10414FBA" w14:textId="77777777" w:rsidR="000B4652" w:rsidRDefault="00F26AED">
            <w:pPr>
              <w:jc w:val="right"/>
              <w:rPr>
                <w:sz w:val="16"/>
                <w:szCs w:val="16"/>
              </w:rPr>
            </w:pPr>
            <w:r>
              <w:rPr>
                <w:sz w:val="16"/>
                <w:szCs w:val="16"/>
              </w:rPr>
              <w:t>28.1</w:t>
            </w:r>
          </w:p>
        </w:tc>
        <w:tc>
          <w:tcPr>
            <w:tcW w:w="0" w:type="auto"/>
          </w:tcPr>
          <w:p w14:paraId="10414FBB" w14:textId="77777777" w:rsidR="000B4652" w:rsidRDefault="00F26AED">
            <w:pPr>
              <w:jc w:val="right"/>
              <w:rPr>
                <w:sz w:val="16"/>
                <w:szCs w:val="16"/>
              </w:rPr>
            </w:pPr>
            <w:r>
              <w:rPr>
                <w:sz w:val="16"/>
                <w:szCs w:val="16"/>
              </w:rPr>
              <w:t>28.4</w:t>
            </w:r>
          </w:p>
        </w:tc>
        <w:tc>
          <w:tcPr>
            <w:tcW w:w="0" w:type="auto"/>
          </w:tcPr>
          <w:p w14:paraId="10414FBC" w14:textId="77777777" w:rsidR="000B4652" w:rsidRDefault="00F26AED">
            <w:pPr>
              <w:jc w:val="right"/>
              <w:rPr>
                <w:sz w:val="16"/>
                <w:szCs w:val="16"/>
              </w:rPr>
            </w:pPr>
            <w:r>
              <w:rPr>
                <w:sz w:val="16"/>
                <w:szCs w:val="16"/>
              </w:rPr>
              <w:t>52.4</w:t>
            </w:r>
          </w:p>
        </w:tc>
        <w:tc>
          <w:tcPr>
            <w:tcW w:w="0" w:type="auto"/>
          </w:tcPr>
          <w:p w14:paraId="10414FBD" w14:textId="77777777" w:rsidR="000B4652" w:rsidRDefault="00F26AED">
            <w:pPr>
              <w:jc w:val="right"/>
              <w:rPr>
                <w:sz w:val="16"/>
                <w:szCs w:val="16"/>
              </w:rPr>
            </w:pPr>
            <w:r>
              <w:rPr>
                <w:sz w:val="16"/>
                <w:szCs w:val="16"/>
              </w:rPr>
              <w:t>61</w:t>
            </w:r>
          </w:p>
        </w:tc>
        <w:tc>
          <w:tcPr>
            <w:tcW w:w="0" w:type="auto"/>
          </w:tcPr>
          <w:p w14:paraId="10414FBE" w14:textId="77777777" w:rsidR="000B4652" w:rsidRDefault="00F26AED">
            <w:pPr>
              <w:jc w:val="right"/>
              <w:rPr>
                <w:sz w:val="16"/>
                <w:szCs w:val="16"/>
              </w:rPr>
            </w:pPr>
            <w:r>
              <w:rPr>
                <w:sz w:val="16"/>
                <w:szCs w:val="16"/>
              </w:rPr>
              <w:t>2484</w:t>
            </w:r>
          </w:p>
        </w:tc>
        <w:tc>
          <w:tcPr>
            <w:tcW w:w="0" w:type="auto"/>
          </w:tcPr>
          <w:p w14:paraId="10414FBF" w14:textId="77777777" w:rsidR="000B4652" w:rsidRDefault="00F26AED">
            <w:pPr>
              <w:jc w:val="right"/>
              <w:rPr>
                <w:sz w:val="16"/>
                <w:szCs w:val="16"/>
              </w:rPr>
            </w:pPr>
            <w:r>
              <w:rPr>
                <w:sz w:val="16"/>
                <w:szCs w:val="16"/>
              </w:rPr>
              <w:t>0.025</w:t>
            </w:r>
          </w:p>
        </w:tc>
      </w:tr>
      <w:tr w:rsidR="000B4652" w14:paraId="10414FCA" w14:textId="77777777">
        <w:trPr>
          <w:jc w:val="center"/>
        </w:trPr>
        <w:tc>
          <w:tcPr>
            <w:tcW w:w="0" w:type="auto"/>
          </w:tcPr>
          <w:p w14:paraId="10414FC1" w14:textId="77777777" w:rsidR="000B4652" w:rsidRDefault="00F26AED">
            <w:pPr>
              <w:jc w:val="left"/>
              <w:rPr>
                <w:sz w:val="16"/>
                <w:szCs w:val="16"/>
              </w:rPr>
            </w:pPr>
            <w:r>
              <w:rPr>
                <w:sz w:val="16"/>
                <w:szCs w:val="16"/>
              </w:rPr>
              <w:t>PNIS</w:t>
            </w:r>
          </w:p>
        </w:tc>
        <w:tc>
          <w:tcPr>
            <w:tcW w:w="0" w:type="auto"/>
          </w:tcPr>
          <w:p w14:paraId="10414FC2" w14:textId="77777777" w:rsidR="000B4652" w:rsidRDefault="00F26AED">
            <w:pPr>
              <w:jc w:val="left"/>
              <w:rPr>
                <w:i/>
                <w:iCs/>
                <w:sz w:val="16"/>
                <w:szCs w:val="16"/>
              </w:rPr>
            </w:pPr>
            <w:proofErr w:type="spellStart"/>
            <w:r>
              <w:rPr>
                <w:i/>
                <w:iCs/>
                <w:sz w:val="16"/>
                <w:szCs w:val="16"/>
              </w:rPr>
              <w:t>Acartia</w:t>
            </w:r>
            <w:proofErr w:type="spellEnd"/>
            <w:r>
              <w:rPr>
                <w:i/>
                <w:iCs/>
                <w:sz w:val="16"/>
                <w:szCs w:val="16"/>
              </w:rPr>
              <w:t xml:space="preserve"> </w:t>
            </w:r>
            <w:proofErr w:type="spellStart"/>
            <w:r>
              <w:rPr>
                <w:i/>
                <w:iCs/>
                <w:sz w:val="16"/>
                <w:szCs w:val="16"/>
              </w:rPr>
              <w:t>tonsa</w:t>
            </w:r>
            <w:proofErr w:type="spellEnd"/>
          </w:p>
        </w:tc>
        <w:tc>
          <w:tcPr>
            <w:tcW w:w="0" w:type="auto"/>
          </w:tcPr>
          <w:p w14:paraId="10414FC3" w14:textId="77777777" w:rsidR="000B4652" w:rsidRDefault="00F26AED">
            <w:pPr>
              <w:jc w:val="left"/>
              <w:rPr>
                <w:sz w:val="16"/>
                <w:szCs w:val="16"/>
              </w:rPr>
            </w:pPr>
            <w:r>
              <w:rPr>
                <w:sz w:val="16"/>
                <w:szCs w:val="16"/>
              </w:rPr>
              <w:t>Plankton</w:t>
            </w:r>
          </w:p>
        </w:tc>
        <w:tc>
          <w:tcPr>
            <w:tcW w:w="0" w:type="auto"/>
          </w:tcPr>
          <w:p w14:paraId="10414FC4" w14:textId="77777777" w:rsidR="000B4652" w:rsidRDefault="00F26AED">
            <w:pPr>
              <w:jc w:val="right"/>
              <w:rPr>
                <w:sz w:val="16"/>
                <w:szCs w:val="16"/>
              </w:rPr>
            </w:pPr>
            <w:r>
              <w:rPr>
                <w:sz w:val="16"/>
                <w:szCs w:val="16"/>
              </w:rPr>
              <w:t>-39.0</w:t>
            </w:r>
          </w:p>
        </w:tc>
        <w:tc>
          <w:tcPr>
            <w:tcW w:w="0" w:type="auto"/>
          </w:tcPr>
          <w:p w14:paraId="10414FC5" w14:textId="77777777" w:rsidR="000B4652" w:rsidRDefault="00F26AED">
            <w:pPr>
              <w:jc w:val="right"/>
              <w:rPr>
                <w:sz w:val="16"/>
                <w:szCs w:val="16"/>
              </w:rPr>
            </w:pPr>
            <w:r>
              <w:rPr>
                <w:sz w:val="16"/>
                <w:szCs w:val="16"/>
              </w:rPr>
              <w:t>10.5</w:t>
            </w:r>
          </w:p>
        </w:tc>
        <w:tc>
          <w:tcPr>
            <w:tcW w:w="0" w:type="auto"/>
          </w:tcPr>
          <w:p w14:paraId="10414FC6" w14:textId="77777777" w:rsidR="000B4652" w:rsidRDefault="00F26AED">
            <w:pPr>
              <w:jc w:val="right"/>
              <w:rPr>
                <w:sz w:val="16"/>
                <w:szCs w:val="16"/>
              </w:rPr>
            </w:pPr>
            <w:r>
              <w:rPr>
                <w:sz w:val="16"/>
                <w:szCs w:val="16"/>
              </w:rPr>
              <w:t>58.3</w:t>
            </w:r>
          </w:p>
        </w:tc>
        <w:tc>
          <w:tcPr>
            <w:tcW w:w="0" w:type="auto"/>
          </w:tcPr>
          <w:p w14:paraId="10414FC7" w14:textId="77777777" w:rsidR="000B4652" w:rsidRDefault="00F26AED">
            <w:pPr>
              <w:jc w:val="right"/>
              <w:rPr>
                <w:sz w:val="16"/>
                <w:szCs w:val="16"/>
              </w:rPr>
            </w:pPr>
            <w:r>
              <w:rPr>
                <w:sz w:val="16"/>
                <w:szCs w:val="16"/>
              </w:rPr>
              <w:t>8</w:t>
            </w:r>
          </w:p>
        </w:tc>
        <w:tc>
          <w:tcPr>
            <w:tcW w:w="0" w:type="auto"/>
          </w:tcPr>
          <w:p w14:paraId="10414FC8" w14:textId="77777777" w:rsidR="000B4652" w:rsidRDefault="00F26AED">
            <w:pPr>
              <w:jc w:val="right"/>
              <w:rPr>
                <w:sz w:val="16"/>
                <w:szCs w:val="16"/>
              </w:rPr>
            </w:pPr>
            <w:r>
              <w:rPr>
                <w:sz w:val="16"/>
                <w:szCs w:val="16"/>
              </w:rPr>
              <w:t>438</w:t>
            </w:r>
          </w:p>
        </w:tc>
        <w:tc>
          <w:tcPr>
            <w:tcW w:w="0" w:type="auto"/>
          </w:tcPr>
          <w:p w14:paraId="10414FC9" w14:textId="77777777" w:rsidR="000B4652" w:rsidRDefault="00F26AED">
            <w:pPr>
              <w:jc w:val="right"/>
              <w:rPr>
                <w:sz w:val="16"/>
                <w:szCs w:val="16"/>
              </w:rPr>
            </w:pPr>
            <w:r>
              <w:rPr>
                <w:sz w:val="16"/>
                <w:szCs w:val="16"/>
              </w:rPr>
              <w:t>0.018</w:t>
            </w:r>
          </w:p>
        </w:tc>
      </w:tr>
      <w:tr w:rsidR="000B4652" w14:paraId="10414FD4" w14:textId="77777777">
        <w:trPr>
          <w:jc w:val="center"/>
        </w:trPr>
        <w:tc>
          <w:tcPr>
            <w:tcW w:w="0" w:type="auto"/>
          </w:tcPr>
          <w:p w14:paraId="10414FCB" w14:textId="77777777" w:rsidR="000B4652" w:rsidRDefault="00F26AED">
            <w:pPr>
              <w:jc w:val="left"/>
              <w:rPr>
                <w:sz w:val="16"/>
                <w:szCs w:val="16"/>
              </w:rPr>
            </w:pPr>
            <w:r>
              <w:rPr>
                <w:sz w:val="16"/>
                <w:szCs w:val="16"/>
              </w:rPr>
              <w:t>PNIS</w:t>
            </w:r>
          </w:p>
        </w:tc>
        <w:tc>
          <w:tcPr>
            <w:tcW w:w="0" w:type="auto"/>
          </w:tcPr>
          <w:p w14:paraId="10414FCC" w14:textId="77777777" w:rsidR="000B4652" w:rsidRDefault="00F26AED">
            <w:pPr>
              <w:jc w:val="left"/>
              <w:rPr>
                <w:i/>
                <w:iCs/>
                <w:sz w:val="16"/>
                <w:szCs w:val="16"/>
              </w:rPr>
            </w:pPr>
            <w:r>
              <w:rPr>
                <w:i/>
                <w:iCs/>
                <w:sz w:val="16"/>
                <w:szCs w:val="16"/>
              </w:rPr>
              <w:t xml:space="preserve">Corbicula </w:t>
            </w:r>
            <w:proofErr w:type="spellStart"/>
            <w:r>
              <w:rPr>
                <w:i/>
                <w:iCs/>
                <w:sz w:val="16"/>
                <w:szCs w:val="16"/>
              </w:rPr>
              <w:t>fluminalis</w:t>
            </w:r>
            <w:proofErr w:type="spellEnd"/>
          </w:p>
        </w:tc>
        <w:tc>
          <w:tcPr>
            <w:tcW w:w="0" w:type="auto"/>
          </w:tcPr>
          <w:p w14:paraId="10414FCD" w14:textId="77777777" w:rsidR="000B4652" w:rsidRDefault="00F26AED">
            <w:pPr>
              <w:jc w:val="left"/>
              <w:rPr>
                <w:sz w:val="16"/>
                <w:szCs w:val="16"/>
              </w:rPr>
            </w:pPr>
            <w:r>
              <w:rPr>
                <w:sz w:val="16"/>
                <w:szCs w:val="16"/>
              </w:rPr>
              <w:t>Benthos</w:t>
            </w:r>
          </w:p>
        </w:tc>
        <w:tc>
          <w:tcPr>
            <w:tcW w:w="0" w:type="auto"/>
          </w:tcPr>
          <w:p w14:paraId="10414FCE" w14:textId="77777777" w:rsidR="000B4652" w:rsidRDefault="00F26AED">
            <w:pPr>
              <w:jc w:val="right"/>
              <w:rPr>
                <w:sz w:val="16"/>
                <w:szCs w:val="16"/>
              </w:rPr>
            </w:pPr>
            <w:r>
              <w:rPr>
                <w:sz w:val="16"/>
                <w:szCs w:val="16"/>
              </w:rPr>
              <w:t>-32.9</w:t>
            </w:r>
          </w:p>
        </w:tc>
        <w:tc>
          <w:tcPr>
            <w:tcW w:w="0" w:type="auto"/>
          </w:tcPr>
          <w:p w14:paraId="10414FCF" w14:textId="77777777" w:rsidR="000B4652" w:rsidRDefault="00F26AED">
            <w:pPr>
              <w:jc w:val="right"/>
              <w:rPr>
                <w:sz w:val="16"/>
                <w:szCs w:val="16"/>
              </w:rPr>
            </w:pPr>
            <w:r>
              <w:rPr>
                <w:sz w:val="16"/>
                <w:szCs w:val="16"/>
              </w:rPr>
              <w:t>51.0</w:t>
            </w:r>
          </w:p>
        </w:tc>
        <w:tc>
          <w:tcPr>
            <w:tcW w:w="0" w:type="auto"/>
          </w:tcPr>
          <w:p w14:paraId="10414FD0" w14:textId="77777777" w:rsidR="000B4652" w:rsidRDefault="00F26AED">
            <w:pPr>
              <w:jc w:val="right"/>
              <w:rPr>
                <w:sz w:val="16"/>
                <w:szCs w:val="16"/>
              </w:rPr>
            </w:pPr>
            <w:r>
              <w:rPr>
                <w:sz w:val="16"/>
                <w:szCs w:val="16"/>
              </w:rPr>
              <w:t>52.5</w:t>
            </w:r>
          </w:p>
        </w:tc>
        <w:tc>
          <w:tcPr>
            <w:tcW w:w="0" w:type="auto"/>
          </w:tcPr>
          <w:p w14:paraId="10414FD1" w14:textId="77777777" w:rsidR="000B4652" w:rsidRDefault="00F26AED">
            <w:pPr>
              <w:jc w:val="right"/>
              <w:rPr>
                <w:sz w:val="16"/>
                <w:szCs w:val="16"/>
              </w:rPr>
            </w:pPr>
            <w:r>
              <w:rPr>
                <w:sz w:val="16"/>
                <w:szCs w:val="16"/>
              </w:rPr>
              <w:t>1</w:t>
            </w:r>
          </w:p>
        </w:tc>
        <w:tc>
          <w:tcPr>
            <w:tcW w:w="0" w:type="auto"/>
          </w:tcPr>
          <w:p w14:paraId="10414FD2" w14:textId="77777777" w:rsidR="000B4652" w:rsidRDefault="00F26AED">
            <w:pPr>
              <w:jc w:val="right"/>
              <w:rPr>
                <w:sz w:val="16"/>
                <w:szCs w:val="16"/>
              </w:rPr>
            </w:pPr>
            <w:r>
              <w:rPr>
                <w:sz w:val="16"/>
                <w:szCs w:val="16"/>
              </w:rPr>
              <w:t>83</w:t>
            </w:r>
          </w:p>
        </w:tc>
        <w:tc>
          <w:tcPr>
            <w:tcW w:w="0" w:type="auto"/>
          </w:tcPr>
          <w:p w14:paraId="10414FD3" w14:textId="77777777" w:rsidR="000B4652" w:rsidRDefault="00F26AED">
            <w:pPr>
              <w:jc w:val="right"/>
              <w:rPr>
                <w:sz w:val="16"/>
                <w:szCs w:val="16"/>
              </w:rPr>
            </w:pPr>
            <w:r>
              <w:rPr>
                <w:sz w:val="16"/>
                <w:szCs w:val="16"/>
              </w:rPr>
              <w:t>0.012</w:t>
            </w:r>
          </w:p>
        </w:tc>
      </w:tr>
      <w:tr w:rsidR="000B4652" w14:paraId="10414FDE" w14:textId="77777777">
        <w:trPr>
          <w:jc w:val="center"/>
        </w:trPr>
        <w:tc>
          <w:tcPr>
            <w:tcW w:w="0" w:type="auto"/>
          </w:tcPr>
          <w:p w14:paraId="10414FD5" w14:textId="77777777" w:rsidR="000B4652" w:rsidRDefault="00F26AED">
            <w:pPr>
              <w:jc w:val="left"/>
              <w:rPr>
                <w:sz w:val="16"/>
                <w:szCs w:val="16"/>
              </w:rPr>
            </w:pPr>
            <w:r>
              <w:rPr>
                <w:sz w:val="16"/>
                <w:szCs w:val="16"/>
              </w:rPr>
              <w:t>PNIS</w:t>
            </w:r>
          </w:p>
        </w:tc>
        <w:tc>
          <w:tcPr>
            <w:tcW w:w="0" w:type="auto"/>
          </w:tcPr>
          <w:p w14:paraId="10414FD6" w14:textId="77777777" w:rsidR="000B4652" w:rsidRDefault="00F26AED">
            <w:pPr>
              <w:jc w:val="left"/>
              <w:rPr>
                <w:i/>
                <w:iCs/>
                <w:sz w:val="16"/>
                <w:szCs w:val="16"/>
              </w:rPr>
            </w:pPr>
            <w:proofErr w:type="spellStart"/>
            <w:r>
              <w:rPr>
                <w:i/>
                <w:iCs/>
                <w:sz w:val="16"/>
                <w:szCs w:val="16"/>
              </w:rPr>
              <w:t>Mnemiopsis</w:t>
            </w:r>
            <w:proofErr w:type="spellEnd"/>
            <w:r>
              <w:rPr>
                <w:i/>
                <w:iCs/>
                <w:sz w:val="16"/>
                <w:szCs w:val="16"/>
              </w:rPr>
              <w:t xml:space="preserve"> </w:t>
            </w:r>
            <w:proofErr w:type="spellStart"/>
            <w:r>
              <w:rPr>
                <w:i/>
                <w:iCs/>
                <w:sz w:val="16"/>
                <w:szCs w:val="16"/>
              </w:rPr>
              <w:t>leidyi</w:t>
            </w:r>
            <w:proofErr w:type="spellEnd"/>
          </w:p>
        </w:tc>
        <w:tc>
          <w:tcPr>
            <w:tcW w:w="0" w:type="auto"/>
          </w:tcPr>
          <w:p w14:paraId="10414FD7" w14:textId="77777777" w:rsidR="000B4652" w:rsidRDefault="00F26AED">
            <w:pPr>
              <w:jc w:val="left"/>
              <w:rPr>
                <w:sz w:val="16"/>
                <w:szCs w:val="16"/>
              </w:rPr>
            </w:pPr>
            <w:r>
              <w:rPr>
                <w:sz w:val="16"/>
                <w:szCs w:val="16"/>
              </w:rPr>
              <w:t>Plankton</w:t>
            </w:r>
          </w:p>
        </w:tc>
        <w:tc>
          <w:tcPr>
            <w:tcW w:w="0" w:type="auto"/>
          </w:tcPr>
          <w:p w14:paraId="10414FD8" w14:textId="77777777" w:rsidR="000B4652" w:rsidRDefault="00F26AED">
            <w:pPr>
              <w:jc w:val="right"/>
              <w:rPr>
                <w:sz w:val="16"/>
                <w:szCs w:val="16"/>
              </w:rPr>
            </w:pPr>
            <w:r>
              <w:rPr>
                <w:sz w:val="16"/>
                <w:szCs w:val="16"/>
              </w:rPr>
              <w:t>26.1</w:t>
            </w:r>
          </w:p>
        </w:tc>
        <w:tc>
          <w:tcPr>
            <w:tcW w:w="0" w:type="auto"/>
          </w:tcPr>
          <w:p w14:paraId="10414FD9" w14:textId="77777777" w:rsidR="000B4652" w:rsidRDefault="00F26AED">
            <w:pPr>
              <w:jc w:val="right"/>
              <w:rPr>
                <w:sz w:val="16"/>
                <w:szCs w:val="16"/>
              </w:rPr>
            </w:pPr>
            <w:r>
              <w:rPr>
                <w:sz w:val="16"/>
                <w:szCs w:val="16"/>
              </w:rPr>
              <w:t>51.4</w:t>
            </w:r>
          </w:p>
        </w:tc>
        <w:tc>
          <w:tcPr>
            <w:tcW w:w="0" w:type="auto"/>
          </w:tcPr>
          <w:p w14:paraId="10414FDA" w14:textId="77777777" w:rsidR="000B4652" w:rsidRDefault="00F26AED">
            <w:pPr>
              <w:jc w:val="right"/>
              <w:rPr>
                <w:sz w:val="16"/>
                <w:szCs w:val="16"/>
              </w:rPr>
            </w:pPr>
            <w:r>
              <w:rPr>
                <w:sz w:val="16"/>
                <w:szCs w:val="16"/>
              </w:rPr>
              <w:t>59.1</w:t>
            </w:r>
          </w:p>
        </w:tc>
        <w:tc>
          <w:tcPr>
            <w:tcW w:w="0" w:type="auto"/>
          </w:tcPr>
          <w:p w14:paraId="10414FDB" w14:textId="77777777" w:rsidR="000B4652" w:rsidRDefault="00F26AED">
            <w:pPr>
              <w:jc w:val="right"/>
              <w:rPr>
                <w:sz w:val="16"/>
                <w:szCs w:val="16"/>
              </w:rPr>
            </w:pPr>
            <w:r>
              <w:rPr>
                <w:sz w:val="16"/>
                <w:szCs w:val="16"/>
              </w:rPr>
              <w:t>7</w:t>
            </w:r>
          </w:p>
        </w:tc>
        <w:tc>
          <w:tcPr>
            <w:tcW w:w="0" w:type="auto"/>
          </w:tcPr>
          <w:p w14:paraId="10414FDC" w14:textId="77777777" w:rsidR="000B4652" w:rsidRDefault="00F26AED">
            <w:pPr>
              <w:jc w:val="right"/>
              <w:rPr>
                <w:sz w:val="16"/>
                <w:szCs w:val="16"/>
              </w:rPr>
            </w:pPr>
            <w:r>
              <w:rPr>
                <w:sz w:val="16"/>
                <w:szCs w:val="16"/>
              </w:rPr>
              <w:t>708</w:t>
            </w:r>
          </w:p>
        </w:tc>
        <w:tc>
          <w:tcPr>
            <w:tcW w:w="0" w:type="auto"/>
          </w:tcPr>
          <w:p w14:paraId="10414FDD" w14:textId="77777777" w:rsidR="000B4652" w:rsidRDefault="00F26AED">
            <w:pPr>
              <w:jc w:val="right"/>
              <w:rPr>
                <w:sz w:val="16"/>
                <w:szCs w:val="16"/>
              </w:rPr>
            </w:pPr>
            <w:r>
              <w:rPr>
                <w:sz w:val="16"/>
                <w:szCs w:val="16"/>
              </w:rPr>
              <w:t>0.010</w:t>
            </w:r>
          </w:p>
        </w:tc>
      </w:tr>
      <w:tr w:rsidR="000B4652" w14:paraId="10414FE8" w14:textId="77777777">
        <w:trPr>
          <w:jc w:val="center"/>
        </w:trPr>
        <w:tc>
          <w:tcPr>
            <w:tcW w:w="0" w:type="auto"/>
          </w:tcPr>
          <w:p w14:paraId="10414FDF" w14:textId="77777777" w:rsidR="000B4652" w:rsidRDefault="00F26AED">
            <w:pPr>
              <w:jc w:val="left"/>
              <w:rPr>
                <w:sz w:val="16"/>
                <w:szCs w:val="16"/>
              </w:rPr>
            </w:pPr>
            <w:r>
              <w:rPr>
                <w:sz w:val="16"/>
                <w:szCs w:val="16"/>
              </w:rPr>
              <w:t>PNIS</w:t>
            </w:r>
          </w:p>
        </w:tc>
        <w:tc>
          <w:tcPr>
            <w:tcW w:w="0" w:type="auto"/>
          </w:tcPr>
          <w:p w14:paraId="10414FE0" w14:textId="77777777" w:rsidR="000B4652" w:rsidRDefault="00F26AED">
            <w:pPr>
              <w:jc w:val="left"/>
              <w:rPr>
                <w:i/>
                <w:iCs/>
                <w:sz w:val="16"/>
                <w:szCs w:val="16"/>
              </w:rPr>
            </w:pPr>
            <w:proofErr w:type="spellStart"/>
            <w:r>
              <w:rPr>
                <w:i/>
                <w:iCs/>
                <w:sz w:val="16"/>
                <w:szCs w:val="16"/>
              </w:rPr>
              <w:t>Dreissena</w:t>
            </w:r>
            <w:proofErr w:type="spellEnd"/>
            <w:r>
              <w:rPr>
                <w:i/>
                <w:iCs/>
                <w:sz w:val="16"/>
                <w:szCs w:val="16"/>
              </w:rPr>
              <w:t xml:space="preserve"> </w:t>
            </w:r>
            <w:proofErr w:type="spellStart"/>
            <w:r>
              <w:rPr>
                <w:i/>
                <w:iCs/>
                <w:sz w:val="16"/>
                <w:szCs w:val="16"/>
              </w:rPr>
              <w:t>rostriformis</w:t>
            </w:r>
            <w:proofErr w:type="spellEnd"/>
          </w:p>
        </w:tc>
        <w:tc>
          <w:tcPr>
            <w:tcW w:w="0" w:type="auto"/>
          </w:tcPr>
          <w:p w14:paraId="10414FE1" w14:textId="77777777" w:rsidR="000B4652" w:rsidRDefault="00F26AED">
            <w:pPr>
              <w:jc w:val="left"/>
              <w:rPr>
                <w:sz w:val="16"/>
                <w:szCs w:val="16"/>
              </w:rPr>
            </w:pPr>
            <w:r>
              <w:rPr>
                <w:sz w:val="16"/>
                <w:szCs w:val="16"/>
              </w:rPr>
              <w:t>Benthos</w:t>
            </w:r>
          </w:p>
        </w:tc>
        <w:tc>
          <w:tcPr>
            <w:tcW w:w="0" w:type="auto"/>
          </w:tcPr>
          <w:p w14:paraId="10414FE2" w14:textId="77777777" w:rsidR="000B4652" w:rsidRDefault="00F26AED">
            <w:pPr>
              <w:jc w:val="right"/>
              <w:rPr>
                <w:sz w:val="16"/>
                <w:szCs w:val="16"/>
              </w:rPr>
            </w:pPr>
            <w:r>
              <w:rPr>
                <w:sz w:val="16"/>
                <w:szCs w:val="16"/>
              </w:rPr>
              <w:t>35.3</w:t>
            </w:r>
          </w:p>
        </w:tc>
        <w:tc>
          <w:tcPr>
            <w:tcW w:w="0" w:type="auto"/>
          </w:tcPr>
          <w:p w14:paraId="10414FE3" w14:textId="77777777" w:rsidR="000B4652" w:rsidRDefault="00F26AED">
            <w:pPr>
              <w:jc w:val="right"/>
              <w:rPr>
                <w:sz w:val="16"/>
                <w:szCs w:val="16"/>
              </w:rPr>
            </w:pPr>
            <w:r>
              <w:rPr>
                <w:sz w:val="16"/>
                <w:szCs w:val="16"/>
              </w:rPr>
              <w:t>51.7</w:t>
            </w:r>
          </w:p>
        </w:tc>
        <w:tc>
          <w:tcPr>
            <w:tcW w:w="0" w:type="auto"/>
          </w:tcPr>
          <w:p w14:paraId="10414FE4" w14:textId="77777777" w:rsidR="000B4652" w:rsidRDefault="00F26AED">
            <w:pPr>
              <w:jc w:val="right"/>
              <w:rPr>
                <w:sz w:val="16"/>
                <w:szCs w:val="16"/>
              </w:rPr>
            </w:pPr>
            <w:r>
              <w:rPr>
                <w:sz w:val="16"/>
                <w:szCs w:val="16"/>
              </w:rPr>
              <w:t>53.0</w:t>
            </w:r>
          </w:p>
        </w:tc>
        <w:tc>
          <w:tcPr>
            <w:tcW w:w="0" w:type="auto"/>
          </w:tcPr>
          <w:p w14:paraId="10414FE5" w14:textId="77777777" w:rsidR="000B4652" w:rsidRDefault="00F26AED">
            <w:pPr>
              <w:jc w:val="right"/>
              <w:rPr>
                <w:sz w:val="16"/>
                <w:szCs w:val="16"/>
              </w:rPr>
            </w:pPr>
            <w:r>
              <w:rPr>
                <w:sz w:val="16"/>
                <w:szCs w:val="16"/>
              </w:rPr>
              <w:t>1</w:t>
            </w:r>
          </w:p>
        </w:tc>
        <w:tc>
          <w:tcPr>
            <w:tcW w:w="0" w:type="auto"/>
          </w:tcPr>
          <w:p w14:paraId="10414FE6" w14:textId="77777777" w:rsidR="000B4652" w:rsidRDefault="00F26AED">
            <w:pPr>
              <w:jc w:val="right"/>
              <w:rPr>
                <w:sz w:val="16"/>
                <w:szCs w:val="16"/>
              </w:rPr>
            </w:pPr>
            <w:r>
              <w:rPr>
                <w:sz w:val="16"/>
                <w:szCs w:val="16"/>
              </w:rPr>
              <w:t>144</w:t>
            </w:r>
          </w:p>
        </w:tc>
        <w:tc>
          <w:tcPr>
            <w:tcW w:w="0" w:type="auto"/>
          </w:tcPr>
          <w:p w14:paraId="10414FE7" w14:textId="77777777" w:rsidR="000B4652" w:rsidRDefault="00F26AED">
            <w:pPr>
              <w:jc w:val="right"/>
              <w:rPr>
                <w:sz w:val="16"/>
                <w:szCs w:val="16"/>
              </w:rPr>
            </w:pPr>
            <w:r>
              <w:rPr>
                <w:sz w:val="16"/>
                <w:szCs w:val="16"/>
              </w:rPr>
              <w:t>0.007</w:t>
            </w:r>
          </w:p>
        </w:tc>
      </w:tr>
      <w:tr w:rsidR="000B4652" w14:paraId="10414FF2" w14:textId="77777777">
        <w:trPr>
          <w:jc w:val="center"/>
        </w:trPr>
        <w:tc>
          <w:tcPr>
            <w:tcW w:w="0" w:type="auto"/>
          </w:tcPr>
          <w:p w14:paraId="10414FE9" w14:textId="77777777" w:rsidR="000B4652" w:rsidRDefault="00F26AED">
            <w:pPr>
              <w:jc w:val="left"/>
              <w:rPr>
                <w:sz w:val="16"/>
                <w:szCs w:val="16"/>
              </w:rPr>
            </w:pPr>
            <w:r>
              <w:rPr>
                <w:sz w:val="16"/>
                <w:szCs w:val="16"/>
              </w:rPr>
              <w:t>PNIS</w:t>
            </w:r>
          </w:p>
        </w:tc>
        <w:tc>
          <w:tcPr>
            <w:tcW w:w="0" w:type="auto"/>
          </w:tcPr>
          <w:p w14:paraId="10414FEA" w14:textId="77777777" w:rsidR="000B4652" w:rsidRDefault="00F26AED">
            <w:pPr>
              <w:jc w:val="left"/>
              <w:rPr>
                <w:i/>
                <w:iCs/>
                <w:sz w:val="16"/>
                <w:szCs w:val="16"/>
              </w:rPr>
            </w:pPr>
            <w:proofErr w:type="spellStart"/>
            <w:r>
              <w:rPr>
                <w:i/>
                <w:iCs/>
                <w:sz w:val="16"/>
                <w:szCs w:val="16"/>
              </w:rPr>
              <w:t>Paracalanus</w:t>
            </w:r>
            <w:proofErr w:type="spellEnd"/>
            <w:r>
              <w:rPr>
                <w:i/>
                <w:iCs/>
                <w:sz w:val="16"/>
                <w:szCs w:val="16"/>
              </w:rPr>
              <w:t xml:space="preserve"> </w:t>
            </w:r>
            <w:proofErr w:type="spellStart"/>
            <w:r>
              <w:rPr>
                <w:i/>
                <w:iCs/>
                <w:sz w:val="16"/>
                <w:szCs w:val="16"/>
              </w:rPr>
              <w:t>parvus</w:t>
            </w:r>
            <w:proofErr w:type="spellEnd"/>
          </w:p>
        </w:tc>
        <w:tc>
          <w:tcPr>
            <w:tcW w:w="0" w:type="auto"/>
          </w:tcPr>
          <w:p w14:paraId="10414FEB" w14:textId="77777777" w:rsidR="000B4652" w:rsidRDefault="00F26AED">
            <w:pPr>
              <w:jc w:val="left"/>
              <w:rPr>
                <w:sz w:val="16"/>
                <w:szCs w:val="16"/>
              </w:rPr>
            </w:pPr>
            <w:r>
              <w:rPr>
                <w:sz w:val="16"/>
                <w:szCs w:val="16"/>
              </w:rPr>
              <w:t>Plankton</w:t>
            </w:r>
          </w:p>
        </w:tc>
        <w:tc>
          <w:tcPr>
            <w:tcW w:w="0" w:type="auto"/>
          </w:tcPr>
          <w:p w14:paraId="10414FEC" w14:textId="77777777" w:rsidR="000B4652" w:rsidRDefault="00F26AED">
            <w:pPr>
              <w:jc w:val="right"/>
              <w:rPr>
                <w:sz w:val="16"/>
                <w:szCs w:val="16"/>
              </w:rPr>
            </w:pPr>
            <w:r>
              <w:rPr>
                <w:sz w:val="16"/>
                <w:szCs w:val="16"/>
              </w:rPr>
              <w:t>1.8</w:t>
            </w:r>
          </w:p>
        </w:tc>
        <w:tc>
          <w:tcPr>
            <w:tcW w:w="0" w:type="auto"/>
          </w:tcPr>
          <w:p w14:paraId="10414FED" w14:textId="77777777" w:rsidR="000B4652" w:rsidRDefault="00F26AED">
            <w:pPr>
              <w:jc w:val="right"/>
              <w:rPr>
                <w:sz w:val="16"/>
                <w:szCs w:val="16"/>
              </w:rPr>
            </w:pPr>
            <w:r>
              <w:rPr>
                <w:sz w:val="16"/>
                <w:szCs w:val="16"/>
              </w:rPr>
              <w:t>43.5</w:t>
            </w:r>
          </w:p>
        </w:tc>
        <w:tc>
          <w:tcPr>
            <w:tcW w:w="0" w:type="auto"/>
          </w:tcPr>
          <w:p w14:paraId="10414FEE" w14:textId="77777777" w:rsidR="000B4652" w:rsidRDefault="00F26AED">
            <w:pPr>
              <w:jc w:val="right"/>
              <w:rPr>
                <w:sz w:val="16"/>
                <w:szCs w:val="16"/>
              </w:rPr>
            </w:pPr>
            <w:r>
              <w:rPr>
                <w:sz w:val="16"/>
                <w:szCs w:val="16"/>
              </w:rPr>
              <w:t>65.2</w:t>
            </w:r>
          </w:p>
        </w:tc>
        <w:tc>
          <w:tcPr>
            <w:tcW w:w="0" w:type="auto"/>
          </w:tcPr>
          <w:p w14:paraId="10414FEF" w14:textId="77777777" w:rsidR="000B4652" w:rsidRDefault="00F26AED">
            <w:pPr>
              <w:jc w:val="right"/>
              <w:rPr>
                <w:sz w:val="16"/>
                <w:szCs w:val="16"/>
              </w:rPr>
            </w:pPr>
            <w:r>
              <w:rPr>
                <w:sz w:val="16"/>
                <w:szCs w:val="16"/>
              </w:rPr>
              <w:t>4</w:t>
            </w:r>
          </w:p>
        </w:tc>
        <w:tc>
          <w:tcPr>
            <w:tcW w:w="0" w:type="auto"/>
          </w:tcPr>
          <w:p w14:paraId="10414FF0" w14:textId="77777777" w:rsidR="000B4652" w:rsidRDefault="00F26AED">
            <w:pPr>
              <w:jc w:val="right"/>
              <w:rPr>
                <w:sz w:val="16"/>
                <w:szCs w:val="16"/>
              </w:rPr>
            </w:pPr>
            <w:r>
              <w:rPr>
                <w:sz w:val="16"/>
                <w:szCs w:val="16"/>
              </w:rPr>
              <w:t>1388</w:t>
            </w:r>
          </w:p>
        </w:tc>
        <w:tc>
          <w:tcPr>
            <w:tcW w:w="0" w:type="auto"/>
          </w:tcPr>
          <w:p w14:paraId="10414FF1" w14:textId="77777777" w:rsidR="000B4652" w:rsidRDefault="00F26AED">
            <w:pPr>
              <w:jc w:val="right"/>
              <w:rPr>
                <w:sz w:val="16"/>
                <w:szCs w:val="16"/>
              </w:rPr>
            </w:pPr>
            <w:r>
              <w:rPr>
                <w:sz w:val="16"/>
                <w:szCs w:val="16"/>
              </w:rPr>
              <w:t>0.003</w:t>
            </w:r>
          </w:p>
        </w:tc>
      </w:tr>
      <w:tr w:rsidR="000B4652" w14:paraId="10414FFC" w14:textId="77777777">
        <w:trPr>
          <w:jc w:val="center"/>
        </w:trPr>
        <w:tc>
          <w:tcPr>
            <w:tcW w:w="0" w:type="auto"/>
          </w:tcPr>
          <w:p w14:paraId="10414FF3" w14:textId="77777777" w:rsidR="000B4652" w:rsidRDefault="00F26AED">
            <w:pPr>
              <w:jc w:val="left"/>
              <w:rPr>
                <w:sz w:val="16"/>
                <w:szCs w:val="16"/>
              </w:rPr>
            </w:pPr>
            <w:r>
              <w:rPr>
                <w:sz w:val="16"/>
                <w:szCs w:val="16"/>
              </w:rPr>
              <w:t>PNIS</w:t>
            </w:r>
          </w:p>
        </w:tc>
        <w:tc>
          <w:tcPr>
            <w:tcW w:w="0" w:type="auto"/>
          </w:tcPr>
          <w:p w14:paraId="10414FF4" w14:textId="77777777" w:rsidR="000B4652" w:rsidRDefault="00F26AED">
            <w:pPr>
              <w:jc w:val="left"/>
              <w:rPr>
                <w:i/>
                <w:iCs/>
                <w:sz w:val="16"/>
                <w:szCs w:val="16"/>
              </w:rPr>
            </w:pPr>
            <w:proofErr w:type="spellStart"/>
            <w:r>
              <w:rPr>
                <w:i/>
                <w:iCs/>
                <w:sz w:val="16"/>
                <w:szCs w:val="16"/>
              </w:rPr>
              <w:t>Physella</w:t>
            </w:r>
            <w:proofErr w:type="spellEnd"/>
            <w:r>
              <w:rPr>
                <w:i/>
                <w:iCs/>
                <w:sz w:val="16"/>
                <w:szCs w:val="16"/>
              </w:rPr>
              <w:t xml:space="preserve"> acuta</w:t>
            </w:r>
          </w:p>
        </w:tc>
        <w:tc>
          <w:tcPr>
            <w:tcW w:w="0" w:type="auto"/>
          </w:tcPr>
          <w:p w14:paraId="10414FF5" w14:textId="77777777" w:rsidR="000B4652" w:rsidRDefault="00F26AED">
            <w:pPr>
              <w:jc w:val="left"/>
              <w:rPr>
                <w:sz w:val="16"/>
                <w:szCs w:val="16"/>
              </w:rPr>
            </w:pPr>
            <w:r>
              <w:rPr>
                <w:sz w:val="16"/>
                <w:szCs w:val="16"/>
              </w:rPr>
              <w:t>Benthos</w:t>
            </w:r>
          </w:p>
        </w:tc>
        <w:tc>
          <w:tcPr>
            <w:tcW w:w="0" w:type="auto"/>
          </w:tcPr>
          <w:p w14:paraId="10414FF6" w14:textId="77777777" w:rsidR="000B4652" w:rsidRDefault="00F26AED">
            <w:pPr>
              <w:jc w:val="right"/>
              <w:rPr>
                <w:sz w:val="16"/>
                <w:szCs w:val="16"/>
              </w:rPr>
            </w:pPr>
            <w:r>
              <w:rPr>
                <w:sz w:val="16"/>
                <w:szCs w:val="16"/>
              </w:rPr>
              <w:t>-39.6</w:t>
            </w:r>
          </w:p>
        </w:tc>
        <w:tc>
          <w:tcPr>
            <w:tcW w:w="0" w:type="auto"/>
          </w:tcPr>
          <w:p w14:paraId="10414FF7" w14:textId="77777777" w:rsidR="000B4652" w:rsidRDefault="00F26AED">
            <w:pPr>
              <w:jc w:val="right"/>
              <w:rPr>
                <w:sz w:val="16"/>
                <w:szCs w:val="16"/>
              </w:rPr>
            </w:pPr>
            <w:r>
              <w:rPr>
                <w:sz w:val="16"/>
                <w:szCs w:val="16"/>
              </w:rPr>
              <w:t>50.3</w:t>
            </w:r>
          </w:p>
        </w:tc>
        <w:tc>
          <w:tcPr>
            <w:tcW w:w="0" w:type="auto"/>
          </w:tcPr>
          <w:p w14:paraId="10414FF8" w14:textId="77777777" w:rsidR="000B4652" w:rsidRDefault="00F26AED">
            <w:pPr>
              <w:jc w:val="right"/>
              <w:rPr>
                <w:sz w:val="16"/>
                <w:szCs w:val="16"/>
              </w:rPr>
            </w:pPr>
            <w:r>
              <w:rPr>
                <w:sz w:val="16"/>
                <w:szCs w:val="16"/>
              </w:rPr>
              <w:t>53.5</w:t>
            </w:r>
          </w:p>
        </w:tc>
        <w:tc>
          <w:tcPr>
            <w:tcW w:w="0" w:type="auto"/>
          </w:tcPr>
          <w:p w14:paraId="10414FF9" w14:textId="77777777" w:rsidR="000B4652" w:rsidRDefault="00F26AED">
            <w:pPr>
              <w:jc w:val="right"/>
              <w:rPr>
                <w:sz w:val="16"/>
                <w:szCs w:val="16"/>
              </w:rPr>
            </w:pPr>
            <w:r>
              <w:rPr>
                <w:sz w:val="16"/>
                <w:szCs w:val="16"/>
              </w:rPr>
              <w:t>1</w:t>
            </w:r>
          </w:p>
        </w:tc>
        <w:tc>
          <w:tcPr>
            <w:tcW w:w="0" w:type="auto"/>
          </w:tcPr>
          <w:p w14:paraId="10414FFA" w14:textId="77777777" w:rsidR="000B4652" w:rsidRDefault="00F26AED">
            <w:pPr>
              <w:jc w:val="right"/>
              <w:rPr>
                <w:sz w:val="16"/>
                <w:szCs w:val="16"/>
              </w:rPr>
            </w:pPr>
            <w:r>
              <w:rPr>
                <w:sz w:val="16"/>
                <w:szCs w:val="16"/>
              </w:rPr>
              <w:t>464</w:t>
            </w:r>
          </w:p>
        </w:tc>
        <w:tc>
          <w:tcPr>
            <w:tcW w:w="0" w:type="auto"/>
          </w:tcPr>
          <w:p w14:paraId="10414FFB" w14:textId="77777777" w:rsidR="000B4652" w:rsidRDefault="00F26AED">
            <w:pPr>
              <w:jc w:val="right"/>
              <w:rPr>
                <w:sz w:val="16"/>
                <w:szCs w:val="16"/>
              </w:rPr>
            </w:pPr>
            <w:r>
              <w:rPr>
                <w:sz w:val="16"/>
                <w:szCs w:val="16"/>
              </w:rPr>
              <w:t>0.002</w:t>
            </w:r>
          </w:p>
        </w:tc>
      </w:tr>
      <w:tr w:rsidR="000B4652" w14:paraId="10415006" w14:textId="77777777">
        <w:trPr>
          <w:jc w:val="center"/>
        </w:trPr>
        <w:tc>
          <w:tcPr>
            <w:tcW w:w="0" w:type="auto"/>
          </w:tcPr>
          <w:p w14:paraId="10414FFD" w14:textId="77777777" w:rsidR="000B4652" w:rsidRDefault="00F26AED">
            <w:pPr>
              <w:jc w:val="left"/>
              <w:rPr>
                <w:sz w:val="16"/>
                <w:szCs w:val="16"/>
              </w:rPr>
            </w:pPr>
            <w:r>
              <w:rPr>
                <w:sz w:val="16"/>
                <w:szCs w:val="16"/>
              </w:rPr>
              <w:t>PNIS</w:t>
            </w:r>
          </w:p>
        </w:tc>
        <w:tc>
          <w:tcPr>
            <w:tcW w:w="0" w:type="auto"/>
          </w:tcPr>
          <w:p w14:paraId="10414FFE" w14:textId="77777777" w:rsidR="000B4652" w:rsidRDefault="00F26AED">
            <w:pPr>
              <w:jc w:val="left"/>
              <w:rPr>
                <w:i/>
                <w:iCs/>
                <w:sz w:val="16"/>
                <w:szCs w:val="16"/>
              </w:rPr>
            </w:pPr>
            <w:proofErr w:type="spellStart"/>
            <w:r>
              <w:rPr>
                <w:i/>
                <w:iCs/>
                <w:sz w:val="16"/>
                <w:szCs w:val="16"/>
              </w:rPr>
              <w:t>Platorchestia</w:t>
            </w:r>
            <w:proofErr w:type="spellEnd"/>
            <w:r>
              <w:rPr>
                <w:i/>
                <w:iCs/>
                <w:sz w:val="16"/>
                <w:szCs w:val="16"/>
              </w:rPr>
              <w:t xml:space="preserve"> platensis</w:t>
            </w:r>
          </w:p>
        </w:tc>
        <w:tc>
          <w:tcPr>
            <w:tcW w:w="0" w:type="auto"/>
          </w:tcPr>
          <w:p w14:paraId="10414FFF" w14:textId="77777777" w:rsidR="000B4652" w:rsidRDefault="00F26AED">
            <w:pPr>
              <w:jc w:val="left"/>
              <w:rPr>
                <w:sz w:val="16"/>
                <w:szCs w:val="16"/>
              </w:rPr>
            </w:pPr>
            <w:r>
              <w:rPr>
                <w:sz w:val="16"/>
                <w:szCs w:val="16"/>
              </w:rPr>
              <w:t>Benthos</w:t>
            </w:r>
          </w:p>
        </w:tc>
        <w:tc>
          <w:tcPr>
            <w:tcW w:w="0" w:type="auto"/>
          </w:tcPr>
          <w:p w14:paraId="10415000" w14:textId="77777777" w:rsidR="000B4652" w:rsidRDefault="00F26AED">
            <w:pPr>
              <w:jc w:val="right"/>
              <w:rPr>
                <w:sz w:val="16"/>
                <w:szCs w:val="16"/>
              </w:rPr>
            </w:pPr>
            <w:r>
              <w:rPr>
                <w:sz w:val="16"/>
                <w:szCs w:val="16"/>
              </w:rPr>
              <w:t>-24.6</w:t>
            </w:r>
          </w:p>
        </w:tc>
        <w:tc>
          <w:tcPr>
            <w:tcW w:w="0" w:type="auto"/>
          </w:tcPr>
          <w:p w14:paraId="10415001" w14:textId="77777777" w:rsidR="000B4652" w:rsidRDefault="00F26AED">
            <w:pPr>
              <w:jc w:val="right"/>
              <w:rPr>
                <w:sz w:val="16"/>
                <w:szCs w:val="16"/>
              </w:rPr>
            </w:pPr>
            <w:r>
              <w:rPr>
                <w:sz w:val="16"/>
                <w:szCs w:val="16"/>
              </w:rPr>
              <w:t>40.7</w:t>
            </w:r>
          </w:p>
        </w:tc>
        <w:tc>
          <w:tcPr>
            <w:tcW w:w="0" w:type="auto"/>
          </w:tcPr>
          <w:p w14:paraId="10415002" w14:textId="77777777" w:rsidR="000B4652" w:rsidRDefault="00F26AED">
            <w:pPr>
              <w:jc w:val="right"/>
              <w:rPr>
                <w:sz w:val="16"/>
                <w:szCs w:val="16"/>
              </w:rPr>
            </w:pPr>
            <w:r>
              <w:rPr>
                <w:sz w:val="16"/>
                <w:szCs w:val="16"/>
              </w:rPr>
              <w:t>56.4</w:t>
            </w:r>
          </w:p>
        </w:tc>
        <w:tc>
          <w:tcPr>
            <w:tcW w:w="0" w:type="auto"/>
          </w:tcPr>
          <w:p w14:paraId="10415003" w14:textId="77777777" w:rsidR="000B4652" w:rsidRDefault="00F26AED">
            <w:pPr>
              <w:jc w:val="right"/>
              <w:rPr>
                <w:sz w:val="16"/>
                <w:szCs w:val="16"/>
              </w:rPr>
            </w:pPr>
            <w:r>
              <w:rPr>
                <w:sz w:val="16"/>
                <w:szCs w:val="16"/>
              </w:rPr>
              <w:t>1</w:t>
            </w:r>
          </w:p>
        </w:tc>
        <w:tc>
          <w:tcPr>
            <w:tcW w:w="0" w:type="auto"/>
          </w:tcPr>
          <w:p w14:paraId="10415004" w14:textId="77777777" w:rsidR="000B4652" w:rsidRDefault="00F26AED">
            <w:pPr>
              <w:jc w:val="right"/>
              <w:rPr>
                <w:sz w:val="16"/>
                <w:szCs w:val="16"/>
              </w:rPr>
            </w:pPr>
            <w:r>
              <w:rPr>
                <w:sz w:val="16"/>
                <w:szCs w:val="16"/>
              </w:rPr>
              <w:t>505</w:t>
            </w:r>
          </w:p>
        </w:tc>
        <w:tc>
          <w:tcPr>
            <w:tcW w:w="0" w:type="auto"/>
          </w:tcPr>
          <w:p w14:paraId="10415005" w14:textId="77777777" w:rsidR="000B4652" w:rsidRDefault="00F26AED">
            <w:pPr>
              <w:jc w:val="right"/>
              <w:rPr>
                <w:sz w:val="16"/>
                <w:szCs w:val="16"/>
              </w:rPr>
            </w:pPr>
            <w:r>
              <w:rPr>
                <w:sz w:val="16"/>
                <w:szCs w:val="16"/>
              </w:rPr>
              <w:t>0.002</w:t>
            </w:r>
          </w:p>
        </w:tc>
      </w:tr>
      <w:tr w:rsidR="000B4652" w14:paraId="10415010" w14:textId="77777777">
        <w:trPr>
          <w:jc w:val="center"/>
        </w:trPr>
        <w:tc>
          <w:tcPr>
            <w:tcW w:w="0" w:type="auto"/>
          </w:tcPr>
          <w:p w14:paraId="10415007" w14:textId="77777777" w:rsidR="000B4652" w:rsidRDefault="00F26AED">
            <w:pPr>
              <w:jc w:val="left"/>
              <w:rPr>
                <w:sz w:val="16"/>
                <w:szCs w:val="16"/>
              </w:rPr>
            </w:pPr>
            <w:r>
              <w:rPr>
                <w:sz w:val="16"/>
                <w:szCs w:val="16"/>
              </w:rPr>
              <w:t>PNIS</w:t>
            </w:r>
          </w:p>
        </w:tc>
        <w:tc>
          <w:tcPr>
            <w:tcW w:w="0" w:type="auto"/>
          </w:tcPr>
          <w:p w14:paraId="10415008" w14:textId="77777777" w:rsidR="000B4652" w:rsidRDefault="00F26AED">
            <w:pPr>
              <w:jc w:val="left"/>
              <w:rPr>
                <w:i/>
                <w:iCs/>
                <w:sz w:val="16"/>
                <w:szCs w:val="16"/>
              </w:rPr>
            </w:pPr>
            <w:proofErr w:type="spellStart"/>
            <w:r>
              <w:rPr>
                <w:i/>
                <w:iCs/>
                <w:sz w:val="16"/>
                <w:szCs w:val="16"/>
              </w:rPr>
              <w:t>Carcinus</w:t>
            </w:r>
            <w:proofErr w:type="spellEnd"/>
            <w:r>
              <w:rPr>
                <w:i/>
                <w:iCs/>
                <w:sz w:val="16"/>
                <w:szCs w:val="16"/>
              </w:rPr>
              <w:t xml:space="preserve"> </w:t>
            </w:r>
            <w:proofErr w:type="spellStart"/>
            <w:r>
              <w:rPr>
                <w:i/>
                <w:iCs/>
                <w:sz w:val="16"/>
                <w:szCs w:val="16"/>
              </w:rPr>
              <w:t>maenas</w:t>
            </w:r>
            <w:proofErr w:type="spellEnd"/>
          </w:p>
        </w:tc>
        <w:tc>
          <w:tcPr>
            <w:tcW w:w="0" w:type="auto"/>
          </w:tcPr>
          <w:p w14:paraId="10415009" w14:textId="77777777" w:rsidR="000B4652" w:rsidRDefault="00F26AED">
            <w:pPr>
              <w:jc w:val="left"/>
              <w:rPr>
                <w:sz w:val="16"/>
                <w:szCs w:val="16"/>
              </w:rPr>
            </w:pPr>
            <w:r>
              <w:rPr>
                <w:sz w:val="16"/>
                <w:szCs w:val="16"/>
              </w:rPr>
              <w:t>Benthos</w:t>
            </w:r>
          </w:p>
        </w:tc>
        <w:tc>
          <w:tcPr>
            <w:tcW w:w="0" w:type="auto"/>
          </w:tcPr>
          <w:p w14:paraId="1041500A" w14:textId="77777777" w:rsidR="000B4652" w:rsidRDefault="00F26AED">
            <w:pPr>
              <w:jc w:val="right"/>
              <w:rPr>
                <w:sz w:val="16"/>
                <w:szCs w:val="16"/>
              </w:rPr>
            </w:pPr>
            <w:r>
              <w:rPr>
                <w:sz w:val="16"/>
                <w:szCs w:val="16"/>
              </w:rPr>
              <w:t>37.9</w:t>
            </w:r>
          </w:p>
        </w:tc>
        <w:tc>
          <w:tcPr>
            <w:tcW w:w="0" w:type="auto"/>
          </w:tcPr>
          <w:p w14:paraId="1041500B" w14:textId="77777777" w:rsidR="000B4652" w:rsidRDefault="00F26AED">
            <w:pPr>
              <w:jc w:val="right"/>
              <w:rPr>
                <w:sz w:val="16"/>
                <w:szCs w:val="16"/>
              </w:rPr>
            </w:pPr>
            <w:r>
              <w:rPr>
                <w:sz w:val="16"/>
                <w:szCs w:val="16"/>
              </w:rPr>
              <w:t>53.5</w:t>
            </w:r>
          </w:p>
        </w:tc>
        <w:tc>
          <w:tcPr>
            <w:tcW w:w="0" w:type="auto"/>
          </w:tcPr>
          <w:p w14:paraId="1041500C" w14:textId="77777777" w:rsidR="000B4652" w:rsidRDefault="00F26AED">
            <w:pPr>
              <w:jc w:val="right"/>
              <w:rPr>
                <w:sz w:val="16"/>
                <w:szCs w:val="16"/>
              </w:rPr>
            </w:pPr>
            <w:r>
              <w:rPr>
                <w:sz w:val="16"/>
                <w:szCs w:val="16"/>
              </w:rPr>
              <w:t>60.3</w:t>
            </w:r>
          </w:p>
        </w:tc>
        <w:tc>
          <w:tcPr>
            <w:tcW w:w="0" w:type="auto"/>
          </w:tcPr>
          <w:p w14:paraId="1041500D" w14:textId="77777777" w:rsidR="000B4652" w:rsidRDefault="00F26AED">
            <w:pPr>
              <w:jc w:val="right"/>
              <w:rPr>
                <w:sz w:val="16"/>
                <w:szCs w:val="16"/>
              </w:rPr>
            </w:pPr>
            <w:r>
              <w:rPr>
                <w:sz w:val="16"/>
                <w:szCs w:val="16"/>
              </w:rPr>
              <w:t>10</w:t>
            </w:r>
          </w:p>
        </w:tc>
        <w:tc>
          <w:tcPr>
            <w:tcW w:w="0" w:type="auto"/>
          </w:tcPr>
          <w:p w14:paraId="1041500E" w14:textId="77777777" w:rsidR="000B4652" w:rsidRDefault="00F26AED">
            <w:pPr>
              <w:jc w:val="right"/>
              <w:rPr>
                <w:sz w:val="16"/>
                <w:szCs w:val="16"/>
              </w:rPr>
            </w:pPr>
            <w:r>
              <w:rPr>
                <w:sz w:val="16"/>
                <w:szCs w:val="16"/>
              </w:rPr>
              <w:t>19385</w:t>
            </w:r>
          </w:p>
        </w:tc>
        <w:tc>
          <w:tcPr>
            <w:tcW w:w="0" w:type="auto"/>
          </w:tcPr>
          <w:p w14:paraId="1041500F" w14:textId="77777777" w:rsidR="000B4652" w:rsidRDefault="00F26AED">
            <w:pPr>
              <w:jc w:val="right"/>
              <w:rPr>
                <w:sz w:val="16"/>
                <w:szCs w:val="16"/>
              </w:rPr>
            </w:pPr>
            <w:r>
              <w:rPr>
                <w:sz w:val="16"/>
                <w:szCs w:val="16"/>
              </w:rPr>
              <w:t>0.001</w:t>
            </w:r>
          </w:p>
        </w:tc>
      </w:tr>
      <w:tr w:rsidR="000B4652" w14:paraId="1041501A" w14:textId="77777777">
        <w:trPr>
          <w:jc w:val="center"/>
        </w:trPr>
        <w:tc>
          <w:tcPr>
            <w:tcW w:w="0" w:type="auto"/>
          </w:tcPr>
          <w:p w14:paraId="10415011" w14:textId="77777777" w:rsidR="000B4652" w:rsidRDefault="00F26AED">
            <w:pPr>
              <w:jc w:val="left"/>
              <w:rPr>
                <w:sz w:val="16"/>
                <w:szCs w:val="16"/>
              </w:rPr>
            </w:pPr>
            <w:r>
              <w:rPr>
                <w:sz w:val="16"/>
                <w:szCs w:val="16"/>
              </w:rPr>
              <w:t>PNIS</w:t>
            </w:r>
          </w:p>
        </w:tc>
        <w:tc>
          <w:tcPr>
            <w:tcW w:w="0" w:type="auto"/>
          </w:tcPr>
          <w:p w14:paraId="10415012" w14:textId="77777777" w:rsidR="000B4652" w:rsidRDefault="00F26AED">
            <w:pPr>
              <w:jc w:val="left"/>
              <w:rPr>
                <w:i/>
                <w:iCs/>
                <w:sz w:val="16"/>
                <w:szCs w:val="16"/>
              </w:rPr>
            </w:pPr>
            <w:r>
              <w:rPr>
                <w:i/>
                <w:iCs/>
                <w:sz w:val="16"/>
                <w:szCs w:val="16"/>
              </w:rPr>
              <w:t xml:space="preserve">Littorina </w:t>
            </w:r>
            <w:proofErr w:type="spellStart"/>
            <w:r>
              <w:rPr>
                <w:i/>
                <w:iCs/>
                <w:sz w:val="16"/>
                <w:szCs w:val="16"/>
              </w:rPr>
              <w:t>littorea</w:t>
            </w:r>
            <w:proofErr w:type="spellEnd"/>
          </w:p>
        </w:tc>
        <w:tc>
          <w:tcPr>
            <w:tcW w:w="0" w:type="auto"/>
          </w:tcPr>
          <w:p w14:paraId="10415013" w14:textId="77777777" w:rsidR="000B4652" w:rsidRDefault="00F26AED">
            <w:pPr>
              <w:jc w:val="left"/>
              <w:rPr>
                <w:sz w:val="16"/>
                <w:szCs w:val="16"/>
              </w:rPr>
            </w:pPr>
            <w:r>
              <w:rPr>
                <w:sz w:val="16"/>
                <w:szCs w:val="16"/>
              </w:rPr>
              <w:t>Benthos</w:t>
            </w:r>
          </w:p>
        </w:tc>
        <w:tc>
          <w:tcPr>
            <w:tcW w:w="0" w:type="auto"/>
          </w:tcPr>
          <w:p w14:paraId="10415014" w14:textId="77777777" w:rsidR="000B4652" w:rsidRDefault="00F26AED">
            <w:pPr>
              <w:jc w:val="right"/>
              <w:rPr>
                <w:sz w:val="16"/>
                <w:szCs w:val="16"/>
              </w:rPr>
            </w:pPr>
            <w:r>
              <w:rPr>
                <w:sz w:val="16"/>
                <w:szCs w:val="16"/>
              </w:rPr>
              <w:t>41.4</w:t>
            </w:r>
          </w:p>
        </w:tc>
        <w:tc>
          <w:tcPr>
            <w:tcW w:w="0" w:type="auto"/>
          </w:tcPr>
          <w:p w14:paraId="10415015" w14:textId="77777777" w:rsidR="000B4652" w:rsidRDefault="00F26AED">
            <w:pPr>
              <w:jc w:val="right"/>
              <w:rPr>
                <w:sz w:val="16"/>
                <w:szCs w:val="16"/>
              </w:rPr>
            </w:pPr>
            <w:r>
              <w:rPr>
                <w:sz w:val="16"/>
                <w:szCs w:val="16"/>
              </w:rPr>
              <w:t>53.1</w:t>
            </w:r>
          </w:p>
        </w:tc>
        <w:tc>
          <w:tcPr>
            <w:tcW w:w="0" w:type="auto"/>
          </w:tcPr>
          <w:p w14:paraId="10415016" w14:textId="77777777" w:rsidR="000B4652" w:rsidRDefault="00F26AED">
            <w:pPr>
              <w:jc w:val="right"/>
              <w:rPr>
                <w:sz w:val="16"/>
                <w:szCs w:val="16"/>
              </w:rPr>
            </w:pPr>
            <w:r>
              <w:rPr>
                <w:sz w:val="16"/>
                <w:szCs w:val="16"/>
              </w:rPr>
              <w:t>63.6</w:t>
            </w:r>
          </w:p>
        </w:tc>
        <w:tc>
          <w:tcPr>
            <w:tcW w:w="0" w:type="auto"/>
          </w:tcPr>
          <w:p w14:paraId="10415017" w14:textId="77777777" w:rsidR="000B4652" w:rsidRDefault="00F26AED">
            <w:pPr>
              <w:jc w:val="right"/>
              <w:rPr>
                <w:sz w:val="16"/>
                <w:szCs w:val="16"/>
              </w:rPr>
            </w:pPr>
            <w:r>
              <w:rPr>
                <w:sz w:val="16"/>
                <w:szCs w:val="16"/>
              </w:rPr>
              <w:t>7</w:t>
            </w:r>
          </w:p>
        </w:tc>
        <w:tc>
          <w:tcPr>
            <w:tcW w:w="0" w:type="auto"/>
          </w:tcPr>
          <w:p w14:paraId="10415018" w14:textId="77777777" w:rsidR="000B4652" w:rsidRDefault="00F26AED">
            <w:pPr>
              <w:jc w:val="right"/>
              <w:rPr>
                <w:sz w:val="16"/>
                <w:szCs w:val="16"/>
              </w:rPr>
            </w:pPr>
            <w:r>
              <w:rPr>
                <w:sz w:val="16"/>
                <w:szCs w:val="16"/>
              </w:rPr>
              <w:t>13461</w:t>
            </w:r>
          </w:p>
        </w:tc>
        <w:tc>
          <w:tcPr>
            <w:tcW w:w="0" w:type="auto"/>
          </w:tcPr>
          <w:p w14:paraId="10415019" w14:textId="77777777" w:rsidR="000B4652" w:rsidRDefault="00F26AED">
            <w:pPr>
              <w:jc w:val="right"/>
              <w:rPr>
                <w:sz w:val="16"/>
                <w:szCs w:val="16"/>
              </w:rPr>
            </w:pPr>
            <w:r>
              <w:rPr>
                <w:sz w:val="16"/>
                <w:szCs w:val="16"/>
              </w:rPr>
              <w:t>0.001</w:t>
            </w:r>
          </w:p>
        </w:tc>
      </w:tr>
      <w:tr w:rsidR="000B4652" w14:paraId="10415024" w14:textId="77777777">
        <w:trPr>
          <w:jc w:val="center"/>
        </w:trPr>
        <w:tc>
          <w:tcPr>
            <w:tcW w:w="0" w:type="auto"/>
          </w:tcPr>
          <w:p w14:paraId="1041501B" w14:textId="77777777" w:rsidR="000B4652" w:rsidRDefault="00F26AED">
            <w:pPr>
              <w:jc w:val="left"/>
              <w:rPr>
                <w:sz w:val="16"/>
                <w:szCs w:val="16"/>
              </w:rPr>
            </w:pPr>
            <w:r>
              <w:rPr>
                <w:sz w:val="16"/>
                <w:szCs w:val="16"/>
              </w:rPr>
              <w:t>PNIS</w:t>
            </w:r>
          </w:p>
        </w:tc>
        <w:tc>
          <w:tcPr>
            <w:tcW w:w="0" w:type="auto"/>
          </w:tcPr>
          <w:p w14:paraId="1041501C" w14:textId="77777777" w:rsidR="000B4652" w:rsidRDefault="00F26AED">
            <w:pPr>
              <w:jc w:val="left"/>
              <w:rPr>
                <w:i/>
                <w:iCs/>
                <w:sz w:val="16"/>
                <w:szCs w:val="16"/>
              </w:rPr>
            </w:pPr>
            <w:proofErr w:type="spellStart"/>
            <w:r>
              <w:rPr>
                <w:i/>
                <w:iCs/>
                <w:sz w:val="16"/>
                <w:szCs w:val="16"/>
              </w:rPr>
              <w:t>Magallana</w:t>
            </w:r>
            <w:proofErr w:type="spellEnd"/>
            <w:r>
              <w:rPr>
                <w:i/>
                <w:iCs/>
                <w:sz w:val="16"/>
                <w:szCs w:val="16"/>
              </w:rPr>
              <w:t xml:space="preserve"> gigas</w:t>
            </w:r>
          </w:p>
        </w:tc>
        <w:tc>
          <w:tcPr>
            <w:tcW w:w="0" w:type="auto"/>
          </w:tcPr>
          <w:p w14:paraId="1041501D" w14:textId="77777777" w:rsidR="000B4652" w:rsidRDefault="00F26AED">
            <w:pPr>
              <w:jc w:val="left"/>
              <w:rPr>
                <w:sz w:val="16"/>
                <w:szCs w:val="16"/>
              </w:rPr>
            </w:pPr>
            <w:r>
              <w:rPr>
                <w:sz w:val="16"/>
                <w:szCs w:val="16"/>
              </w:rPr>
              <w:t>Benthos</w:t>
            </w:r>
          </w:p>
        </w:tc>
        <w:tc>
          <w:tcPr>
            <w:tcW w:w="0" w:type="auto"/>
          </w:tcPr>
          <w:p w14:paraId="1041501E" w14:textId="77777777" w:rsidR="000B4652" w:rsidRDefault="00F26AED">
            <w:pPr>
              <w:jc w:val="right"/>
              <w:rPr>
                <w:sz w:val="16"/>
                <w:szCs w:val="16"/>
              </w:rPr>
            </w:pPr>
            <w:r>
              <w:rPr>
                <w:sz w:val="16"/>
                <w:szCs w:val="16"/>
              </w:rPr>
              <w:t>-41.3</w:t>
            </w:r>
          </w:p>
        </w:tc>
        <w:tc>
          <w:tcPr>
            <w:tcW w:w="0" w:type="auto"/>
          </w:tcPr>
          <w:p w14:paraId="1041501F" w14:textId="77777777" w:rsidR="000B4652" w:rsidRDefault="00F26AED">
            <w:pPr>
              <w:jc w:val="right"/>
              <w:rPr>
                <w:sz w:val="16"/>
                <w:szCs w:val="16"/>
              </w:rPr>
            </w:pPr>
            <w:r>
              <w:rPr>
                <w:sz w:val="16"/>
                <w:szCs w:val="16"/>
              </w:rPr>
              <w:t>51.2</w:t>
            </w:r>
          </w:p>
        </w:tc>
        <w:tc>
          <w:tcPr>
            <w:tcW w:w="0" w:type="auto"/>
          </w:tcPr>
          <w:p w14:paraId="10415020" w14:textId="77777777" w:rsidR="000B4652" w:rsidRDefault="00F26AED">
            <w:pPr>
              <w:jc w:val="right"/>
              <w:rPr>
                <w:sz w:val="16"/>
                <w:szCs w:val="16"/>
              </w:rPr>
            </w:pPr>
            <w:r>
              <w:rPr>
                <w:sz w:val="16"/>
                <w:szCs w:val="16"/>
              </w:rPr>
              <w:t>59.8</w:t>
            </w:r>
          </w:p>
        </w:tc>
        <w:tc>
          <w:tcPr>
            <w:tcW w:w="0" w:type="auto"/>
          </w:tcPr>
          <w:p w14:paraId="10415021" w14:textId="77777777" w:rsidR="000B4652" w:rsidRDefault="00F26AED">
            <w:pPr>
              <w:jc w:val="right"/>
              <w:rPr>
                <w:sz w:val="16"/>
                <w:szCs w:val="16"/>
              </w:rPr>
            </w:pPr>
            <w:r>
              <w:rPr>
                <w:sz w:val="16"/>
                <w:szCs w:val="16"/>
              </w:rPr>
              <w:t>1</w:t>
            </w:r>
          </w:p>
        </w:tc>
        <w:tc>
          <w:tcPr>
            <w:tcW w:w="0" w:type="auto"/>
          </w:tcPr>
          <w:p w14:paraId="10415022" w14:textId="77777777" w:rsidR="000B4652" w:rsidRDefault="00F26AED">
            <w:pPr>
              <w:jc w:val="right"/>
              <w:rPr>
                <w:sz w:val="16"/>
                <w:szCs w:val="16"/>
              </w:rPr>
            </w:pPr>
            <w:r>
              <w:rPr>
                <w:sz w:val="16"/>
                <w:szCs w:val="16"/>
              </w:rPr>
              <w:t>5050</w:t>
            </w:r>
          </w:p>
        </w:tc>
        <w:tc>
          <w:tcPr>
            <w:tcW w:w="0" w:type="auto"/>
          </w:tcPr>
          <w:p w14:paraId="10415023" w14:textId="77777777" w:rsidR="000B4652" w:rsidRDefault="00F26AED">
            <w:pPr>
              <w:jc w:val="right"/>
              <w:rPr>
                <w:sz w:val="16"/>
                <w:szCs w:val="16"/>
              </w:rPr>
            </w:pPr>
            <w:r>
              <w:rPr>
                <w:sz w:val="16"/>
                <w:szCs w:val="16"/>
              </w:rPr>
              <w:t>0.000</w:t>
            </w:r>
          </w:p>
        </w:tc>
      </w:tr>
      <w:tr w:rsidR="000B4652" w14:paraId="1041502E" w14:textId="77777777">
        <w:trPr>
          <w:jc w:val="center"/>
        </w:trPr>
        <w:tc>
          <w:tcPr>
            <w:tcW w:w="0" w:type="auto"/>
          </w:tcPr>
          <w:p w14:paraId="10415025" w14:textId="77777777" w:rsidR="000B4652" w:rsidRDefault="00F26AED">
            <w:pPr>
              <w:jc w:val="left"/>
              <w:rPr>
                <w:sz w:val="16"/>
                <w:szCs w:val="16"/>
              </w:rPr>
            </w:pPr>
            <w:r>
              <w:rPr>
                <w:sz w:val="16"/>
                <w:szCs w:val="16"/>
              </w:rPr>
              <w:t>PNIS</w:t>
            </w:r>
          </w:p>
        </w:tc>
        <w:tc>
          <w:tcPr>
            <w:tcW w:w="0" w:type="auto"/>
          </w:tcPr>
          <w:p w14:paraId="10415026" w14:textId="77777777" w:rsidR="000B4652" w:rsidRDefault="00F26AED">
            <w:pPr>
              <w:jc w:val="left"/>
              <w:rPr>
                <w:i/>
                <w:iCs/>
                <w:sz w:val="16"/>
                <w:szCs w:val="16"/>
              </w:rPr>
            </w:pPr>
            <w:proofErr w:type="spellStart"/>
            <w:r>
              <w:rPr>
                <w:i/>
                <w:iCs/>
                <w:sz w:val="16"/>
                <w:szCs w:val="16"/>
              </w:rPr>
              <w:t>Amphibalanus</w:t>
            </w:r>
            <w:proofErr w:type="spellEnd"/>
            <w:r>
              <w:rPr>
                <w:i/>
                <w:iCs/>
                <w:sz w:val="16"/>
                <w:szCs w:val="16"/>
              </w:rPr>
              <w:t xml:space="preserve"> </w:t>
            </w:r>
            <w:proofErr w:type="spellStart"/>
            <w:r>
              <w:rPr>
                <w:i/>
                <w:iCs/>
                <w:sz w:val="16"/>
                <w:szCs w:val="16"/>
              </w:rPr>
              <w:t>eburneus</w:t>
            </w:r>
            <w:proofErr w:type="spellEnd"/>
          </w:p>
        </w:tc>
        <w:tc>
          <w:tcPr>
            <w:tcW w:w="0" w:type="auto"/>
          </w:tcPr>
          <w:p w14:paraId="10415027" w14:textId="77777777" w:rsidR="000B4652" w:rsidRDefault="00F26AED">
            <w:pPr>
              <w:jc w:val="left"/>
              <w:rPr>
                <w:sz w:val="16"/>
                <w:szCs w:val="16"/>
              </w:rPr>
            </w:pPr>
            <w:r>
              <w:rPr>
                <w:sz w:val="16"/>
                <w:szCs w:val="16"/>
              </w:rPr>
              <w:t>Benthos</w:t>
            </w:r>
          </w:p>
        </w:tc>
        <w:tc>
          <w:tcPr>
            <w:tcW w:w="0" w:type="auto"/>
          </w:tcPr>
          <w:p w14:paraId="10415028" w14:textId="77777777" w:rsidR="000B4652" w:rsidRDefault="00F26AED">
            <w:pPr>
              <w:jc w:val="right"/>
              <w:rPr>
                <w:sz w:val="16"/>
                <w:szCs w:val="16"/>
              </w:rPr>
            </w:pPr>
            <w:r>
              <w:rPr>
                <w:sz w:val="16"/>
                <w:szCs w:val="16"/>
              </w:rPr>
              <w:t>-23.1</w:t>
            </w:r>
          </w:p>
        </w:tc>
        <w:tc>
          <w:tcPr>
            <w:tcW w:w="0" w:type="auto"/>
          </w:tcPr>
          <w:p w14:paraId="10415029" w14:textId="77777777" w:rsidR="000B4652" w:rsidRDefault="00F26AED">
            <w:pPr>
              <w:jc w:val="right"/>
              <w:rPr>
                <w:sz w:val="16"/>
                <w:szCs w:val="16"/>
              </w:rPr>
            </w:pPr>
            <w:r>
              <w:rPr>
                <w:sz w:val="16"/>
                <w:szCs w:val="16"/>
              </w:rPr>
              <w:t>29.3</w:t>
            </w:r>
          </w:p>
        </w:tc>
        <w:tc>
          <w:tcPr>
            <w:tcW w:w="0" w:type="auto"/>
          </w:tcPr>
          <w:p w14:paraId="1041502A" w14:textId="77777777" w:rsidR="000B4652" w:rsidRDefault="00F26AED">
            <w:pPr>
              <w:jc w:val="right"/>
              <w:rPr>
                <w:sz w:val="16"/>
                <w:szCs w:val="16"/>
              </w:rPr>
            </w:pPr>
            <w:r>
              <w:rPr>
                <w:sz w:val="16"/>
                <w:szCs w:val="16"/>
              </w:rPr>
              <w:t>42.3</w:t>
            </w:r>
          </w:p>
        </w:tc>
        <w:tc>
          <w:tcPr>
            <w:tcW w:w="0" w:type="auto"/>
          </w:tcPr>
          <w:p w14:paraId="1041502B" w14:textId="77777777" w:rsidR="000B4652" w:rsidRDefault="00F26AED">
            <w:pPr>
              <w:jc w:val="right"/>
              <w:rPr>
                <w:sz w:val="16"/>
                <w:szCs w:val="16"/>
              </w:rPr>
            </w:pPr>
            <w:r>
              <w:rPr>
                <w:sz w:val="16"/>
                <w:szCs w:val="16"/>
              </w:rPr>
              <w:t>0</w:t>
            </w:r>
          </w:p>
        </w:tc>
        <w:tc>
          <w:tcPr>
            <w:tcW w:w="0" w:type="auto"/>
          </w:tcPr>
          <w:p w14:paraId="1041502C" w14:textId="77777777" w:rsidR="000B4652" w:rsidRDefault="00F26AED">
            <w:pPr>
              <w:jc w:val="right"/>
              <w:rPr>
                <w:sz w:val="16"/>
                <w:szCs w:val="16"/>
              </w:rPr>
            </w:pPr>
            <w:r>
              <w:rPr>
                <w:sz w:val="16"/>
                <w:szCs w:val="16"/>
              </w:rPr>
              <w:t>264</w:t>
            </w:r>
          </w:p>
        </w:tc>
        <w:tc>
          <w:tcPr>
            <w:tcW w:w="0" w:type="auto"/>
          </w:tcPr>
          <w:p w14:paraId="1041502D" w14:textId="77777777" w:rsidR="000B4652" w:rsidRDefault="00F26AED">
            <w:pPr>
              <w:jc w:val="right"/>
              <w:rPr>
                <w:sz w:val="16"/>
                <w:szCs w:val="16"/>
              </w:rPr>
            </w:pPr>
            <w:r>
              <w:rPr>
                <w:sz w:val="16"/>
                <w:szCs w:val="16"/>
              </w:rPr>
              <w:t>0.000</w:t>
            </w:r>
          </w:p>
        </w:tc>
      </w:tr>
      <w:tr w:rsidR="000B4652" w14:paraId="10415038" w14:textId="77777777">
        <w:trPr>
          <w:jc w:val="center"/>
        </w:trPr>
        <w:tc>
          <w:tcPr>
            <w:tcW w:w="0" w:type="auto"/>
          </w:tcPr>
          <w:p w14:paraId="1041502F" w14:textId="77777777" w:rsidR="000B4652" w:rsidRDefault="00F26AED">
            <w:pPr>
              <w:jc w:val="left"/>
              <w:rPr>
                <w:sz w:val="16"/>
                <w:szCs w:val="16"/>
              </w:rPr>
            </w:pPr>
            <w:r>
              <w:rPr>
                <w:sz w:val="16"/>
                <w:szCs w:val="16"/>
              </w:rPr>
              <w:t>PNIS</w:t>
            </w:r>
          </w:p>
        </w:tc>
        <w:tc>
          <w:tcPr>
            <w:tcW w:w="0" w:type="auto"/>
          </w:tcPr>
          <w:p w14:paraId="10415030" w14:textId="77777777" w:rsidR="000B4652" w:rsidRDefault="00F26AED">
            <w:pPr>
              <w:jc w:val="left"/>
              <w:rPr>
                <w:i/>
                <w:iCs/>
                <w:sz w:val="16"/>
                <w:szCs w:val="16"/>
              </w:rPr>
            </w:pPr>
            <w:proofErr w:type="spellStart"/>
            <w:r>
              <w:rPr>
                <w:i/>
                <w:iCs/>
                <w:sz w:val="16"/>
                <w:szCs w:val="16"/>
              </w:rPr>
              <w:t>Anadara</w:t>
            </w:r>
            <w:proofErr w:type="spellEnd"/>
            <w:r>
              <w:rPr>
                <w:i/>
                <w:iCs/>
                <w:sz w:val="16"/>
                <w:szCs w:val="16"/>
              </w:rPr>
              <w:t xml:space="preserve"> </w:t>
            </w:r>
            <w:proofErr w:type="spellStart"/>
            <w:r>
              <w:rPr>
                <w:i/>
                <w:iCs/>
                <w:sz w:val="16"/>
                <w:szCs w:val="16"/>
              </w:rPr>
              <w:t>kagoshimensis</w:t>
            </w:r>
            <w:proofErr w:type="spellEnd"/>
          </w:p>
        </w:tc>
        <w:tc>
          <w:tcPr>
            <w:tcW w:w="0" w:type="auto"/>
          </w:tcPr>
          <w:p w14:paraId="10415031" w14:textId="77777777" w:rsidR="000B4652" w:rsidRDefault="00F26AED">
            <w:pPr>
              <w:jc w:val="left"/>
              <w:rPr>
                <w:sz w:val="16"/>
                <w:szCs w:val="16"/>
              </w:rPr>
            </w:pPr>
            <w:r>
              <w:rPr>
                <w:sz w:val="16"/>
                <w:szCs w:val="16"/>
              </w:rPr>
              <w:t>Benthos</w:t>
            </w:r>
          </w:p>
        </w:tc>
        <w:tc>
          <w:tcPr>
            <w:tcW w:w="0" w:type="auto"/>
          </w:tcPr>
          <w:p w14:paraId="10415032" w14:textId="77777777" w:rsidR="000B4652" w:rsidRDefault="00F26AED">
            <w:pPr>
              <w:jc w:val="right"/>
              <w:rPr>
                <w:sz w:val="16"/>
                <w:szCs w:val="16"/>
              </w:rPr>
            </w:pPr>
            <w:r>
              <w:rPr>
                <w:sz w:val="16"/>
                <w:szCs w:val="16"/>
              </w:rPr>
              <w:t>22.2</w:t>
            </w:r>
          </w:p>
        </w:tc>
        <w:tc>
          <w:tcPr>
            <w:tcW w:w="0" w:type="auto"/>
          </w:tcPr>
          <w:p w14:paraId="10415033" w14:textId="77777777" w:rsidR="000B4652" w:rsidRDefault="00F26AED">
            <w:pPr>
              <w:jc w:val="right"/>
              <w:rPr>
                <w:sz w:val="16"/>
                <w:szCs w:val="16"/>
              </w:rPr>
            </w:pPr>
            <w:r>
              <w:rPr>
                <w:sz w:val="16"/>
                <w:szCs w:val="16"/>
              </w:rPr>
              <w:t>34.8</w:t>
            </w:r>
          </w:p>
        </w:tc>
        <w:tc>
          <w:tcPr>
            <w:tcW w:w="0" w:type="auto"/>
          </w:tcPr>
          <w:p w14:paraId="10415034" w14:textId="77777777" w:rsidR="000B4652" w:rsidRDefault="00F26AED">
            <w:pPr>
              <w:jc w:val="right"/>
              <w:rPr>
                <w:sz w:val="16"/>
                <w:szCs w:val="16"/>
              </w:rPr>
            </w:pPr>
            <w:r>
              <w:rPr>
                <w:sz w:val="16"/>
                <w:szCs w:val="16"/>
              </w:rPr>
              <w:t>45.1</w:t>
            </w:r>
          </w:p>
        </w:tc>
        <w:tc>
          <w:tcPr>
            <w:tcW w:w="0" w:type="auto"/>
          </w:tcPr>
          <w:p w14:paraId="10415035" w14:textId="77777777" w:rsidR="000B4652" w:rsidRDefault="00F26AED">
            <w:pPr>
              <w:jc w:val="right"/>
              <w:rPr>
                <w:sz w:val="16"/>
                <w:szCs w:val="16"/>
              </w:rPr>
            </w:pPr>
            <w:r>
              <w:rPr>
                <w:sz w:val="16"/>
                <w:szCs w:val="16"/>
              </w:rPr>
              <w:t>0</w:t>
            </w:r>
          </w:p>
        </w:tc>
        <w:tc>
          <w:tcPr>
            <w:tcW w:w="0" w:type="auto"/>
          </w:tcPr>
          <w:p w14:paraId="10415036" w14:textId="77777777" w:rsidR="000B4652" w:rsidRDefault="00F26AED">
            <w:pPr>
              <w:jc w:val="right"/>
              <w:rPr>
                <w:sz w:val="16"/>
                <w:szCs w:val="16"/>
              </w:rPr>
            </w:pPr>
            <w:r>
              <w:rPr>
                <w:sz w:val="16"/>
                <w:szCs w:val="16"/>
              </w:rPr>
              <w:t>222</w:t>
            </w:r>
          </w:p>
        </w:tc>
        <w:tc>
          <w:tcPr>
            <w:tcW w:w="0" w:type="auto"/>
          </w:tcPr>
          <w:p w14:paraId="10415037" w14:textId="77777777" w:rsidR="000B4652" w:rsidRDefault="00F26AED">
            <w:pPr>
              <w:jc w:val="right"/>
              <w:rPr>
                <w:sz w:val="16"/>
                <w:szCs w:val="16"/>
              </w:rPr>
            </w:pPr>
            <w:r>
              <w:rPr>
                <w:sz w:val="16"/>
                <w:szCs w:val="16"/>
              </w:rPr>
              <w:t>0.000</w:t>
            </w:r>
          </w:p>
        </w:tc>
      </w:tr>
      <w:tr w:rsidR="000B4652" w14:paraId="10415042" w14:textId="77777777">
        <w:trPr>
          <w:jc w:val="center"/>
        </w:trPr>
        <w:tc>
          <w:tcPr>
            <w:tcW w:w="0" w:type="auto"/>
          </w:tcPr>
          <w:p w14:paraId="10415039" w14:textId="77777777" w:rsidR="000B4652" w:rsidRDefault="00F26AED">
            <w:pPr>
              <w:jc w:val="left"/>
              <w:rPr>
                <w:sz w:val="16"/>
                <w:szCs w:val="16"/>
              </w:rPr>
            </w:pPr>
            <w:r>
              <w:rPr>
                <w:sz w:val="16"/>
                <w:szCs w:val="16"/>
              </w:rPr>
              <w:t>PNIS</w:t>
            </w:r>
          </w:p>
        </w:tc>
        <w:tc>
          <w:tcPr>
            <w:tcW w:w="0" w:type="auto"/>
          </w:tcPr>
          <w:p w14:paraId="1041503A" w14:textId="77777777" w:rsidR="000B4652" w:rsidRDefault="00F26AED">
            <w:pPr>
              <w:jc w:val="left"/>
              <w:rPr>
                <w:i/>
                <w:iCs/>
                <w:sz w:val="16"/>
                <w:szCs w:val="16"/>
              </w:rPr>
            </w:pPr>
            <w:proofErr w:type="spellStart"/>
            <w:r>
              <w:rPr>
                <w:i/>
                <w:iCs/>
                <w:sz w:val="16"/>
                <w:szCs w:val="16"/>
              </w:rPr>
              <w:t>Arcuatula</w:t>
            </w:r>
            <w:proofErr w:type="spellEnd"/>
            <w:r>
              <w:rPr>
                <w:i/>
                <w:iCs/>
                <w:sz w:val="16"/>
                <w:szCs w:val="16"/>
              </w:rPr>
              <w:t xml:space="preserve"> </w:t>
            </w:r>
            <w:proofErr w:type="spellStart"/>
            <w:r>
              <w:rPr>
                <w:i/>
                <w:iCs/>
                <w:sz w:val="16"/>
                <w:szCs w:val="16"/>
              </w:rPr>
              <w:t>senhousia</w:t>
            </w:r>
            <w:proofErr w:type="spellEnd"/>
          </w:p>
        </w:tc>
        <w:tc>
          <w:tcPr>
            <w:tcW w:w="0" w:type="auto"/>
          </w:tcPr>
          <w:p w14:paraId="1041503B" w14:textId="77777777" w:rsidR="000B4652" w:rsidRDefault="00F26AED">
            <w:pPr>
              <w:jc w:val="left"/>
              <w:rPr>
                <w:sz w:val="16"/>
                <w:szCs w:val="16"/>
              </w:rPr>
            </w:pPr>
            <w:r>
              <w:rPr>
                <w:sz w:val="16"/>
                <w:szCs w:val="16"/>
              </w:rPr>
              <w:t>Benthos</w:t>
            </w:r>
          </w:p>
        </w:tc>
        <w:tc>
          <w:tcPr>
            <w:tcW w:w="0" w:type="auto"/>
          </w:tcPr>
          <w:p w14:paraId="1041503C" w14:textId="77777777" w:rsidR="000B4652" w:rsidRDefault="00F26AED">
            <w:pPr>
              <w:jc w:val="right"/>
              <w:rPr>
                <w:sz w:val="16"/>
                <w:szCs w:val="16"/>
              </w:rPr>
            </w:pPr>
            <w:r>
              <w:rPr>
                <w:sz w:val="16"/>
                <w:szCs w:val="16"/>
              </w:rPr>
              <w:t>-38.2</w:t>
            </w:r>
          </w:p>
        </w:tc>
        <w:tc>
          <w:tcPr>
            <w:tcW w:w="0" w:type="auto"/>
          </w:tcPr>
          <w:p w14:paraId="1041503D" w14:textId="77777777" w:rsidR="000B4652" w:rsidRDefault="00F26AED">
            <w:pPr>
              <w:jc w:val="right"/>
              <w:rPr>
                <w:sz w:val="16"/>
                <w:szCs w:val="16"/>
              </w:rPr>
            </w:pPr>
            <w:r>
              <w:rPr>
                <w:sz w:val="16"/>
                <w:szCs w:val="16"/>
              </w:rPr>
              <w:t>35.9</w:t>
            </w:r>
          </w:p>
        </w:tc>
        <w:tc>
          <w:tcPr>
            <w:tcW w:w="0" w:type="auto"/>
          </w:tcPr>
          <w:p w14:paraId="1041503E" w14:textId="77777777" w:rsidR="000B4652" w:rsidRDefault="00F26AED">
            <w:pPr>
              <w:jc w:val="right"/>
              <w:rPr>
                <w:sz w:val="16"/>
                <w:szCs w:val="16"/>
              </w:rPr>
            </w:pPr>
            <w:r>
              <w:rPr>
                <w:sz w:val="16"/>
                <w:szCs w:val="16"/>
              </w:rPr>
              <w:t>39.1</w:t>
            </w:r>
          </w:p>
        </w:tc>
        <w:tc>
          <w:tcPr>
            <w:tcW w:w="0" w:type="auto"/>
          </w:tcPr>
          <w:p w14:paraId="1041503F" w14:textId="77777777" w:rsidR="000B4652" w:rsidRDefault="00F26AED">
            <w:pPr>
              <w:jc w:val="right"/>
              <w:rPr>
                <w:sz w:val="16"/>
                <w:szCs w:val="16"/>
              </w:rPr>
            </w:pPr>
            <w:r>
              <w:rPr>
                <w:sz w:val="16"/>
                <w:szCs w:val="16"/>
              </w:rPr>
              <w:t>0</w:t>
            </w:r>
          </w:p>
        </w:tc>
        <w:tc>
          <w:tcPr>
            <w:tcW w:w="0" w:type="auto"/>
          </w:tcPr>
          <w:p w14:paraId="10415040" w14:textId="77777777" w:rsidR="000B4652" w:rsidRDefault="00F26AED">
            <w:pPr>
              <w:jc w:val="right"/>
              <w:rPr>
                <w:sz w:val="16"/>
                <w:szCs w:val="16"/>
              </w:rPr>
            </w:pPr>
            <w:r>
              <w:rPr>
                <w:sz w:val="16"/>
                <w:szCs w:val="16"/>
              </w:rPr>
              <w:t>975</w:t>
            </w:r>
          </w:p>
        </w:tc>
        <w:tc>
          <w:tcPr>
            <w:tcW w:w="0" w:type="auto"/>
          </w:tcPr>
          <w:p w14:paraId="10415041" w14:textId="77777777" w:rsidR="000B4652" w:rsidRDefault="00F26AED">
            <w:pPr>
              <w:jc w:val="right"/>
              <w:rPr>
                <w:sz w:val="16"/>
                <w:szCs w:val="16"/>
              </w:rPr>
            </w:pPr>
            <w:r>
              <w:rPr>
                <w:sz w:val="16"/>
                <w:szCs w:val="16"/>
              </w:rPr>
              <w:t>0.000</w:t>
            </w:r>
          </w:p>
        </w:tc>
      </w:tr>
      <w:tr w:rsidR="000B4652" w14:paraId="1041504C" w14:textId="77777777">
        <w:trPr>
          <w:jc w:val="center"/>
        </w:trPr>
        <w:tc>
          <w:tcPr>
            <w:tcW w:w="0" w:type="auto"/>
          </w:tcPr>
          <w:p w14:paraId="10415043" w14:textId="77777777" w:rsidR="000B4652" w:rsidRDefault="00F26AED">
            <w:pPr>
              <w:jc w:val="left"/>
              <w:rPr>
                <w:sz w:val="16"/>
                <w:szCs w:val="16"/>
              </w:rPr>
            </w:pPr>
            <w:r>
              <w:rPr>
                <w:sz w:val="16"/>
                <w:szCs w:val="16"/>
              </w:rPr>
              <w:t>PNIS</w:t>
            </w:r>
          </w:p>
        </w:tc>
        <w:tc>
          <w:tcPr>
            <w:tcW w:w="0" w:type="auto"/>
          </w:tcPr>
          <w:p w14:paraId="10415044" w14:textId="77777777" w:rsidR="000B4652" w:rsidRDefault="00F26AED">
            <w:pPr>
              <w:jc w:val="left"/>
              <w:rPr>
                <w:i/>
                <w:iCs/>
                <w:sz w:val="16"/>
                <w:szCs w:val="16"/>
              </w:rPr>
            </w:pPr>
            <w:proofErr w:type="spellStart"/>
            <w:r>
              <w:rPr>
                <w:i/>
                <w:iCs/>
                <w:sz w:val="16"/>
                <w:szCs w:val="16"/>
              </w:rPr>
              <w:t>Beroe</w:t>
            </w:r>
            <w:proofErr w:type="spellEnd"/>
            <w:r>
              <w:rPr>
                <w:i/>
                <w:iCs/>
                <w:sz w:val="16"/>
                <w:szCs w:val="16"/>
              </w:rPr>
              <w:t xml:space="preserve"> ovata</w:t>
            </w:r>
          </w:p>
        </w:tc>
        <w:tc>
          <w:tcPr>
            <w:tcW w:w="0" w:type="auto"/>
          </w:tcPr>
          <w:p w14:paraId="10415045" w14:textId="77777777" w:rsidR="000B4652" w:rsidRDefault="00F26AED">
            <w:pPr>
              <w:jc w:val="left"/>
              <w:rPr>
                <w:sz w:val="16"/>
                <w:szCs w:val="16"/>
              </w:rPr>
            </w:pPr>
            <w:r>
              <w:rPr>
                <w:sz w:val="16"/>
                <w:szCs w:val="16"/>
              </w:rPr>
              <w:t>Plankton</w:t>
            </w:r>
          </w:p>
        </w:tc>
        <w:tc>
          <w:tcPr>
            <w:tcW w:w="0" w:type="auto"/>
          </w:tcPr>
          <w:p w14:paraId="10415046" w14:textId="77777777" w:rsidR="000B4652" w:rsidRDefault="00F26AED">
            <w:pPr>
              <w:jc w:val="right"/>
              <w:rPr>
                <w:sz w:val="16"/>
                <w:szCs w:val="16"/>
              </w:rPr>
            </w:pPr>
            <w:r>
              <w:rPr>
                <w:sz w:val="16"/>
                <w:szCs w:val="16"/>
              </w:rPr>
              <w:t>26.7</w:t>
            </w:r>
          </w:p>
        </w:tc>
        <w:tc>
          <w:tcPr>
            <w:tcW w:w="0" w:type="auto"/>
          </w:tcPr>
          <w:p w14:paraId="10415047" w14:textId="77777777" w:rsidR="000B4652" w:rsidRDefault="00F26AED">
            <w:pPr>
              <w:jc w:val="right"/>
              <w:rPr>
                <w:sz w:val="16"/>
                <w:szCs w:val="16"/>
              </w:rPr>
            </w:pPr>
            <w:r>
              <w:rPr>
                <w:sz w:val="16"/>
                <w:szCs w:val="16"/>
              </w:rPr>
              <w:t>39.0</w:t>
            </w:r>
          </w:p>
        </w:tc>
        <w:tc>
          <w:tcPr>
            <w:tcW w:w="0" w:type="auto"/>
          </w:tcPr>
          <w:p w14:paraId="10415048" w14:textId="77777777" w:rsidR="000B4652" w:rsidRDefault="00F26AED">
            <w:pPr>
              <w:jc w:val="right"/>
              <w:rPr>
                <w:sz w:val="16"/>
                <w:szCs w:val="16"/>
              </w:rPr>
            </w:pPr>
            <w:r>
              <w:rPr>
                <w:sz w:val="16"/>
                <w:szCs w:val="16"/>
              </w:rPr>
              <w:t>48.6</w:t>
            </w:r>
          </w:p>
        </w:tc>
        <w:tc>
          <w:tcPr>
            <w:tcW w:w="0" w:type="auto"/>
          </w:tcPr>
          <w:p w14:paraId="10415049" w14:textId="77777777" w:rsidR="000B4652" w:rsidRDefault="00F26AED">
            <w:pPr>
              <w:jc w:val="right"/>
              <w:rPr>
                <w:sz w:val="16"/>
                <w:szCs w:val="16"/>
              </w:rPr>
            </w:pPr>
            <w:r>
              <w:rPr>
                <w:sz w:val="16"/>
                <w:szCs w:val="16"/>
              </w:rPr>
              <w:t>0</w:t>
            </w:r>
          </w:p>
        </w:tc>
        <w:tc>
          <w:tcPr>
            <w:tcW w:w="0" w:type="auto"/>
          </w:tcPr>
          <w:p w14:paraId="1041504A" w14:textId="77777777" w:rsidR="000B4652" w:rsidRDefault="00F26AED">
            <w:pPr>
              <w:jc w:val="right"/>
              <w:rPr>
                <w:sz w:val="16"/>
                <w:szCs w:val="16"/>
              </w:rPr>
            </w:pPr>
            <w:r>
              <w:rPr>
                <w:sz w:val="16"/>
                <w:szCs w:val="16"/>
              </w:rPr>
              <w:t>66</w:t>
            </w:r>
          </w:p>
        </w:tc>
        <w:tc>
          <w:tcPr>
            <w:tcW w:w="0" w:type="auto"/>
          </w:tcPr>
          <w:p w14:paraId="1041504B" w14:textId="77777777" w:rsidR="000B4652" w:rsidRDefault="00F26AED">
            <w:pPr>
              <w:jc w:val="right"/>
              <w:rPr>
                <w:sz w:val="16"/>
                <w:szCs w:val="16"/>
              </w:rPr>
            </w:pPr>
            <w:r>
              <w:rPr>
                <w:sz w:val="16"/>
                <w:szCs w:val="16"/>
              </w:rPr>
              <w:t>0.000</w:t>
            </w:r>
          </w:p>
        </w:tc>
      </w:tr>
      <w:tr w:rsidR="000B4652" w14:paraId="10415056" w14:textId="77777777">
        <w:trPr>
          <w:jc w:val="center"/>
        </w:trPr>
        <w:tc>
          <w:tcPr>
            <w:tcW w:w="0" w:type="auto"/>
          </w:tcPr>
          <w:p w14:paraId="1041504D" w14:textId="77777777" w:rsidR="000B4652" w:rsidRDefault="00F26AED">
            <w:pPr>
              <w:jc w:val="left"/>
              <w:rPr>
                <w:sz w:val="16"/>
                <w:szCs w:val="16"/>
              </w:rPr>
            </w:pPr>
            <w:r>
              <w:rPr>
                <w:sz w:val="16"/>
                <w:szCs w:val="16"/>
              </w:rPr>
              <w:t>PNIS</w:t>
            </w:r>
          </w:p>
        </w:tc>
        <w:tc>
          <w:tcPr>
            <w:tcW w:w="0" w:type="auto"/>
          </w:tcPr>
          <w:p w14:paraId="1041504E" w14:textId="77777777" w:rsidR="000B4652" w:rsidRDefault="00F26AED">
            <w:pPr>
              <w:jc w:val="left"/>
              <w:rPr>
                <w:i/>
                <w:iCs/>
                <w:sz w:val="16"/>
                <w:szCs w:val="16"/>
              </w:rPr>
            </w:pPr>
            <w:proofErr w:type="spellStart"/>
            <w:r>
              <w:rPr>
                <w:i/>
                <w:iCs/>
                <w:sz w:val="16"/>
                <w:szCs w:val="16"/>
              </w:rPr>
              <w:t>Botrylloides</w:t>
            </w:r>
            <w:proofErr w:type="spellEnd"/>
            <w:r>
              <w:rPr>
                <w:i/>
                <w:iCs/>
                <w:sz w:val="16"/>
                <w:szCs w:val="16"/>
              </w:rPr>
              <w:t xml:space="preserve"> violaceus</w:t>
            </w:r>
          </w:p>
        </w:tc>
        <w:tc>
          <w:tcPr>
            <w:tcW w:w="0" w:type="auto"/>
          </w:tcPr>
          <w:p w14:paraId="1041504F" w14:textId="77777777" w:rsidR="000B4652" w:rsidRDefault="00F26AED">
            <w:pPr>
              <w:jc w:val="left"/>
              <w:rPr>
                <w:sz w:val="16"/>
                <w:szCs w:val="16"/>
              </w:rPr>
            </w:pPr>
            <w:r>
              <w:rPr>
                <w:sz w:val="16"/>
                <w:szCs w:val="16"/>
              </w:rPr>
              <w:t>Benthos</w:t>
            </w:r>
          </w:p>
        </w:tc>
        <w:tc>
          <w:tcPr>
            <w:tcW w:w="0" w:type="auto"/>
          </w:tcPr>
          <w:p w14:paraId="10415050" w14:textId="77777777" w:rsidR="000B4652" w:rsidRDefault="00F26AED">
            <w:pPr>
              <w:jc w:val="right"/>
              <w:rPr>
                <w:sz w:val="16"/>
                <w:szCs w:val="16"/>
              </w:rPr>
            </w:pPr>
            <w:r>
              <w:rPr>
                <w:sz w:val="16"/>
                <w:szCs w:val="16"/>
              </w:rPr>
              <w:t>23.7</w:t>
            </w:r>
          </w:p>
        </w:tc>
        <w:tc>
          <w:tcPr>
            <w:tcW w:w="0" w:type="auto"/>
          </w:tcPr>
          <w:p w14:paraId="10415051" w14:textId="77777777" w:rsidR="000B4652" w:rsidRDefault="00F26AED">
            <w:pPr>
              <w:jc w:val="right"/>
              <w:rPr>
                <w:sz w:val="16"/>
                <w:szCs w:val="16"/>
              </w:rPr>
            </w:pPr>
            <w:r>
              <w:rPr>
                <w:sz w:val="16"/>
                <w:szCs w:val="16"/>
              </w:rPr>
              <w:t>42.3</w:t>
            </w:r>
          </w:p>
        </w:tc>
        <w:tc>
          <w:tcPr>
            <w:tcW w:w="0" w:type="auto"/>
          </w:tcPr>
          <w:p w14:paraId="10415052" w14:textId="77777777" w:rsidR="000B4652" w:rsidRDefault="00F26AED">
            <w:pPr>
              <w:jc w:val="right"/>
              <w:rPr>
                <w:sz w:val="16"/>
                <w:szCs w:val="16"/>
              </w:rPr>
            </w:pPr>
            <w:r>
              <w:rPr>
                <w:sz w:val="16"/>
                <w:szCs w:val="16"/>
              </w:rPr>
              <w:t>54.3</w:t>
            </w:r>
          </w:p>
        </w:tc>
        <w:tc>
          <w:tcPr>
            <w:tcW w:w="0" w:type="auto"/>
          </w:tcPr>
          <w:p w14:paraId="10415053" w14:textId="77777777" w:rsidR="000B4652" w:rsidRDefault="00F26AED">
            <w:pPr>
              <w:jc w:val="right"/>
              <w:rPr>
                <w:sz w:val="16"/>
                <w:szCs w:val="16"/>
              </w:rPr>
            </w:pPr>
            <w:r>
              <w:rPr>
                <w:sz w:val="16"/>
                <w:szCs w:val="16"/>
              </w:rPr>
              <w:t>0</w:t>
            </w:r>
          </w:p>
        </w:tc>
        <w:tc>
          <w:tcPr>
            <w:tcW w:w="0" w:type="auto"/>
          </w:tcPr>
          <w:p w14:paraId="10415054" w14:textId="77777777" w:rsidR="000B4652" w:rsidRDefault="00F26AED">
            <w:pPr>
              <w:jc w:val="right"/>
              <w:rPr>
                <w:sz w:val="16"/>
                <w:szCs w:val="16"/>
              </w:rPr>
            </w:pPr>
            <w:r>
              <w:rPr>
                <w:sz w:val="16"/>
                <w:szCs w:val="16"/>
              </w:rPr>
              <w:t>974</w:t>
            </w:r>
          </w:p>
        </w:tc>
        <w:tc>
          <w:tcPr>
            <w:tcW w:w="0" w:type="auto"/>
          </w:tcPr>
          <w:p w14:paraId="10415055" w14:textId="77777777" w:rsidR="000B4652" w:rsidRDefault="00F26AED">
            <w:pPr>
              <w:jc w:val="right"/>
              <w:rPr>
                <w:sz w:val="16"/>
                <w:szCs w:val="16"/>
              </w:rPr>
            </w:pPr>
            <w:r>
              <w:rPr>
                <w:sz w:val="16"/>
                <w:szCs w:val="16"/>
              </w:rPr>
              <w:t>0.000</w:t>
            </w:r>
          </w:p>
        </w:tc>
      </w:tr>
      <w:tr w:rsidR="000B4652" w14:paraId="10415060" w14:textId="77777777">
        <w:trPr>
          <w:jc w:val="center"/>
        </w:trPr>
        <w:tc>
          <w:tcPr>
            <w:tcW w:w="0" w:type="auto"/>
          </w:tcPr>
          <w:p w14:paraId="10415057" w14:textId="77777777" w:rsidR="000B4652" w:rsidRDefault="00F26AED">
            <w:pPr>
              <w:jc w:val="left"/>
              <w:rPr>
                <w:sz w:val="16"/>
                <w:szCs w:val="16"/>
              </w:rPr>
            </w:pPr>
            <w:r>
              <w:rPr>
                <w:sz w:val="16"/>
                <w:szCs w:val="16"/>
              </w:rPr>
              <w:t>PNIS</w:t>
            </w:r>
          </w:p>
        </w:tc>
        <w:tc>
          <w:tcPr>
            <w:tcW w:w="0" w:type="auto"/>
          </w:tcPr>
          <w:p w14:paraId="10415058" w14:textId="77777777" w:rsidR="000B4652" w:rsidRDefault="00F26AED">
            <w:pPr>
              <w:jc w:val="left"/>
              <w:rPr>
                <w:i/>
                <w:iCs/>
                <w:sz w:val="16"/>
                <w:szCs w:val="16"/>
              </w:rPr>
            </w:pPr>
            <w:r>
              <w:rPr>
                <w:i/>
                <w:iCs/>
                <w:sz w:val="16"/>
                <w:szCs w:val="16"/>
              </w:rPr>
              <w:t xml:space="preserve">Botryllus </w:t>
            </w:r>
            <w:proofErr w:type="spellStart"/>
            <w:r>
              <w:rPr>
                <w:i/>
                <w:iCs/>
                <w:sz w:val="16"/>
                <w:szCs w:val="16"/>
              </w:rPr>
              <w:t>schlosseri</w:t>
            </w:r>
            <w:proofErr w:type="spellEnd"/>
          </w:p>
        </w:tc>
        <w:tc>
          <w:tcPr>
            <w:tcW w:w="0" w:type="auto"/>
          </w:tcPr>
          <w:p w14:paraId="10415059" w14:textId="77777777" w:rsidR="000B4652" w:rsidRDefault="00F26AED">
            <w:pPr>
              <w:jc w:val="left"/>
              <w:rPr>
                <w:sz w:val="16"/>
                <w:szCs w:val="16"/>
              </w:rPr>
            </w:pPr>
            <w:r>
              <w:rPr>
                <w:sz w:val="16"/>
                <w:szCs w:val="16"/>
              </w:rPr>
              <w:t>Benthos</w:t>
            </w:r>
          </w:p>
        </w:tc>
        <w:tc>
          <w:tcPr>
            <w:tcW w:w="0" w:type="auto"/>
          </w:tcPr>
          <w:p w14:paraId="1041505A" w14:textId="77777777" w:rsidR="000B4652" w:rsidRDefault="00F26AED">
            <w:pPr>
              <w:jc w:val="right"/>
              <w:rPr>
                <w:sz w:val="16"/>
                <w:szCs w:val="16"/>
              </w:rPr>
            </w:pPr>
            <w:r>
              <w:rPr>
                <w:sz w:val="16"/>
                <w:szCs w:val="16"/>
              </w:rPr>
              <w:t>34.0</w:t>
            </w:r>
          </w:p>
        </w:tc>
        <w:tc>
          <w:tcPr>
            <w:tcW w:w="0" w:type="auto"/>
          </w:tcPr>
          <w:p w14:paraId="1041505B" w14:textId="77777777" w:rsidR="000B4652" w:rsidRDefault="00F26AED">
            <w:pPr>
              <w:jc w:val="right"/>
              <w:rPr>
                <w:sz w:val="16"/>
                <w:szCs w:val="16"/>
              </w:rPr>
            </w:pPr>
            <w:r>
              <w:rPr>
                <w:sz w:val="16"/>
                <w:szCs w:val="16"/>
              </w:rPr>
              <w:t>51.9</w:t>
            </w:r>
          </w:p>
        </w:tc>
        <w:tc>
          <w:tcPr>
            <w:tcW w:w="0" w:type="auto"/>
          </w:tcPr>
          <w:p w14:paraId="1041505C" w14:textId="77777777" w:rsidR="000B4652" w:rsidRDefault="00F26AED">
            <w:pPr>
              <w:jc w:val="right"/>
              <w:rPr>
                <w:sz w:val="16"/>
                <w:szCs w:val="16"/>
              </w:rPr>
            </w:pPr>
            <w:r>
              <w:rPr>
                <w:sz w:val="16"/>
                <w:szCs w:val="16"/>
              </w:rPr>
              <w:t>59.3</w:t>
            </w:r>
          </w:p>
        </w:tc>
        <w:tc>
          <w:tcPr>
            <w:tcW w:w="0" w:type="auto"/>
          </w:tcPr>
          <w:p w14:paraId="1041505D" w14:textId="77777777" w:rsidR="000B4652" w:rsidRDefault="00F26AED">
            <w:pPr>
              <w:jc w:val="right"/>
              <w:rPr>
                <w:sz w:val="16"/>
                <w:szCs w:val="16"/>
              </w:rPr>
            </w:pPr>
            <w:r>
              <w:rPr>
                <w:sz w:val="16"/>
                <w:szCs w:val="16"/>
              </w:rPr>
              <w:t>0</w:t>
            </w:r>
          </w:p>
        </w:tc>
        <w:tc>
          <w:tcPr>
            <w:tcW w:w="0" w:type="auto"/>
          </w:tcPr>
          <w:p w14:paraId="1041505E" w14:textId="77777777" w:rsidR="000B4652" w:rsidRDefault="00F26AED">
            <w:pPr>
              <w:jc w:val="right"/>
              <w:rPr>
                <w:sz w:val="16"/>
                <w:szCs w:val="16"/>
              </w:rPr>
            </w:pPr>
            <w:r>
              <w:rPr>
                <w:sz w:val="16"/>
                <w:szCs w:val="16"/>
              </w:rPr>
              <w:t>8863</w:t>
            </w:r>
          </w:p>
        </w:tc>
        <w:tc>
          <w:tcPr>
            <w:tcW w:w="0" w:type="auto"/>
          </w:tcPr>
          <w:p w14:paraId="1041505F" w14:textId="77777777" w:rsidR="000B4652" w:rsidRDefault="00F26AED">
            <w:pPr>
              <w:jc w:val="right"/>
              <w:rPr>
                <w:sz w:val="16"/>
                <w:szCs w:val="16"/>
              </w:rPr>
            </w:pPr>
            <w:r>
              <w:rPr>
                <w:sz w:val="16"/>
                <w:szCs w:val="16"/>
              </w:rPr>
              <w:t>0.000</w:t>
            </w:r>
          </w:p>
        </w:tc>
      </w:tr>
      <w:tr w:rsidR="000B4652" w14:paraId="1041506A" w14:textId="77777777">
        <w:trPr>
          <w:jc w:val="center"/>
        </w:trPr>
        <w:tc>
          <w:tcPr>
            <w:tcW w:w="0" w:type="auto"/>
          </w:tcPr>
          <w:p w14:paraId="10415061" w14:textId="77777777" w:rsidR="000B4652" w:rsidRDefault="00F26AED">
            <w:pPr>
              <w:jc w:val="left"/>
              <w:rPr>
                <w:sz w:val="16"/>
                <w:szCs w:val="16"/>
              </w:rPr>
            </w:pPr>
            <w:r>
              <w:rPr>
                <w:sz w:val="16"/>
                <w:szCs w:val="16"/>
              </w:rPr>
              <w:t>PNIS</w:t>
            </w:r>
          </w:p>
        </w:tc>
        <w:tc>
          <w:tcPr>
            <w:tcW w:w="0" w:type="auto"/>
          </w:tcPr>
          <w:p w14:paraId="10415062" w14:textId="77777777" w:rsidR="000B4652" w:rsidRDefault="00F26AED">
            <w:pPr>
              <w:jc w:val="left"/>
              <w:rPr>
                <w:i/>
                <w:iCs/>
                <w:sz w:val="16"/>
                <w:szCs w:val="16"/>
              </w:rPr>
            </w:pPr>
            <w:proofErr w:type="spellStart"/>
            <w:r>
              <w:rPr>
                <w:i/>
                <w:iCs/>
                <w:sz w:val="16"/>
                <w:szCs w:val="16"/>
              </w:rPr>
              <w:t>Chelicorophium</w:t>
            </w:r>
            <w:proofErr w:type="spellEnd"/>
            <w:r>
              <w:rPr>
                <w:i/>
                <w:iCs/>
                <w:sz w:val="16"/>
                <w:szCs w:val="16"/>
              </w:rPr>
              <w:t xml:space="preserve"> </w:t>
            </w:r>
            <w:proofErr w:type="spellStart"/>
            <w:r>
              <w:rPr>
                <w:i/>
                <w:iCs/>
                <w:sz w:val="16"/>
                <w:szCs w:val="16"/>
              </w:rPr>
              <w:t>curvispinum</w:t>
            </w:r>
            <w:proofErr w:type="spellEnd"/>
          </w:p>
        </w:tc>
        <w:tc>
          <w:tcPr>
            <w:tcW w:w="0" w:type="auto"/>
          </w:tcPr>
          <w:p w14:paraId="10415063" w14:textId="77777777" w:rsidR="000B4652" w:rsidRDefault="00F26AED">
            <w:pPr>
              <w:jc w:val="left"/>
              <w:rPr>
                <w:sz w:val="16"/>
                <w:szCs w:val="16"/>
              </w:rPr>
            </w:pPr>
            <w:r>
              <w:rPr>
                <w:sz w:val="16"/>
                <w:szCs w:val="16"/>
              </w:rPr>
              <w:t>Benthos</w:t>
            </w:r>
          </w:p>
        </w:tc>
        <w:tc>
          <w:tcPr>
            <w:tcW w:w="0" w:type="auto"/>
          </w:tcPr>
          <w:p w14:paraId="10415064" w14:textId="77777777" w:rsidR="000B4652" w:rsidRDefault="00F26AED">
            <w:pPr>
              <w:jc w:val="right"/>
              <w:rPr>
                <w:sz w:val="16"/>
                <w:szCs w:val="16"/>
              </w:rPr>
            </w:pPr>
            <w:r>
              <w:rPr>
                <w:sz w:val="16"/>
                <w:szCs w:val="16"/>
              </w:rPr>
              <w:t>48.7</w:t>
            </w:r>
          </w:p>
        </w:tc>
        <w:tc>
          <w:tcPr>
            <w:tcW w:w="0" w:type="auto"/>
          </w:tcPr>
          <w:p w14:paraId="10415065" w14:textId="77777777" w:rsidR="000B4652" w:rsidRDefault="00F26AED">
            <w:pPr>
              <w:jc w:val="right"/>
              <w:rPr>
                <w:sz w:val="16"/>
                <w:szCs w:val="16"/>
              </w:rPr>
            </w:pPr>
            <w:r>
              <w:rPr>
                <w:sz w:val="16"/>
                <w:szCs w:val="16"/>
              </w:rPr>
              <w:t>51.4</w:t>
            </w:r>
          </w:p>
        </w:tc>
        <w:tc>
          <w:tcPr>
            <w:tcW w:w="0" w:type="auto"/>
          </w:tcPr>
          <w:p w14:paraId="10415066" w14:textId="77777777" w:rsidR="000B4652" w:rsidRDefault="00F26AED">
            <w:pPr>
              <w:jc w:val="right"/>
              <w:rPr>
                <w:sz w:val="16"/>
                <w:szCs w:val="16"/>
              </w:rPr>
            </w:pPr>
            <w:r>
              <w:rPr>
                <w:sz w:val="16"/>
                <w:szCs w:val="16"/>
              </w:rPr>
              <w:t>53.9</w:t>
            </w:r>
          </w:p>
        </w:tc>
        <w:tc>
          <w:tcPr>
            <w:tcW w:w="0" w:type="auto"/>
          </w:tcPr>
          <w:p w14:paraId="10415067" w14:textId="77777777" w:rsidR="000B4652" w:rsidRDefault="00F26AED">
            <w:pPr>
              <w:jc w:val="right"/>
              <w:rPr>
                <w:sz w:val="16"/>
                <w:szCs w:val="16"/>
              </w:rPr>
            </w:pPr>
            <w:r>
              <w:rPr>
                <w:sz w:val="16"/>
                <w:szCs w:val="16"/>
              </w:rPr>
              <w:t>0</w:t>
            </w:r>
          </w:p>
        </w:tc>
        <w:tc>
          <w:tcPr>
            <w:tcW w:w="0" w:type="auto"/>
          </w:tcPr>
          <w:p w14:paraId="10415068" w14:textId="77777777" w:rsidR="000B4652" w:rsidRDefault="00F26AED">
            <w:pPr>
              <w:jc w:val="right"/>
              <w:rPr>
                <w:sz w:val="16"/>
                <w:szCs w:val="16"/>
              </w:rPr>
            </w:pPr>
            <w:r>
              <w:rPr>
                <w:sz w:val="16"/>
                <w:szCs w:val="16"/>
              </w:rPr>
              <w:t>7</w:t>
            </w:r>
          </w:p>
        </w:tc>
        <w:tc>
          <w:tcPr>
            <w:tcW w:w="0" w:type="auto"/>
          </w:tcPr>
          <w:p w14:paraId="10415069" w14:textId="77777777" w:rsidR="000B4652" w:rsidRDefault="00F26AED">
            <w:pPr>
              <w:jc w:val="right"/>
              <w:rPr>
                <w:sz w:val="16"/>
                <w:szCs w:val="16"/>
              </w:rPr>
            </w:pPr>
            <w:r>
              <w:rPr>
                <w:sz w:val="16"/>
                <w:szCs w:val="16"/>
              </w:rPr>
              <w:t>0.000</w:t>
            </w:r>
          </w:p>
        </w:tc>
      </w:tr>
      <w:tr w:rsidR="000B4652" w14:paraId="10415074" w14:textId="77777777">
        <w:trPr>
          <w:jc w:val="center"/>
        </w:trPr>
        <w:tc>
          <w:tcPr>
            <w:tcW w:w="0" w:type="auto"/>
          </w:tcPr>
          <w:p w14:paraId="1041506B" w14:textId="77777777" w:rsidR="000B4652" w:rsidRDefault="00F26AED">
            <w:pPr>
              <w:jc w:val="left"/>
              <w:rPr>
                <w:sz w:val="16"/>
                <w:szCs w:val="16"/>
              </w:rPr>
            </w:pPr>
            <w:r>
              <w:rPr>
                <w:sz w:val="16"/>
                <w:szCs w:val="16"/>
              </w:rPr>
              <w:t>PNIS</w:t>
            </w:r>
          </w:p>
        </w:tc>
        <w:tc>
          <w:tcPr>
            <w:tcW w:w="0" w:type="auto"/>
          </w:tcPr>
          <w:p w14:paraId="1041506C" w14:textId="77777777" w:rsidR="000B4652" w:rsidRDefault="00F26AED">
            <w:pPr>
              <w:jc w:val="left"/>
              <w:rPr>
                <w:i/>
                <w:iCs/>
                <w:sz w:val="16"/>
                <w:szCs w:val="16"/>
              </w:rPr>
            </w:pPr>
            <w:proofErr w:type="spellStart"/>
            <w:r>
              <w:rPr>
                <w:i/>
                <w:iCs/>
                <w:sz w:val="16"/>
                <w:szCs w:val="16"/>
              </w:rPr>
              <w:t>Chionoecetes</w:t>
            </w:r>
            <w:proofErr w:type="spellEnd"/>
            <w:r>
              <w:rPr>
                <w:i/>
                <w:iCs/>
                <w:sz w:val="16"/>
                <w:szCs w:val="16"/>
              </w:rPr>
              <w:t xml:space="preserve"> opilio</w:t>
            </w:r>
          </w:p>
        </w:tc>
        <w:tc>
          <w:tcPr>
            <w:tcW w:w="0" w:type="auto"/>
          </w:tcPr>
          <w:p w14:paraId="1041506D" w14:textId="77777777" w:rsidR="000B4652" w:rsidRDefault="00F26AED">
            <w:pPr>
              <w:jc w:val="left"/>
              <w:rPr>
                <w:sz w:val="16"/>
                <w:szCs w:val="16"/>
              </w:rPr>
            </w:pPr>
            <w:r>
              <w:rPr>
                <w:sz w:val="16"/>
                <w:szCs w:val="16"/>
              </w:rPr>
              <w:t>Benthos</w:t>
            </w:r>
          </w:p>
        </w:tc>
        <w:tc>
          <w:tcPr>
            <w:tcW w:w="0" w:type="auto"/>
          </w:tcPr>
          <w:p w14:paraId="1041506E" w14:textId="77777777" w:rsidR="000B4652" w:rsidRDefault="00F26AED">
            <w:pPr>
              <w:jc w:val="right"/>
              <w:rPr>
                <w:sz w:val="16"/>
                <w:szCs w:val="16"/>
              </w:rPr>
            </w:pPr>
            <w:r>
              <w:rPr>
                <w:sz w:val="16"/>
                <w:szCs w:val="16"/>
              </w:rPr>
              <w:t>42.7</w:t>
            </w:r>
          </w:p>
        </w:tc>
        <w:tc>
          <w:tcPr>
            <w:tcW w:w="0" w:type="auto"/>
          </w:tcPr>
          <w:p w14:paraId="1041506F" w14:textId="77777777" w:rsidR="000B4652" w:rsidRDefault="00F26AED">
            <w:pPr>
              <w:jc w:val="right"/>
              <w:rPr>
                <w:sz w:val="16"/>
                <w:szCs w:val="16"/>
              </w:rPr>
            </w:pPr>
            <w:r>
              <w:rPr>
                <w:sz w:val="16"/>
                <w:szCs w:val="16"/>
              </w:rPr>
              <w:t>45.5</w:t>
            </w:r>
          </w:p>
        </w:tc>
        <w:tc>
          <w:tcPr>
            <w:tcW w:w="0" w:type="auto"/>
          </w:tcPr>
          <w:p w14:paraId="10415070" w14:textId="77777777" w:rsidR="000B4652" w:rsidRDefault="00F26AED">
            <w:pPr>
              <w:jc w:val="right"/>
              <w:rPr>
                <w:sz w:val="16"/>
                <w:szCs w:val="16"/>
              </w:rPr>
            </w:pPr>
            <w:r>
              <w:rPr>
                <w:sz w:val="16"/>
                <w:szCs w:val="16"/>
              </w:rPr>
              <w:t>71.1</w:t>
            </w:r>
          </w:p>
        </w:tc>
        <w:tc>
          <w:tcPr>
            <w:tcW w:w="0" w:type="auto"/>
          </w:tcPr>
          <w:p w14:paraId="10415071" w14:textId="77777777" w:rsidR="000B4652" w:rsidRDefault="00F26AED">
            <w:pPr>
              <w:jc w:val="right"/>
              <w:rPr>
                <w:sz w:val="16"/>
                <w:szCs w:val="16"/>
              </w:rPr>
            </w:pPr>
            <w:r>
              <w:rPr>
                <w:sz w:val="16"/>
                <w:szCs w:val="16"/>
              </w:rPr>
              <w:t>0</w:t>
            </w:r>
          </w:p>
        </w:tc>
        <w:tc>
          <w:tcPr>
            <w:tcW w:w="0" w:type="auto"/>
          </w:tcPr>
          <w:p w14:paraId="10415072" w14:textId="77777777" w:rsidR="000B4652" w:rsidRDefault="00F26AED">
            <w:pPr>
              <w:jc w:val="right"/>
              <w:rPr>
                <w:sz w:val="16"/>
                <w:szCs w:val="16"/>
              </w:rPr>
            </w:pPr>
            <w:r>
              <w:rPr>
                <w:sz w:val="16"/>
                <w:szCs w:val="16"/>
              </w:rPr>
              <w:t>3726</w:t>
            </w:r>
          </w:p>
        </w:tc>
        <w:tc>
          <w:tcPr>
            <w:tcW w:w="0" w:type="auto"/>
          </w:tcPr>
          <w:p w14:paraId="10415073" w14:textId="77777777" w:rsidR="000B4652" w:rsidRDefault="00F26AED">
            <w:pPr>
              <w:jc w:val="right"/>
              <w:rPr>
                <w:sz w:val="16"/>
                <w:szCs w:val="16"/>
              </w:rPr>
            </w:pPr>
            <w:r>
              <w:rPr>
                <w:sz w:val="16"/>
                <w:szCs w:val="16"/>
              </w:rPr>
              <w:t>0.000</w:t>
            </w:r>
          </w:p>
        </w:tc>
      </w:tr>
      <w:tr w:rsidR="000B4652" w14:paraId="1041507E" w14:textId="77777777">
        <w:trPr>
          <w:jc w:val="center"/>
        </w:trPr>
        <w:tc>
          <w:tcPr>
            <w:tcW w:w="0" w:type="auto"/>
          </w:tcPr>
          <w:p w14:paraId="10415075" w14:textId="77777777" w:rsidR="000B4652" w:rsidRDefault="00F26AED">
            <w:pPr>
              <w:jc w:val="left"/>
              <w:rPr>
                <w:sz w:val="16"/>
                <w:szCs w:val="16"/>
              </w:rPr>
            </w:pPr>
            <w:r>
              <w:rPr>
                <w:sz w:val="16"/>
                <w:szCs w:val="16"/>
              </w:rPr>
              <w:lastRenderedPageBreak/>
              <w:t>PNIS</w:t>
            </w:r>
          </w:p>
        </w:tc>
        <w:tc>
          <w:tcPr>
            <w:tcW w:w="0" w:type="auto"/>
          </w:tcPr>
          <w:p w14:paraId="10415076" w14:textId="77777777" w:rsidR="000B4652" w:rsidRDefault="00F26AED">
            <w:pPr>
              <w:jc w:val="left"/>
              <w:rPr>
                <w:i/>
                <w:iCs/>
                <w:sz w:val="16"/>
                <w:szCs w:val="16"/>
              </w:rPr>
            </w:pPr>
            <w:proofErr w:type="spellStart"/>
            <w:r>
              <w:rPr>
                <w:i/>
                <w:iCs/>
                <w:sz w:val="16"/>
                <w:szCs w:val="16"/>
              </w:rPr>
              <w:t>Ciona</w:t>
            </w:r>
            <w:proofErr w:type="spellEnd"/>
            <w:r>
              <w:rPr>
                <w:i/>
                <w:iCs/>
                <w:sz w:val="16"/>
                <w:szCs w:val="16"/>
              </w:rPr>
              <w:t xml:space="preserve"> intestinalis</w:t>
            </w:r>
          </w:p>
        </w:tc>
        <w:tc>
          <w:tcPr>
            <w:tcW w:w="0" w:type="auto"/>
          </w:tcPr>
          <w:p w14:paraId="10415077" w14:textId="77777777" w:rsidR="000B4652" w:rsidRDefault="00F26AED">
            <w:pPr>
              <w:jc w:val="left"/>
              <w:rPr>
                <w:sz w:val="16"/>
                <w:szCs w:val="16"/>
              </w:rPr>
            </w:pPr>
            <w:r>
              <w:rPr>
                <w:sz w:val="16"/>
                <w:szCs w:val="16"/>
              </w:rPr>
              <w:t>Benthos</w:t>
            </w:r>
          </w:p>
        </w:tc>
        <w:tc>
          <w:tcPr>
            <w:tcW w:w="0" w:type="auto"/>
          </w:tcPr>
          <w:p w14:paraId="10415078" w14:textId="77777777" w:rsidR="000B4652" w:rsidRDefault="00F26AED">
            <w:pPr>
              <w:jc w:val="right"/>
              <w:rPr>
                <w:sz w:val="16"/>
                <w:szCs w:val="16"/>
              </w:rPr>
            </w:pPr>
            <w:r>
              <w:rPr>
                <w:sz w:val="16"/>
                <w:szCs w:val="16"/>
              </w:rPr>
              <w:t>33.8</w:t>
            </w:r>
          </w:p>
        </w:tc>
        <w:tc>
          <w:tcPr>
            <w:tcW w:w="0" w:type="auto"/>
          </w:tcPr>
          <w:p w14:paraId="10415079" w14:textId="77777777" w:rsidR="000B4652" w:rsidRDefault="00F26AED">
            <w:pPr>
              <w:jc w:val="right"/>
              <w:rPr>
                <w:sz w:val="16"/>
                <w:szCs w:val="16"/>
              </w:rPr>
            </w:pPr>
            <w:r>
              <w:rPr>
                <w:sz w:val="16"/>
                <w:szCs w:val="16"/>
              </w:rPr>
              <w:t>55.9</w:t>
            </w:r>
          </w:p>
        </w:tc>
        <w:tc>
          <w:tcPr>
            <w:tcW w:w="0" w:type="auto"/>
          </w:tcPr>
          <w:p w14:paraId="1041507A" w14:textId="77777777" w:rsidR="000B4652" w:rsidRDefault="00F26AED">
            <w:pPr>
              <w:jc w:val="right"/>
              <w:rPr>
                <w:sz w:val="16"/>
                <w:szCs w:val="16"/>
              </w:rPr>
            </w:pPr>
            <w:r>
              <w:rPr>
                <w:sz w:val="16"/>
                <w:szCs w:val="16"/>
              </w:rPr>
              <w:t>63.6</w:t>
            </w:r>
          </w:p>
        </w:tc>
        <w:tc>
          <w:tcPr>
            <w:tcW w:w="0" w:type="auto"/>
          </w:tcPr>
          <w:p w14:paraId="1041507B" w14:textId="77777777" w:rsidR="000B4652" w:rsidRDefault="00F26AED">
            <w:pPr>
              <w:jc w:val="right"/>
              <w:rPr>
                <w:sz w:val="16"/>
                <w:szCs w:val="16"/>
              </w:rPr>
            </w:pPr>
            <w:r>
              <w:rPr>
                <w:sz w:val="16"/>
                <w:szCs w:val="16"/>
              </w:rPr>
              <w:t>0</w:t>
            </w:r>
          </w:p>
        </w:tc>
        <w:tc>
          <w:tcPr>
            <w:tcW w:w="0" w:type="auto"/>
          </w:tcPr>
          <w:p w14:paraId="1041507C" w14:textId="77777777" w:rsidR="000B4652" w:rsidRDefault="00F26AED">
            <w:pPr>
              <w:jc w:val="right"/>
              <w:rPr>
                <w:sz w:val="16"/>
                <w:szCs w:val="16"/>
              </w:rPr>
            </w:pPr>
            <w:r>
              <w:rPr>
                <w:sz w:val="16"/>
                <w:szCs w:val="16"/>
              </w:rPr>
              <w:t>4530</w:t>
            </w:r>
          </w:p>
        </w:tc>
        <w:tc>
          <w:tcPr>
            <w:tcW w:w="0" w:type="auto"/>
          </w:tcPr>
          <w:p w14:paraId="1041507D" w14:textId="77777777" w:rsidR="000B4652" w:rsidRDefault="00F26AED">
            <w:pPr>
              <w:jc w:val="right"/>
              <w:rPr>
                <w:sz w:val="16"/>
                <w:szCs w:val="16"/>
              </w:rPr>
            </w:pPr>
            <w:r>
              <w:rPr>
                <w:sz w:val="16"/>
                <w:szCs w:val="16"/>
              </w:rPr>
              <w:t>0.000</w:t>
            </w:r>
          </w:p>
        </w:tc>
      </w:tr>
      <w:tr w:rsidR="000B4652" w14:paraId="10415088" w14:textId="77777777">
        <w:trPr>
          <w:jc w:val="center"/>
        </w:trPr>
        <w:tc>
          <w:tcPr>
            <w:tcW w:w="0" w:type="auto"/>
          </w:tcPr>
          <w:p w14:paraId="1041507F" w14:textId="77777777" w:rsidR="000B4652" w:rsidRDefault="00F26AED">
            <w:pPr>
              <w:jc w:val="left"/>
              <w:rPr>
                <w:sz w:val="16"/>
                <w:szCs w:val="16"/>
              </w:rPr>
            </w:pPr>
            <w:r>
              <w:rPr>
                <w:sz w:val="16"/>
                <w:szCs w:val="16"/>
              </w:rPr>
              <w:t>PNIS</w:t>
            </w:r>
          </w:p>
        </w:tc>
        <w:tc>
          <w:tcPr>
            <w:tcW w:w="0" w:type="auto"/>
          </w:tcPr>
          <w:p w14:paraId="10415080" w14:textId="77777777" w:rsidR="000B4652" w:rsidRDefault="00F26AED">
            <w:pPr>
              <w:jc w:val="left"/>
              <w:rPr>
                <w:i/>
                <w:iCs/>
                <w:sz w:val="16"/>
                <w:szCs w:val="16"/>
              </w:rPr>
            </w:pPr>
            <w:r>
              <w:rPr>
                <w:i/>
                <w:iCs/>
                <w:sz w:val="16"/>
                <w:szCs w:val="16"/>
              </w:rPr>
              <w:t xml:space="preserve">Corbicula </w:t>
            </w:r>
            <w:proofErr w:type="spellStart"/>
            <w:r>
              <w:rPr>
                <w:i/>
                <w:iCs/>
                <w:sz w:val="16"/>
                <w:szCs w:val="16"/>
              </w:rPr>
              <w:t>fluminea</w:t>
            </w:r>
            <w:proofErr w:type="spellEnd"/>
          </w:p>
        </w:tc>
        <w:tc>
          <w:tcPr>
            <w:tcW w:w="0" w:type="auto"/>
          </w:tcPr>
          <w:p w14:paraId="10415081" w14:textId="77777777" w:rsidR="000B4652" w:rsidRDefault="00F26AED">
            <w:pPr>
              <w:jc w:val="left"/>
              <w:rPr>
                <w:sz w:val="16"/>
                <w:szCs w:val="16"/>
              </w:rPr>
            </w:pPr>
            <w:r>
              <w:rPr>
                <w:sz w:val="16"/>
                <w:szCs w:val="16"/>
              </w:rPr>
              <w:t>Benthos</w:t>
            </w:r>
          </w:p>
        </w:tc>
        <w:tc>
          <w:tcPr>
            <w:tcW w:w="0" w:type="auto"/>
          </w:tcPr>
          <w:p w14:paraId="10415082" w14:textId="77777777" w:rsidR="000B4652" w:rsidRDefault="00F26AED">
            <w:pPr>
              <w:jc w:val="right"/>
              <w:rPr>
                <w:sz w:val="16"/>
                <w:szCs w:val="16"/>
              </w:rPr>
            </w:pPr>
            <w:r>
              <w:rPr>
                <w:sz w:val="16"/>
                <w:szCs w:val="16"/>
              </w:rPr>
              <w:t>28.8</w:t>
            </w:r>
          </w:p>
        </w:tc>
        <w:tc>
          <w:tcPr>
            <w:tcW w:w="0" w:type="auto"/>
          </w:tcPr>
          <w:p w14:paraId="10415083" w14:textId="77777777" w:rsidR="000B4652" w:rsidRDefault="00F26AED">
            <w:pPr>
              <w:jc w:val="right"/>
              <w:rPr>
                <w:sz w:val="16"/>
                <w:szCs w:val="16"/>
              </w:rPr>
            </w:pPr>
            <w:r>
              <w:rPr>
                <w:sz w:val="16"/>
                <w:szCs w:val="16"/>
              </w:rPr>
              <w:t>36.7</w:t>
            </w:r>
          </w:p>
        </w:tc>
        <w:tc>
          <w:tcPr>
            <w:tcW w:w="0" w:type="auto"/>
          </w:tcPr>
          <w:p w14:paraId="10415084" w14:textId="77777777" w:rsidR="000B4652" w:rsidRDefault="00F26AED">
            <w:pPr>
              <w:jc w:val="right"/>
              <w:rPr>
                <w:sz w:val="16"/>
                <w:szCs w:val="16"/>
              </w:rPr>
            </w:pPr>
            <w:r>
              <w:rPr>
                <w:sz w:val="16"/>
                <w:szCs w:val="16"/>
              </w:rPr>
              <w:t>52.0</w:t>
            </w:r>
          </w:p>
        </w:tc>
        <w:tc>
          <w:tcPr>
            <w:tcW w:w="0" w:type="auto"/>
          </w:tcPr>
          <w:p w14:paraId="10415085" w14:textId="77777777" w:rsidR="000B4652" w:rsidRDefault="00F26AED">
            <w:pPr>
              <w:jc w:val="right"/>
              <w:rPr>
                <w:sz w:val="16"/>
                <w:szCs w:val="16"/>
              </w:rPr>
            </w:pPr>
            <w:r>
              <w:rPr>
                <w:sz w:val="16"/>
                <w:szCs w:val="16"/>
              </w:rPr>
              <w:t>0</w:t>
            </w:r>
          </w:p>
        </w:tc>
        <w:tc>
          <w:tcPr>
            <w:tcW w:w="0" w:type="auto"/>
          </w:tcPr>
          <w:p w14:paraId="10415086" w14:textId="77777777" w:rsidR="000B4652" w:rsidRDefault="00F26AED">
            <w:pPr>
              <w:jc w:val="right"/>
              <w:rPr>
                <w:sz w:val="16"/>
                <w:szCs w:val="16"/>
              </w:rPr>
            </w:pPr>
            <w:r>
              <w:rPr>
                <w:sz w:val="16"/>
                <w:szCs w:val="16"/>
              </w:rPr>
              <w:t>723</w:t>
            </w:r>
          </w:p>
        </w:tc>
        <w:tc>
          <w:tcPr>
            <w:tcW w:w="0" w:type="auto"/>
          </w:tcPr>
          <w:p w14:paraId="10415087" w14:textId="77777777" w:rsidR="000B4652" w:rsidRDefault="00F26AED">
            <w:pPr>
              <w:jc w:val="right"/>
              <w:rPr>
                <w:sz w:val="16"/>
                <w:szCs w:val="16"/>
              </w:rPr>
            </w:pPr>
            <w:r>
              <w:rPr>
                <w:sz w:val="16"/>
                <w:szCs w:val="16"/>
              </w:rPr>
              <w:t>0.000</w:t>
            </w:r>
          </w:p>
        </w:tc>
      </w:tr>
      <w:tr w:rsidR="000B4652" w14:paraId="10415092" w14:textId="77777777">
        <w:trPr>
          <w:jc w:val="center"/>
        </w:trPr>
        <w:tc>
          <w:tcPr>
            <w:tcW w:w="0" w:type="auto"/>
          </w:tcPr>
          <w:p w14:paraId="10415089" w14:textId="77777777" w:rsidR="000B4652" w:rsidRDefault="00F26AED">
            <w:pPr>
              <w:jc w:val="left"/>
              <w:rPr>
                <w:sz w:val="16"/>
                <w:szCs w:val="16"/>
              </w:rPr>
            </w:pPr>
            <w:r>
              <w:rPr>
                <w:sz w:val="16"/>
                <w:szCs w:val="16"/>
              </w:rPr>
              <w:t>PNIS</w:t>
            </w:r>
          </w:p>
        </w:tc>
        <w:tc>
          <w:tcPr>
            <w:tcW w:w="0" w:type="auto"/>
          </w:tcPr>
          <w:p w14:paraId="1041508A" w14:textId="77777777" w:rsidR="000B4652" w:rsidRDefault="00F26AED">
            <w:pPr>
              <w:jc w:val="left"/>
              <w:rPr>
                <w:i/>
                <w:iCs/>
                <w:sz w:val="16"/>
                <w:szCs w:val="16"/>
              </w:rPr>
            </w:pPr>
            <w:proofErr w:type="spellStart"/>
            <w:r>
              <w:rPr>
                <w:i/>
                <w:iCs/>
                <w:sz w:val="16"/>
                <w:szCs w:val="16"/>
              </w:rPr>
              <w:t>Dikerogammarus</w:t>
            </w:r>
            <w:proofErr w:type="spellEnd"/>
            <w:r>
              <w:rPr>
                <w:i/>
                <w:iCs/>
                <w:sz w:val="16"/>
                <w:szCs w:val="16"/>
              </w:rPr>
              <w:t xml:space="preserve"> </w:t>
            </w:r>
            <w:proofErr w:type="spellStart"/>
            <w:r>
              <w:rPr>
                <w:i/>
                <w:iCs/>
                <w:sz w:val="16"/>
                <w:szCs w:val="16"/>
              </w:rPr>
              <w:t>villosus</w:t>
            </w:r>
            <w:proofErr w:type="spellEnd"/>
          </w:p>
        </w:tc>
        <w:tc>
          <w:tcPr>
            <w:tcW w:w="0" w:type="auto"/>
          </w:tcPr>
          <w:p w14:paraId="1041508B" w14:textId="77777777" w:rsidR="000B4652" w:rsidRDefault="00F26AED">
            <w:pPr>
              <w:jc w:val="left"/>
              <w:rPr>
                <w:sz w:val="16"/>
                <w:szCs w:val="16"/>
              </w:rPr>
            </w:pPr>
            <w:r>
              <w:rPr>
                <w:sz w:val="16"/>
                <w:szCs w:val="16"/>
              </w:rPr>
              <w:t>Benthos</w:t>
            </w:r>
          </w:p>
        </w:tc>
        <w:tc>
          <w:tcPr>
            <w:tcW w:w="0" w:type="auto"/>
          </w:tcPr>
          <w:p w14:paraId="1041508C" w14:textId="77777777" w:rsidR="000B4652" w:rsidRDefault="00F26AED">
            <w:pPr>
              <w:jc w:val="right"/>
              <w:rPr>
                <w:sz w:val="16"/>
                <w:szCs w:val="16"/>
              </w:rPr>
            </w:pPr>
            <w:r>
              <w:rPr>
                <w:sz w:val="16"/>
                <w:szCs w:val="16"/>
              </w:rPr>
              <w:t>47.9</w:t>
            </w:r>
          </w:p>
        </w:tc>
        <w:tc>
          <w:tcPr>
            <w:tcW w:w="0" w:type="auto"/>
          </w:tcPr>
          <w:p w14:paraId="1041508D" w14:textId="77777777" w:rsidR="000B4652" w:rsidRDefault="00F26AED">
            <w:pPr>
              <w:jc w:val="right"/>
              <w:rPr>
                <w:sz w:val="16"/>
                <w:szCs w:val="16"/>
              </w:rPr>
            </w:pPr>
            <w:r>
              <w:rPr>
                <w:sz w:val="16"/>
                <w:szCs w:val="16"/>
              </w:rPr>
              <w:t>51.9</w:t>
            </w:r>
          </w:p>
        </w:tc>
        <w:tc>
          <w:tcPr>
            <w:tcW w:w="0" w:type="auto"/>
          </w:tcPr>
          <w:p w14:paraId="1041508E" w14:textId="77777777" w:rsidR="000B4652" w:rsidRDefault="00F26AED">
            <w:pPr>
              <w:jc w:val="right"/>
              <w:rPr>
                <w:sz w:val="16"/>
                <w:szCs w:val="16"/>
              </w:rPr>
            </w:pPr>
            <w:r>
              <w:rPr>
                <w:sz w:val="16"/>
                <w:szCs w:val="16"/>
              </w:rPr>
              <w:t>53.2</w:t>
            </w:r>
          </w:p>
        </w:tc>
        <w:tc>
          <w:tcPr>
            <w:tcW w:w="0" w:type="auto"/>
          </w:tcPr>
          <w:p w14:paraId="1041508F" w14:textId="77777777" w:rsidR="000B4652" w:rsidRDefault="00F26AED">
            <w:pPr>
              <w:jc w:val="right"/>
              <w:rPr>
                <w:sz w:val="16"/>
                <w:szCs w:val="16"/>
              </w:rPr>
            </w:pPr>
            <w:r>
              <w:rPr>
                <w:sz w:val="16"/>
                <w:szCs w:val="16"/>
              </w:rPr>
              <w:t>0</w:t>
            </w:r>
          </w:p>
        </w:tc>
        <w:tc>
          <w:tcPr>
            <w:tcW w:w="0" w:type="auto"/>
          </w:tcPr>
          <w:p w14:paraId="10415090" w14:textId="77777777" w:rsidR="000B4652" w:rsidRDefault="00F26AED">
            <w:pPr>
              <w:jc w:val="right"/>
              <w:rPr>
                <w:sz w:val="16"/>
                <w:szCs w:val="16"/>
              </w:rPr>
            </w:pPr>
            <w:r>
              <w:rPr>
                <w:sz w:val="16"/>
                <w:szCs w:val="16"/>
              </w:rPr>
              <w:t>275</w:t>
            </w:r>
          </w:p>
        </w:tc>
        <w:tc>
          <w:tcPr>
            <w:tcW w:w="0" w:type="auto"/>
          </w:tcPr>
          <w:p w14:paraId="10415091" w14:textId="77777777" w:rsidR="000B4652" w:rsidRDefault="00F26AED">
            <w:pPr>
              <w:jc w:val="right"/>
              <w:rPr>
                <w:sz w:val="16"/>
                <w:szCs w:val="16"/>
              </w:rPr>
            </w:pPr>
            <w:r>
              <w:rPr>
                <w:sz w:val="16"/>
                <w:szCs w:val="16"/>
              </w:rPr>
              <w:t>0.000</w:t>
            </w:r>
          </w:p>
        </w:tc>
      </w:tr>
      <w:tr w:rsidR="000B4652" w14:paraId="1041509C" w14:textId="77777777">
        <w:trPr>
          <w:jc w:val="center"/>
        </w:trPr>
        <w:tc>
          <w:tcPr>
            <w:tcW w:w="0" w:type="auto"/>
          </w:tcPr>
          <w:p w14:paraId="10415093" w14:textId="77777777" w:rsidR="000B4652" w:rsidRDefault="00F26AED">
            <w:pPr>
              <w:jc w:val="left"/>
              <w:rPr>
                <w:sz w:val="16"/>
                <w:szCs w:val="16"/>
              </w:rPr>
            </w:pPr>
            <w:r>
              <w:rPr>
                <w:sz w:val="16"/>
                <w:szCs w:val="16"/>
              </w:rPr>
              <w:t>PNIS</w:t>
            </w:r>
          </w:p>
        </w:tc>
        <w:tc>
          <w:tcPr>
            <w:tcW w:w="0" w:type="auto"/>
          </w:tcPr>
          <w:p w14:paraId="10415094" w14:textId="77777777" w:rsidR="000B4652" w:rsidRDefault="00F26AED">
            <w:pPr>
              <w:jc w:val="left"/>
              <w:rPr>
                <w:i/>
                <w:iCs/>
                <w:sz w:val="16"/>
                <w:szCs w:val="16"/>
              </w:rPr>
            </w:pPr>
            <w:proofErr w:type="spellStart"/>
            <w:r>
              <w:rPr>
                <w:i/>
                <w:iCs/>
                <w:sz w:val="16"/>
                <w:szCs w:val="16"/>
              </w:rPr>
              <w:t>Haitia</w:t>
            </w:r>
            <w:proofErr w:type="spellEnd"/>
            <w:r>
              <w:rPr>
                <w:i/>
                <w:iCs/>
                <w:sz w:val="16"/>
                <w:szCs w:val="16"/>
              </w:rPr>
              <w:t xml:space="preserve"> acuta</w:t>
            </w:r>
          </w:p>
        </w:tc>
        <w:tc>
          <w:tcPr>
            <w:tcW w:w="0" w:type="auto"/>
          </w:tcPr>
          <w:p w14:paraId="10415095" w14:textId="77777777" w:rsidR="000B4652" w:rsidRDefault="00F26AED">
            <w:pPr>
              <w:jc w:val="left"/>
              <w:rPr>
                <w:sz w:val="16"/>
                <w:szCs w:val="16"/>
              </w:rPr>
            </w:pPr>
            <w:r>
              <w:rPr>
                <w:sz w:val="16"/>
                <w:szCs w:val="16"/>
              </w:rPr>
              <w:t>Benthos</w:t>
            </w:r>
          </w:p>
        </w:tc>
        <w:tc>
          <w:tcPr>
            <w:tcW w:w="0" w:type="auto"/>
          </w:tcPr>
          <w:p w14:paraId="10415096" w14:textId="77777777" w:rsidR="000B4652" w:rsidRDefault="00F26AED">
            <w:pPr>
              <w:jc w:val="right"/>
              <w:rPr>
                <w:sz w:val="16"/>
                <w:szCs w:val="16"/>
              </w:rPr>
            </w:pPr>
            <w:r>
              <w:rPr>
                <w:sz w:val="16"/>
                <w:szCs w:val="16"/>
              </w:rPr>
              <w:t>36.8</w:t>
            </w:r>
          </w:p>
        </w:tc>
        <w:tc>
          <w:tcPr>
            <w:tcW w:w="0" w:type="auto"/>
          </w:tcPr>
          <w:p w14:paraId="10415097" w14:textId="77777777" w:rsidR="000B4652" w:rsidRDefault="00F26AED">
            <w:pPr>
              <w:jc w:val="right"/>
              <w:rPr>
                <w:sz w:val="16"/>
                <w:szCs w:val="16"/>
              </w:rPr>
            </w:pPr>
            <w:r>
              <w:rPr>
                <w:sz w:val="16"/>
                <w:szCs w:val="16"/>
              </w:rPr>
              <w:t>47.1</w:t>
            </w:r>
          </w:p>
        </w:tc>
        <w:tc>
          <w:tcPr>
            <w:tcW w:w="0" w:type="auto"/>
          </w:tcPr>
          <w:p w14:paraId="10415098" w14:textId="77777777" w:rsidR="000B4652" w:rsidRDefault="00F26AED">
            <w:pPr>
              <w:jc w:val="right"/>
              <w:rPr>
                <w:sz w:val="16"/>
                <w:szCs w:val="16"/>
              </w:rPr>
            </w:pPr>
            <w:r>
              <w:rPr>
                <w:sz w:val="16"/>
                <w:szCs w:val="16"/>
              </w:rPr>
              <w:t>59.9</w:t>
            </w:r>
          </w:p>
        </w:tc>
        <w:tc>
          <w:tcPr>
            <w:tcW w:w="0" w:type="auto"/>
          </w:tcPr>
          <w:p w14:paraId="10415099" w14:textId="77777777" w:rsidR="000B4652" w:rsidRDefault="00F26AED">
            <w:pPr>
              <w:jc w:val="right"/>
              <w:rPr>
                <w:sz w:val="16"/>
                <w:szCs w:val="16"/>
              </w:rPr>
            </w:pPr>
            <w:r>
              <w:rPr>
                <w:sz w:val="16"/>
                <w:szCs w:val="16"/>
              </w:rPr>
              <w:t>0</w:t>
            </w:r>
          </w:p>
        </w:tc>
        <w:tc>
          <w:tcPr>
            <w:tcW w:w="0" w:type="auto"/>
          </w:tcPr>
          <w:p w14:paraId="1041509A" w14:textId="77777777" w:rsidR="000B4652" w:rsidRDefault="00F26AED">
            <w:pPr>
              <w:jc w:val="right"/>
              <w:rPr>
                <w:sz w:val="16"/>
                <w:szCs w:val="16"/>
              </w:rPr>
            </w:pPr>
            <w:r>
              <w:rPr>
                <w:sz w:val="16"/>
                <w:szCs w:val="16"/>
              </w:rPr>
              <w:t>7</w:t>
            </w:r>
          </w:p>
        </w:tc>
        <w:tc>
          <w:tcPr>
            <w:tcW w:w="0" w:type="auto"/>
          </w:tcPr>
          <w:p w14:paraId="1041509B" w14:textId="77777777" w:rsidR="000B4652" w:rsidRDefault="00F26AED">
            <w:pPr>
              <w:jc w:val="right"/>
              <w:rPr>
                <w:sz w:val="16"/>
                <w:szCs w:val="16"/>
              </w:rPr>
            </w:pPr>
            <w:r>
              <w:rPr>
                <w:sz w:val="16"/>
                <w:szCs w:val="16"/>
              </w:rPr>
              <w:t>0.000</w:t>
            </w:r>
          </w:p>
        </w:tc>
      </w:tr>
      <w:tr w:rsidR="000B4652" w14:paraId="104150A6" w14:textId="77777777">
        <w:trPr>
          <w:jc w:val="center"/>
        </w:trPr>
        <w:tc>
          <w:tcPr>
            <w:tcW w:w="0" w:type="auto"/>
          </w:tcPr>
          <w:p w14:paraId="1041509D" w14:textId="77777777" w:rsidR="000B4652" w:rsidRDefault="00F26AED">
            <w:pPr>
              <w:jc w:val="left"/>
              <w:rPr>
                <w:sz w:val="16"/>
                <w:szCs w:val="16"/>
              </w:rPr>
            </w:pPr>
            <w:r>
              <w:rPr>
                <w:sz w:val="16"/>
                <w:szCs w:val="16"/>
              </w:rPr>
              <w:t>PNIS</w:t>
            </w:r>
          </w:p>
        </w:tc>
        <w:tc>
          <w:tcPr>
            <w:tcW w:w="0" w:type="auto"/>
          </w:tcPr>
          <w:p w14:paraId="1041509E" w14:textId="77777777" w:rsidR="000B4652" w:rsidRDefault="00F26AED">
            <w:pPr>
              <w:jc w:val="left"/>
              <w:rPr>
                <w:i/>
                <w:iCs/>
                <w:sz w:val="16"/>
                <w:szCs w:val="16"/>
              </w:rPr>
            </w:pPr>
            <w:proofErr w:type="spellStart"/>
            <w:r>
              <w:rPr>
                <w:i/>
                <w:iCs/>
                <w:sz w:val="16"/>
                <w:szCs w:val="16"/>
              </w:rPr>
              <w:t>Haitia</w:t>
            </w:r>
            <w:proofErr w:type="spellEnd"/>
            <w:r>
              <w:rPr>
                <w:i/>
                <w:iCs/>
                <w:sz w:val="16"/>
                <w:szCs w:val="16"/>
              </w:rPr>
              <w:t xml:space="preserve"> integra</w:t>
            </w:r>
          </w:p>
        </w:tc>
        <w:tc>
          <w:tcPr>
            <w:tcW w:w="0" w:type="auto"/>
          </w:tcPr>
          <w:p w14:paraId="1041509F" w14:textId="77777777" w:rsidR="000B4652" w:rsidRDefault="00F26AED">
            <w:pPr>
              <w:jc w:val="left"/>
              <w:rPr>
                <w:sz w:val="16"/>
                <w:szCs w:val="16"/>
              </w:rPr>
            </w:pPr>
            <w:r>
              <w:rPr>
                <w:sz w:val="16"/>
                <w:szCs w:val="16"/>
              </w:rPr>
              <w:t>Benthos</w:t>
            </w:r>
          </w:p>
        </w:tc>
        <w:tc>
          <w:tcPr>
            <w:tcW w:w="0" w:type="auto"/>
          </w:tcPr>
          <w:p w14:paraId="104150A0" w14:textId="77777777" w:rsidR="000B4652" w:rsidRDefault="00F26AED">
            <w:pPr>
              <w:jc w:val="right"/>
              <w:rPr>
                <w:sz w:val="16"/>
                <w:szCs w:val="16"/>
              </w:rPr>
            </w:pPr>
            <w:r>
              <w:rPr>
                <w:sz w:val="16"/>
                <w:szCs w:val="16"/>
              </w:rPr>
              <w:t>45.6</w:t>
            </w:r>
          </w:p>
        </w:tc>
        <w:tc>
          <w:tcPr>
            <w:tcW w:w="0" w:type="auto"/>
          </w:tcPr>
          <w:p w14:paraId="104150A1" w14:textId="77777777" w:rsidR="000B4652" w:rsidRDefault="00F26AED">
            <w:pPr>
              <w:jc w:val="right"/>
              <w:rPr>
                <w:sz w:val="16"/>
                <w:szCs w:val="16"/>
              </w:rPr>
            </w:pPr>
            <w:r>
              <w:rPr>
                <w:sz w:val="16"/>
                <w:szCs w:val="16"/>
              </w:rPr>
              <w:t>45.6</w:t>
            </w:r>
          </w:p>
        </w:tc>
        <w:tc>
          <w:tcPr>
            <w:tcW w:w="0" w:type="auto"/>
          </w:tcPr>
          <w:p w14:paraId="104150A2" w14:textId="77777777" w:rsidR="000B4652" w:rsidRDefault="00F26AED">
            <w:pPr>
              <w:jc w:val="right"/>
              <w:rPr>
                <w:sz w:val="16"/>
                <w:szCs w:val="16"/>
              </w:rPr>
            </w:pPr>
            <w:r>
              <w:rPr>
                <w:sz w:val="16"/>
                <w:szCs w:val="16"/>
              </w:rPr>
              <w:t>45.8</w:t>
            </w:r>
          </w:p>
        </w:tc>
        <w:tc>
          <w:tcPr>
            <w:tcW w:w="0" w:type="auto"/>
          </w:tcPr>
          <w:p w14:paraId="104150A3" w14:textId="77777777" w:rsidR="000B4652" w:rsidRDefault="000B4652">
            <w:pPr>
              <w:jc w:val="right"/>
              <w:rPr>
                <w:sz w:val="16"/>
                <w:szCs w:val="16"/>
              </w:rPr>
            </w:pPr>
          </w:p>
        </w:tc>
        <w:tc>
          <w:tcPr>
            <w:tcW w:w="0" w:type="auto"/>
          </w:tcPr>
          <w:p w14:paraId="104150A4" w14:textId="77777777" w:rsidR="000B4652" w:rsidRDefault="000B4652">
            <w:pPr>
              <w:jc w:val="right"/>
              <w:rPr>
                <w:sz w:val="16"/>
                <w:szCs w:val="16"/>
              </w:rPr>
            </w:pPr>
          </w:p>
        </w:tc>
        <w:tc>
          <w:tcPr>
            <w:tcW w:w="0" w:type="auto"/>
          </w:tcPr>
          <w:p w14:paraId="104150A5" w14:textId="77777777" w:rsidR="000B4652" w:rsidRDefault="000B4652">
            <w:pPr>
              <w:jc w:val="right"/>
              <w:rPr>
                <w:sz w:val="16"/>
                <w:szCs w:val="16"/>
              </w:rPr>
            </w:pPr>
          </w:p>
        </w:tc>
      </w:tr>
      <w:tr w:rsidR="000B4652" w14:paraId="104150B0" w14:textId="77777777">
        <w:trPr>
          <w:jc w:val="center"/>
        </w:trPr>
        <w:tc>
          <w:tcPr>
            <w:tcW w:w="0" w:type="auto"/>
          </w:tcPr>
          <w:p w14:paraId="104150A7" w14:textId="77777777" w:rsidR="000B4652" w:rsidRDefault="00F26AED">
            <w:pPr>
              <w:jc w:val="left"/>
              <w:rPr>
                <w:sz w:val="16"/>
                <w:szCs w:val="16"/>
              </w:rPr>
            </w:pPr>
            <w:r>
              <w:rPr>
                <w:sz w:val="16"/>
                <w:szCs w:val="16"/>
              </w:rPr>
              <w:t>PNIS</w:t>
            </w:r>
          </w:p>
        </w:tc>
        <w:tc>
          <w:tcPr>
            <w:tcW w:w="0" w:type="auto"/>
          </w:tcPr>
          <w:p w14:paraId="104150A8" w14:textId="77777777" w:rsidR="000B4652" w:rsidRDefault="00F26AED">
            <w:pPr>
              <w:jc w:val="left"/>
              <w:rPr>
                <w:i/>
                <w:iCs/>
                <w:sz w:val="16"/>
                <w:szCs w:val="16"/>
              </w:rPr>
            </w:pPr>
            <w:proofErr w:type="spellStart"/>
            <w:r>
              <w:rPr>
                <w:i/>
                <w:iCs/>
                <w:sz w:val="16"/>
                <w:szCs w:val="16"/>
              </w:rPr>
              <w:t>Hypania</w:t>
            </w:r>
            <w:proofErr w:type="spellEnd"/>
            <w:r>
              <w:rPr>
                <w:i/>
                <w:iCs/>
                <w:sz w:val="16"/>
                <w:szCs w:val="16"/>
              </w:rPr>
              <w:t xml:space="preserve"> </w:t>
            </w:r>
            <w:proofErr w:type="spellStart"/>
            <w:r>
              <w:rPr>
                <w:i/>
                <w:iCs/>
                <w:sz w:val="16"/>
                <w:szCs w:val="16"/>
              </w:rPr>
              <w:t>invalida</w:t>
            </w:r>
            <w:proofErr w:type="spellEnd"/>
          </w:p>
        </w:tc>
        <w:tc>
          <w:tcPr>
            <w:tcW w:w="0" w:type="auto"/>
          </w:tcPr>
          <w:p w14:paraId="104150A9" w14:textId="77777777" w:rsidR="000B4652" w:rsidRDefault="00F26AED">
            <w:pPr>
              <w:jc w:val="left"/>
              <w:rPr>
                <w:sz w:val="16"/>
                <w:szCs w:val="16"/>
              </w:rPr>
            </w:pPr>
            <w:r>
              <w:rPr>
                <w:sz w:val="16"/>
                <w:szCs w:val="16"/>
              </w:rPr>
              <w:t>Benthos</w:t>
            </w:r>
          </w:p>
        </w:tc>
        <w:tc>
          <w:tcPr>
            <w:tcW w:w="0" w:type="auto"/>
          </w:tcPr>
          <w:p w14:paraId="104150AA" w14:textId="77777777" w:rsidR="000B4652" w:rsidRDefault="00F26AED">
            <w:pPr>
              <w:jc w:val="right"/>
              <w:rPr>
                <w:sz w:val="16"/>
                <w:szCs w:val="16"/>
              </w:rPr>
            </w:pPr>
            <w:r>
              <w:rPr>
                <w:sz w:val="16"/>
                <w:szCs w:val="16"/>
              </w:rPr>
              <w:t>50.0</w:t>
            </w:r>
          </w:p>
        </w:tc>
        <w:tc>
          <w:tcPr>
            <w:tcW w:w="0" w:type="auto"/>
          </w:tcPr>
          <w:p w14:paraId="104150AB" w14:textId="77777777" w:rsidR="000B4652" w:rsidRDefault="00F26AED">
            <w:pPr>
              <w:jc w:val="right"/>
              <w:rPr>
                <w:sz w:val="16"/>
                <w:szCs w:val="16"/>
              </w:rPr>
            </w:pPr>
            <w:r>
              <w:rPr>
                <w:sz w:val="16"/>
                <w:szCs w:val="16"/>
              </w:rPr>
              <w:t>51.9</w:t>
            </w:r>
          </w:p>
        </w:tc>
        <w:tc>
          <w:tcPr>
            <w:tcW w:w="0" w:type="auto"/>
          </w:tcPr>
          <w:p w14:paraId="104150AC" w14:textId="77777777" w:rsidR="000B4652" w:rsidRDefault="00F26AED">
            <w:pPr>
              <w:jc w:val="right"/>
              <w:rPr>
                <w:sz w:val="16"/>
                <w:szCs w:val="16"/>
              </w:rPr>
            </w:pPr>
            <w:r>
              <w:rPr>
                <w:sz w:val="16"/>
                <w:szCs w:val="16"/>
              </w:rPr>
              <w:t>53.3</w:t>
            </w:r>
          </w:p>
        </w:tc>
        <w:tc>
          <w:tcPr>
            <w:tcW w:w="0" w:type="auto"/>
          </w:tcPr>
          <w:p w14:paraId="104150AD" w14:textId="77777777" w:rsidR="000B4652" w:rsidRDefault="00F26AED">
            <w:pPr>
              <w:jc w:val="right"/>
              <w:rPr>
                <w:sz w:val="16"/>
                <w:szCs w:val="16"/>
              </w:rPr>
            </w:pPr>
            <w:r>
              <w:rPr>
                <w:sz w:val="16"/>
                <w:szCs w:val="16"/>
              </w:rPr>
              <w:t>0</w:t>
            </w:r>
          </w:p>
        </w:tc>
        <w:tc>
          <w:tcPr>
            <w:tcW w:w="0" w:type="auto"/>
          </w:tcPr>
          <w:p w14:paraId="104150AE" w14:textId="77777777" w:rsidR="000B4652" w:rsidRDefault="00F26AED">
            <w:pPr>
              <w:jc w:val="right"/>
              <w:rPr>
                <w:sz w:val="16"/>
                <w:szCs w:val="16"/>
              </w:rPr>
            </w:pPr>
            <w:r>
              <w:rPr>
                <w:sz w:val="16"/>
                <w:szCs w:val="16"/>
              </w:rPr>
              <w:t>180</w:t>
            </w:r>
          </w:p>
        </w:tc>
        <w:tc>
          <w:tcPr>
            <w:tcW w:w="0" w:type="auto"/>
          </w:tcPr>
          <w:p w14:paraId="104150AF" w14:textId="77777777" w:rsidR="000B4652" w:rsidRDefault="00F26AED">
            <w:pPr>
              <w:jc w:val="right"/>
              <w:rPr>
                <w:sz w:val="16"/>
                <w:szCs w:val="16"/>
              </w:rPr>
            </w:pPr>
            <w:r>
              <w:rPr>
                <w:sz w:val="16"/>
                <w:szCs w:val="16"/>
              </w:rPr>
              <w:t>0.000</w:t>
            </w:r>
          </w:p>
        </w:tc>
      </w:tr>
      <w:tr w:rsidR="000B4652" w14:paraId="104150BA" w14:textId="77777777">
        <w:trPr>
          <w:jc w:val="center"/>
        </w:trPr>
        <w:tc>
          <w:tcPr>
            <w:tcW w:w="0" w:type="auto"/>
          </w:tcPr>
          <w:p w14:paraId="104150B1" w14:textId="77777777" w:rsidR="000B4652" w:rsidRDefault="00F26AED">
            <w:pPr>
              <w:jc w:val="left"/>
              <w:rPr>
                <w:sz w:val="16"/>
                <w:szCs w:val="16"/>
              </w:rPr>
            </w:pPr>
            <w:r>
              <w:rPr>
                <w:sz w:val="16"/>
                <w:szCs w:val="16"/>
              </w:rPr>
              <w:t>PNIS</w:t>
            </w:r>
          </w:p>
        </w:tc>
        <w:tc>
          <w:tcPr>
            <w:tcW w:w="0" w:type="auto"/>
          </w:tcPr>
          <w:p w14:paraId="104150B2" w14:textId="77777777" w:rsidR="000B4652" w:rsidRDefault="00F26AED">
            <w:pPr>
              <w:jc w:val="left"/>
              <w:rPr>
                <w:i/>
                <w:iCs/>
                <w:sz w:val="16"/>
                <w:szCs w:val="16"/>
              </w:rPr>
            </w:pPr>
            <w:proofErr w:type="spellStart"/>
            <w:r>
              <w:rPr>
                <w:i/>
                <w:iCs/>
                <w:sz w:val="16"/>
                <w:szCs w:val="16"/>
              </w:rPr>
              <w:t>Ilyodrilus</w:t>
            </w:r>
            <w:proofErr w:type="spellEnd"/>
            <w:r>
              <w:rPr>
                <w:i/>
                <w:iCs/>
                <w:sz w:val="16"/>
                <w:szCs w:val="16"/>
              </w:rPr>
              <w:t xml:space="preserve"> </w:t>
            </w:r>
            <w:proofErr w:type="spellStart"/>
            <w:r>
              <w:rPr>
                <w:i/>
                <w:iCs/>
                <w:sz w:val="16"/>
                <w:szCs w:val="16"/>
              </w:rPr>
              <w:t>vejdovskyi</w:t>
            </w:r>
            <w:proofErr w:type="spellEnd"/>
          </w:p>
        </w:tc>
        <w:tc>
          <w:tcPr>
            <w:tcW w:w="0" w:type="auto"/>
          </w:tcPr>
          <w:p w14:paraId="104150B3" w14:textId="77777777" w:rsidR="000B4652" w:rsidRDefault="00F26AED">
            <w:pPr>
              <w:jc w:val="left"/>
              <w:rPr>
                <w:sz w:val="16"/>
                <w:szCs w:val="16"/>
              </w:rPr>
            </w:pPr>
            <w:r>
              <w:rPr>
                <w:sz w:val="16"/>
                <w:szCs w:val="16"/>
              </w:rPr>
              <w:t>Benthos</w:t>
            </w:r>
          </w:p>
        </w:tc>
        <w:tc>
          <w:tcPr>
            <w:tcW w:w="0" w:type="auto"/>
          </w:tcPr>
          <w:p w14:paraId="104150B4" w14:textId="77777777" w:rsidR="000B4652" w:rsidRDefault="00F26AED">
            <w:pPr>
              <w:jc w:val="right"/>
              <w:rPr>
                <w:sz w:val="16"/>
                <w:szCs w:val="16"/>
              </w:rPr>
            </w:pPr>
            <w:r>
              <w:rPr>
                <w:sz w:val="16"/>
                <w:szCs w:val="16"/>
              </w:rPr>
              <w:t>44.4</w:t>
            </w:r>
          </w:p>
        </w:tc>
        <w:tc>
          <w:tcPr>
            <w:tcW w:w="0" w:type="auto"/>
          </w:tcPr>
          <w:p w14:paraId="104150B5" w14:textId="77777777" w:rsidR="000B4652" w:rsidRDefault="00F26AED">
            <w:pPr>
              <w:jc w:val="right"/>
              <w:rPr>
                <w:sz w:val="16"/>
                <w:szCs w:val="16"/>
              </w:rPr>
            </w:pPr>
            <w:r>
              <w:rPr>
                <w:sz w:val="16"/>
                <w:szCs w:val="16"/>
              </w:rPr>
              <w:t>46.1</w:t>
            </w:r>
          </w:p>
        </w:tc>
        <w:tc>
          <w:tcPr>
            <w:tcW w:w="0" w:type="auto"/>
          </w:tcPr>
          <w:p w14:paraId="104150B6" w14:textId="77777777" w:rsidR="000B4652" w:rsidRDefault="00F26AED">
            <w:pPr>
              <w:jc w:val="right"/>
              <w:rPr>
                <w:sz w:val="16"/>
                <w:szCs w:val="16"/>
              </w:rPr>
            </w:pPr>
            <w:r>
              <w:rPr>
                <w:sz w:val="16"/>
                <w:szCs w:val="16"/>
              </w:rPr>
              <w:t>52.3</w:t>
            </w:r>
          </w:p>
        </w:tc>
        <w:tc>
          <w:tcPr>
            <w:tcW w:w="0" w:type="auto"/>
          </w:tcPr>
          <w:p w14:paraId="104150B7" w14:textId="77777777" w:rsidR="000B4652" w:rsidRDefault="00F26AED">
            <w:pPr>
              <w:jc w:val="right"/>
              <w:rPr>
                <w:sz w:val="16"/>
                <w:szCs w:val="16"/>
              </w:rPr>
            </w:pPr>
            <w:r>
              <w:rPr>
                <w:sz w:val="16"/>
                <w:szCs w:val="16"/>
              </w:rPr>
              <w:t>0</w:t>
            </w:r>
          </w:p>
        </w:tc>
        <w:tc>
          <w:tcPr>
            <w:tcW w:w="0" w:type="auto"/>
          </w:tcPr>
          <w:p w14:paraId="104150B8" w14:textId="77777777" w:rsidR="000B4652" w:rsidRDefault="00F26AED">
            <w:pPr>
              <w:jc w:val="right"/>
              <w:rPr>
                <w:sz w:val="16"/>
                <w:szCs w:val="16"/>
              </w:rPr>
            </w:pPr>
            <w:r>
              <w:rPr>
                <w:sz w:val="16"/>
                <w:szCs w:val="16"/>
              </w:rPr>
              <w:t>6</w:t>
            </w:r>
          </w:p>
        </w:tc>
        <w:tc>
          <w:tcPr>
            <w:tcW w:w="0" w:type="auto"/>
          </w:tcPr>
          <w:p w14:paraId="104150B9" w14:textId="77777777" w:rsidR="000B4652" w:rsidRDefault="00F26AED">
            <w:pPr>
              <w:jc w:val="right"/>
              <w:rPr>
                <w:sz w:val="16"/>
                <w:szCs w:val="16"/>
              </w:rPr>
            </w:pPr>
            <w:r>
              <w:rPr>
                <w:sz w:val="16"/>
                <w:szCs w:val="16"/>
              </w:rPr>
              <w:t>0.000</w:t>
            </w:r>
          </w:p>
        </w:tc>
      </w:tr>
      <w:tr w:rsidR="000B4652" w14:paraId="104150C4" w14:textId="77777777">
        <w:trPr>
          <w:jc w:val="center"/>
        </w:trPr>
        <w:tc>
          <w:tcPr>
            <w:tcW w:w="0" w:type="auto"/>
          </w:tcPr>
          <w:p w14:paraId="104150BB" w14:textId="77777777" w:rsidR="000B4652" w:rsidRDefault="00F26AED">
            <w:pPr>
              <w:jc w:val="left"/>
              <w:rPr>
                <w:sz w:val="16"/>
                <w:szCs w:val="16"/>
              </w:rPr>
            </w:pPr>
            <w:r>
              <w:rPr>
                <w:sz w:val="16"/>
                <w:szCs w:val="16"/>
              </w:rPr>
              <w:t>PNIS</w:t>
            </w:r>
          </w:p>
        </w:tc>
        <w:tc>
          <w:tcPr>
            <w:tcW w:w="0" w:type="auto"/>
          </w:tcPr>
          <w:p w14:paraId="104150BC" w14:textId="77777777" w:rsidR="000B4652" w:rsidRDefault="00F26AED">
            <w:pPr>
              <w:jc w:val="left"/>
              <w:rPr>
                <w:i/>
                <w:iCs/>
                <w:sz w:val="16"/>
                <w:szCs w:val="16"/>
              </w:rPr>
            </w:pPr>
            <w:proofErr w:type="spellStart"/>
            <w:r>
              <w:rPr>
                <w:i/>
                <w:iCs/>
                <w:sz w:val="16"/>
                <w:szCs w:val="16"/>
              </w:rPr>
              <w:t>Molgula</w:t>
            </w:r>
            <w:proofErr w:type="spellEnd"/>
            <w:r>
              <w:rPr>
                <w:i/>
                <w:iCs/>
                <w:sz w:val="16"/>
                <w:szCs w:val="16"/>
              </w:rPr>
              <w:t xml:space="preserve"> </w:t>
            </w:r>
            <w:proofErr w:type="spellStart"/>
            <w:r>
              <w:rPr>
                <w:i/>
                <w:iCs/>
                <w:sz w:val="16"/>
                <w:szCs w:val="16"/>
              </w:rPr>
              <w:t>manhattensis</w:t>
            </w:r>
            <w:proofErr w:type="spellEnd"/>
          </w:p>
        </w:tc>
        <w:tc>
          <w:tcPr>
            <w:tcW w:w="0" w:type="auto"/>
          </w:tcPr>
          <w:p w14:paraId="104150BD" w14:textId="77777777" w:rsidR="000B4652" w:rsidRDefault="00F26AED">
            <w:pPr>
              <w:jc w:val="left"/>
              <w:rPr>
                <w:sz w:val="16"/>
                <w:szCs w:val="16"/>
              </w:rPr>
            </w:pPr>
            <w:r>
              <w:rPr>
                <w:sz w:val="16"/>
                <w:szCs w:val="16"/>
              </w:rPr>
              <w:t>Benthos</w:t>
            </w:r>
          </w:p>
        </w:tc>
        <w:tc>
          <w:tcPr>
            <w:tcW w:w="0" w:type="auto"/>
          </w:tcPr>
          <w:p w14:paraId="104150BE" w14:textId="77777777" w:rsidR="000B4652" w:rsidRDefault="00F26AED">
            <w:pPr>
              <w:jc w:val="right"/>
              <w:rPr>
                <w:sz w:val="16"/>
                <w:szCs w:val="16"/>
              </w:rPr>
            </w:pPr>
            <w:r>
              <w:rPr>
                <w:sz w:val="16"/>
                <w:szCs w:val="16"/>
              </w:rPr>
              <w:t>31.1</w:t>
            </w:r>
          </w:p>
        </w:tc>
        <w:tc>
          <w:tcPr>
            <w:tcW w:w="0" w:type="auto"/>
          </w:tcPr>
          <w:p w14:paraId="104150BF" w14:textId="77777777" w:rsidR="000B4652" w:rsidRDefault="00F26AED">
            <w:pPr>
              <w:jc w:val="right"/>
              <w:rPr>
                <w:sz w:val="16"/>
                <w:szCs w:val="16"/>
              </w:rPr>
            </w:pPr>
            <w:r>
              <w:rPr>
                <w:sz w:val="16"/>
                <w:szCs w:val="16"/>
              </w:rPr>
              <w:t>51.2</w:t>
            </w:r>
          </w:p>
        </w:tc>
        <w:tc>
          <w:tcPr>
            <w:tcW w:w="0" w:type="auto"/>
          </w:tcPr>
          <w:p w14:paraId="104150C0" w14:textId="77777777" w:rsidR="000B4652" w:rsidRDefault="00F26AED">
            <w:pPr>
              <w:jc w:val="right"/>
              <w:rPr>
                <w:sz w:val="16"/>
                <w:szCs w:val="16"/>
              </w:rPr>
            </w:pPr>
            <w:r>
              <w:rPr>
                <w:sz w:val="16"/>
                <w:szCs w:val="16"/>
              </w:rPr>
              <w:t>57.7</w:t>
            </w:r>
          </w:p>
        </w:tc>
        <w:tc>
          <w:tcPr>
            <w:tcW w:w="0" w:type="auto"/>
          </w:tcPr>
          <w:p w14:paraId="104150C1" w14:textId="77777777" w:rsidR="000B4652" w:rsidRDefault="00F26AED">
            <w:pPr>
              <w:jc w:val="right"/>
              <w:rPr>
                <w:sz w:val="16"/>
                <w:szCs w:val="16"/>
              </w:rPr>
            </w:pPr>
            <w:r>
              <w:rPr>
                <w:sz w:val="16"/>
                <w:szCs w:val="16"/>
              </w:rPr>
              <w:t>0</w:t>
            </w:r>
          </w:p>
        </w:tc>
        <w:tc>
          <w:tcPr>
            <w:tcW w:w="0" w:type="auto"/>
          </w:tcPr>
          <w:p w14:paraId="104150C2" w14:textId="77777777" w:rsidR="000B4652" w:rsidRDefault="00F26AED">
            <w:pPr>
              <w:jc w:val="right"/>
              <w:rPr>
                <w:sz w:val="16"/>
                <w:szCs w:val="16"/>
              </w:rPr>
            </w:pPr>
            <w:r>
              <w:rPr>
                <w:sz w:val="16"/>
                <w:szCs w:val="16"/>
              </w:rPr>
              <w:t>1037</w:t>
            </w:r>
          </w:p>
        </w:tc>
        <w:tc>
          <w:tcPr>
            <w:tcW w:w="0" w:type="auto"/>
          </w:tcPr>
          <w:p w14:paraId="104150C3" w14:textId="77777777" w:rsidR="000B4652" w:rsidRDefault="00F26AED">
            <w:pPr>
              <w:jc w:val="right"/>
              <w:rPr>
                <w:sz w:val="16"/>
                <w:szCs w:val="16"/>
              </w:rPr>
            </w:pPr>
            <w:r>
              <w:rPr>
                <w:sz w:val="16"/>
                <w:szCs w:val="16"/>
              </w:rPr>
              <w:t>0.000</w:t>
            </w:r>
          </w:p>
        </w:tc>
      </w:tr>
      <w:tr w:rsidR="000B4652" w14:paraId="104150CE" w14:textId="77777777">
        <w:trPr>
          <w:jc w:val="center"/>
        </w:trPr>
        <w:tc>
          <w:tcPr>
            <w:tcW w:w="0" w:type="auto"/>
          </w:tcPr>
          <w:p w14:paraId="104150C5" w14:textId="77777777" w:rsidR="000B4652" w:rsidRDefault="00F26AED">
            <w:pPr>
              <w:jc w:val="left"/>
              <w:rPr>
                <w:sz w:val="16"/>
                <w:szCs w:val="16"/>
              </w:rPr>
            </w:pPr>
            <w:r>
              <w:rPr>
                <w:sz w:val="16"/>
                <w:szCs w:val="16"/>
              </w:rPr>
              <w:t>PNIS</w:t>
            </w:r>
          </w:p>
        </w:tc>
        <w:tc>
          <w:tcPr>
            <w:tcW w:w="0" w:type="auto"/>
          </w:tcPr>
          <w:p w14:paraId="104150C6" w14:textId="77777777" w:rsidR="000B4652" w:rsidRDefault="00F26AED">
            <w:pPr>
              <w:jc w:val="left"/>
              <w:rPr>
                <w:i/>
                <w:iCs/>
                <w:sz w:val="16"/>
                <w:szCs w:val="16"/>
              </w:rPr>
            </w:pPr>
            <w:proofErr w:type="spellStart"/>
            <w:r>
              <w:rPr>
                <w:i/>
                <w:iCs/>
                <w:sz w:val="16"/>
                <w:szCs w:val="16"/>
              </w:rPr>
              <w:t>Monocorophium</w:t>
            </w:r>
            <w:proofErr w:type="spellEnd"/>
            <w:r>
              <w:rPr>
                <w:i/>
                <w:iCs/>
                <w:sz w:val="16"/>
                <w:szCs w:val="16"/>
              </w:rPr>
              <w:t xml:space="preserve"> </w:t>
            </w:r>
            <w:proofErr w:type="spellStart"/>
            <w:r>
              <w:rPr>
                <w:i/>
                <w:iCs/>
                <w:sz w:val="16"/>
                <w:szCs w:val="16"/>
              </w:rPr>
              <w:t>acherusicum</w:t>
            </w:r>
            <w:proofErr w:type="spellEnd"/>
          </w:p>
        </w:tc>
        <w:tc>
          <w:tcPr>
            <w:tcW w:w="0" w:type="auto"/>
          </w:tcPr>
          <w:p w14:paraId="104150C7" w14:textId="77777777" w:rsidR="000B4652" w:rsidRDefault="00F26AED">
            <w:pPr>
              <w:jc w:val="left"/>
              <w:rPr>
                <w:sz w:val="16"/>
                <w:szCs w:val="16"/>
              </w:rPr>
            </w:pPr>
            <w:r>
              <w:rPr>
                <w:sz w:val="16"/>
                <w:szCs w:val="16"/>
              </w:rPr>
              <w:t>Benthos</w:t>
            </w:r>
          </w:p>
        </w:tc>
        <w:tc>
          <w:tcPr>
            <w:tcW w:w="0" w:type="auto"/>
          </w:tcPr>
          <w:p w14:paraId="104150C8" w14:textId="77777777" w:rsidR="000B4652" w:rsidRDefault="00F26AED">
            <w:pPr>
              <w:jc w:val="right"/>
              <w:rPr>
                <w:sz w:val="16"/>
                <w:szCs w:val="16"/>
              </w:rPr>
            </w:pPr>
            <w:r>
              <w:rPr>
                <w:sz w:val="16"/>
                <w:szCs w:val="16"/>
              </w:rPr>
              <w:t>-38.0</w:t>
            </w:r>
          </w:p>
        </w:tc>
        <w:tc>
          <w:tcPr>
            <w:tcW w:w="0" w:type="auto"/>
          </w:tcPr>
          <w:p w14:paraId="104150C9" w14:textId="77777777" w:rsidR="000B4652" w:rsidRDefault="00F26AED">
            <w:pPr>
              <w:jc w:val="right"/>
              <w:rPr>
                <w:sz w:val="16"/>
                <w:szCs w:val="16"/>
              </w:rPr>
            </w:pPr>
            <w:r>
              <w:rPr>
                <w:sz w:val="16"/>
                <w:szCs w:val="16"/>
              </w:rPr>
              <w:t>37.7</w:t>
            </w:r>
          </w:p>
        </w:tc>
        <w:tc>
          <w:tcPr>
            <w:tcW w:w="0" w:type="auto"/>
          </w:tcPr>
          <w:p w14:paraId="104150CA" w14:textId="77777777" w:rsidR="000B4652" w:rsidRDefault="00F26AED">
            <w:pPr>
              <w:jc w:val="right"/>
              <w:rPr>
                <w:sz w:val="16"/>
                <w:szCs w:val="16"/>
              </w:rPr>
            </w:pPr>
            <w:r>
              <w:rPr>
                <w:sz w:val="16"/>
                <w:szCs w:val="16"/>
              </w:rPr>
              <w:t>58.2</w:t>
            </w:r>
          </w:p>
        </w:tc>
        <w:tc>
          <w:tcPr>
            <w:tcW w:w="0" w:type="auto"/>
          </w:tcPr>
          <w:p w14:paraId="104150CB" w14:textId="77777777" w:rsidR="000B4652" w:rsidRDefault="00F26AED">
            <w:pPr>
              <w:jc w:val="right"/>
              <w:rPr>
                <w:sz w:val="16"/>
                <w:szCs w:val="16"/>
              </w:rPr>
            </w:pPr>
            <w:r>
              <w:rPr>
                <w:sz w:val="16"/>
                <w:szCs w:val="16"/>
              </w:rPr>
              <w:t>0</w:t>
            </w:r>
          </w:p>
        </w:tc>
        <w:tc>
          <w:tcPr>
            <w:tcW w:w="0" w:type="auto"/>
          </w:tcPr>
          <w:p w14:paraId="104150CC" w14:textId="77777777" w:rsidR="000B4652" w:rsidRDefault="00F26AED">
            <w:pPr>
              <w:jc w:val="right"/>
              <w:rPr>
                <w:sz w:val="16"/>
                <w:szCs w:val="16"/>
              </w:rPr>
            </w:pPr>
            <w:r>
              <w:rPr>
                <w:sz w:val="16"/>
                <w:szCs w:val="16"/>
              </w:rPr>
              <w:t>735</w:t>
            </w:r>
          </w:p>
        </w:tc>
        <w:tc>
          <w:tcPr>
            <w:tcW w:w="0" w:type="auto"/>
          </w:tcPr>
          <w:p w14:paraId="104150CD" w14:textId="77777777" w:rsidR="000B4652" w:rsidRDefault="00F26AED">
            <w:pPr>
              <w:jc w:val="right"/>
              <w:rPr>
                <w:sz w:val="16"/>
                <w:szCs w:val="16"/>
              </w:rPr>
            </w:pPr>
            <w:r>
              <w:rPr>
                <w:sz w:val="16"/>
                <w:szCs w:val="16"/>
              </w:rPr>
              <w:t>0.000</w:t>
            </w:r>
          </w:p>
        </w:tc>
      </w:tr>
      <w:tr w:rsidR="000B4652" w14:paraId="104150D8" w14:textId="77777777">
        <w:trPr>
          <w:jc w:val="center"/>
        </w:trPr>
        <w:tc>
          <w:tcPr>
            <w:tcW w:w="0" w:type="auto"/>
          </w:tcPr>
          <w:p w14:paraId="104150CF" w14:textId="77777777" w:rsidR="000B4652" w:rsidRDefault="00F26AED">
            <w:pPr>
              <w:jc w:val="left"/>
              <w:rPr>
                <w:sz w:val="16"/>
                <w:szCs w:val="16"/>
              </w:rPr>
            </w:pPr>
            <w:r>
              <w:rPr>
                <w:sz w:val="16"/>
                <w:szCs w:val="16"/>
              </w:rPr>
              <w:t>PNIS</w:t>
            </w:r>
          </w:p>
        </w:tc>
        <w:tc>
          <w:tcPr>
            <w:tcW w:w="0" w:type="auto"/>
          </w:tcPr>
          <w:p w14:paraId="104150D0" w14:textId="77777777" w:rsidR="000B4652" w:rsidRDefault="00F26AED">
            <w:pPr>
              <w:jc w:val="left"/>
              <w:rPr>
                <w:i/>
                <w:iCs/>
                <w:sz w:val="16"/>
                <w:szCs w:val="16"/>
              </w:rPr>
            </w:pPr>
            <w:proofErr w:type="spellStart"/>
            <w:r>
              <w:rPr>
                <w:i/>
                <w:iCs/>
                <w:sz w:val="16"/>
                <w:szCs w:val="16"/>
              </w:rPr>
              <w:t>Obesogammarus</w:t>
            </w:r>
            <w:proofErr w:type="spellEnd"/>
            <w:r>
              <w:rPr>
                <w:i/>
                <w:iCs/>
                <w:sz w:val="16"/>
                <w:szCs w:val="16"/>
              </w:rPr>
              <w:t xml:space="preserve"> </w:t>
            </w:r>
            <w:proofErr w:type="spellStart"/>
            <w:r>
              <w:rPr>
                <w:i/>
                <w:iCs/>
                <w:sz w:val="16"/>
                <w:szCs w:val="16"/>
              </w:rPr>
              <w:t>crassus</w:t>
            </w:r>
            <w:proofErr w:type="spellEnd"/>
          </w:p>
        </w:tc>
        <w:tc>
          <w:tcPr>
            <w:tcW w:w="0" w:type="auto"/>
          </w:tcPr>
          <w:p w14:paraId="104150D1" w14:textId="77777777" w:rsidR="000B4652" w:rsidRDefault="00F26AED">
            <w:pPr>
              <w:jc w:val="left"/>
              <w:rPr>
                <w:sz w:val="16"/>
                <w:szCs w:val="16"/>
              </w:rPr>
            </w:pPr>
            <w:r>
              <w:rPr>
                <w:sz w:val="16"/>
                <w:szCs w:val="16"/>
              </w:rPr>
              <w:t>Benthos</w:t>
            </w:r>
          </w:p>
        </w:tc>
        <w:tc>
          <w:tcPr>
            <w:tcW w:w="0" w:type="auto"/>
          </w:tcPr>
          <w:p w14:paraId="104150D2" w14:textId="77777777" w:rsidR="000B4652" w:rsidRDefault="00F26AED">
            <w:pPr>
              <w:jc w:val="right"/>
              <w:rPr>
                <w:sz w:val="16"/>
                <w:szCs w:val="16"/>
              </w:rPr>
            </w:pPr>
            <w:r>
              <w:rPr>
                <w:sz w:val="16"/>
                <w:szCs w:val="16"/>
              </w:rPr>
              <w:t>50.8</w:t>
            </w:r>
          </w:p>
        </w:tc>
        <w:tc>
          <w:tcPr>
            <w:tcW w:w="0" w:type="auto"/>
          </w:tcPr>
          <w:p w14:paraId="104150D3" w14:textId="77777777" w:rsidR="000B4652" w:rsidRDefault="00F26AED">
            <w:pPr>
              <w:jc w:val="right"/>
              <w:rPr>
                <w:sz w:val="16"/>
                <w:szCs w:val="16"/>
              </w:rPr>
            </w:pPr>
            <w:r>
              <w:rPr>
                <w:sz w:val="16"/>
                <w:szCs w:val="16"/>
              </w:rPr>
              <w:t>52.0</w:t>
            </w:r>
          </w:p>
        </w:tc>
        <w:tc>
          <w:tcPr>
            <w:tcW w:w="0" w:type="auto"/>
          </w:tcPr>
          <w:p w14:paraId="104150D4" w14:textId="77777777" w:rsidR="000B4652" w:rsidRDefault="00F26AED">
            <w:pPr>
              <w:jc w:val="right"/>
              <w:rPr>
                <w:sz w:val="16"/>
                <w:szCs w:val="16"/>
              </w:rPr>
            </w:pPr>
            <w:r>
              <w:rPr>
                <w:sz w:val="16"/>
                <w:szCs w:val="16"/>
              </w:rPr>
              <w:t>53.8</w:t>
            </w:r>
          </w:p>
        </w:tc>
        <w:tc>
          <w:tcPr>
            <w:tcW w:w="0" w:type="auto"/>
          </w:tcPr>
          <w:p w14:paraId="104150D5" w14:textId="77777777" w:rsidR="000B4652" w:rsidRDefault="00F26AED">
            <w:pPr>
              <w:jc w:val="right"/>
              <w:rPr>
                <w:sz w:val="16"/>
                <w:szCs w:val="16"/>
              </w:rPr>
            </w:pPr>
            <w:r>
              <w:rPr>
                <w:sz w:val="16"/>
                <w:szCs w:val="16"/>
              </w:rPr>
              <w:t>0</w:t>
            </w:r>
          </w:p>
        </w:tc>
        <w:tc>
          <w:tcPr>
            <w:tcW w:w="0" w:type="auto"/>
          </w:tcPr>
          <w:p w14:paraId="104150D6" w14:textId="77777777" w:rsidR="000B4652" w:rsidRDefault="00F26AED">
            <w:pPr>
              <w:jc w:val="right"/>
              <w:rPr>
                <w:sz w:val="16"/>
                <w:szCs w:val="16"/>
              </w:rPr>
            </w:pPr>
            <w:r>
              <w:rPr>
                <w:sz w:val="16"/>
                <w:szCs w:val="16"/>
              </w:rPr>
              <w:t>1</w:t>
            </w:r>
          </w:p>
        </w:tc>
        <w:tc>
          <w:tcPr>
            <w:tcW w:w="0" w:type="auto"/>
          </w:tcPr>
          <w:p w14:paraId="104150D7" w14:textId="77777777" w:rsidR="000B4652" w:rsidRDefault="00F26AED">
            <w:pPr>
              <w:jc w:val="right"/>
              <w:rPr>
                <w:sz w:val="16"/>
                <w:szCs w:val="16"/>
              </w:rPr>
            </w:pPr>
            <w:r>
              <w:rPr>
                <w:sz w:val="16"/>
                <w:szCs w:val="16"/>
              </w:rPr>
              <w:t>0.000</w:t>
            </w:r>
          </w:p>
        </w:tc>
      </w:tr>
      <w:tr w:rsidR="000B4652" w14:paraId="104150E2" w14:textId="77777777">
        <w:trPr>
          <w:jc w:val="center"/>
        </w:trPr>
        <w:tc>
          <w:tcPr>
            <w:tcW w:w="0" w:type="auto"/>
          </w:tcPr>
          <w:p w14:paraId="104150D9" w14:textId="77777777" w:rsidR="000B4652" w:rsidRDefault="00F26AED">
            <w:pPr>
              <w:jc w:val="left"/>
              <w:rPr>
                <w:sz w:val="16"/>
                <w:szCs w:val="16"/>
              </w:rPr>
            </w:pPr>
            <w:r>
              <w:rPr>
                <w:sz w:val="16"/>
                <w:szCs w:val="16"/>
              </w:rPr>
              <w:t>PNIS</w:t>
            </w:r>
          </w:p>
        </w:tc>
        <w:tc>
          <w:tcPr>
            <w:tcW w:w="0" w:type="auto"/>
          </w:tcPr>
          <w:p w14:paraId="104150DA" w14:textId="77777777" w:rsidR="000B4652" w:rsidRDefault="00F26AED">
            <w:pPr>
              <w:jc w:val="left"/>
              <w:rPr>
                <w:i/>
                <w:iCs/>
                <w:sz w:val="16"/>
                <w:szCs w:val="16"/>
              </w:rPr>
            </w:pPr>
            <w:proofErr w:type="spellStart"/>
            <w:r>
              <w:rPr>
                <w:i/>
                <w:iCs/>
                <w:sz w:val="16"/>
                <w:szCs w:val="16"/>
              </w:rPr>
              <w:t>Obesogammarus</w:t>
            </w:r>
            <w:proofErr w:type="spellEnd"/>
            <w:r>
              <w:rPr>
                <w:i/>
                <w:iCs/>
                <w:sz w:val="16"/>
                <w:szCs w:val="16"/>
              </w:rPr>
              <w:t xml:space="preserve"> </w:t>
            </w:r>
            <w:proofErr w:type="spellStart"/>
            <w:r>
              <w:rPr>
                <w:i/>
                <w:iCs/>
                <w:sz w:val="16"/>
                <w:szCs w:val="16"/>
              </w:rPr>
              <w:t>obesus</w:t>
            </w:r>
            <w:proofErr w:type="spellEnd"/>
          </w:p>
        </w:tc>
        <w:tc>
          <w:tcPr>
            <w:tcW w:w="0" w:type="auto"/>
          </w:tcPr>
          <w:p w14:paraId="104150DB" w14:textId="77777777" w:rsidR="000B4652" w:rsidRDefault="00F26AED">
            <w:pPr>
              <w:jc w:val="left"/>
              <w:rPr>
                <w:sz w:val="16"/>
                <w:szCs w:val="16"/>
              </w:rPr>
            </w:pPr>
            <w:r>
              <w:rPr>
                <w:sz w:val="16"/>
                <w:szCs w:val="16"/>
              </w:rPr>
              <w:t>Benthos</w:t>
            </w:r>
          </w:p>
        </w:tc>
        <w:tc>
          <w:tcPr>
            <w:tcW w:w="0" w:type="auto"/>
          </w:tcPr>
          <w:p w14:paraId="104150DC" w14:textId="77777777" w:rsidR="000B4652" w:rsidRDefault="00F26AED">
            <w:pPr>
              <w:jc w:val="right"/>
              <w:rPr>
                <w:sz w:val="16"/>
                <w:szCs w:val="16"/>
              </w:rPr>
            </w:pPr>
            <w:r>
              <w:rPr>
                <w:sz w:val="16"/>
                <w:szCs w:val="16"/>
              </w:rPr>
              <w:t>51.4</w:t>
            </w:r>
          </w:p>
        </w:tc>
        <w:tc>
          <w:tcPr>
            <w:tcW w:w="0" w:type="auto"/>
          </w:tcPr>
          <w:p w14:paraId="104150DD" w14:textId="77777777" w:rsidR="000B4652" w:rsidRDefault="00F26AED">
            <w:pPr>
              <w:jc w:val="right"/>
              <w:rPr>
                <w:sz w:val="16"/>
                <w:szCs w:val="16"/>
              </w:rPr>
            </w:pPr>
            <w:r>
              <w:rPr>
                <w:sz w:val="16"/>
                <w:szCs w:val="16"/>
              </w:rPr>
              <w:t>51.5</w:t>
            </w:r>
          </w:p>
        </w:tc>
        <w:tc>
          <w:tcPr>
            <w:tcW w:w="0" w:type="auto"/>
          </w:tcPr>
          <w:p w14:paraId="104150DE" w14:textId="77777777" w:rsidR="000B4652" w:rsidRDefault="00F26AED">
            <w:pPr>
              <w:jc w:val="right"/>
              <w:rPr>
                <w:sz w:val="16"/>
                <w:szCs w:val="16"/>
              </w:rPr>
            </w:pPr>
            <w:r>
              <w:rPr>
                <w:sz w:val="16"/>
                <w:szCs w:val="16"/>
              </w:rPr>
              <w:t>51.8</w:t>
            </w:r>
          </w:p>
        </w:tc>
        <w:tc>
          <w:tcPr>
            <w:tcW w:w="0" w:type="auto"/>
          </w:tcPr>
          <w:p w14:paraId="104150DF" w14:textId="77777777" w:rsidR="000B4652" w:rsidRDefault="000B4652">
            <w:pPr>
              <w:jc w:val="right"/>
              <w:rPr>
                <w:sz w:val="16"/>
                <w:szCs w:val="16"/>
              </w:rPr>
            </w:pPr>
          </w:p>
        </w:tc>
        <w:tc>
          <w:tcPr>
            <w:tcW w:w="0" w:type="auto"/>
          </w:tcPr>
          <w:p w14:paraId="104150E0" w14:textId="77777777" w:rsidR="000B4652" w:rsidRDefault="000B4652">
            <w:pPr>
              <w:jc w:val="right"/>
              <w:rPr>
                <w:sz w:val="16"/>
                <w:szCs w:val="16"/>
              </w:rPr>
            </w:pPr>
          </w:p>
        </w:tc>
        <w:tc>
          <w:tcPr>
            <w:tcW w:w="0" w:type="auto"/>
          </w:tcPr>
          <w:p w14:paraId="104150E1" w14:textId="77777777" w:rsidR="000B4652" w:rsidRDefault="000B4652">
            <w:pPr>
              <w:jc w:val="right"/>
              <w:rPr>
                <w:sz w:val="16"/>
                <w:szCs w:val="16"/>
              </w:rPr>
            </w:pPr>
          </w:p>
        </w:tc>
      </w:tr>
      <w:tr w:rsidR="000B4652" w14:paraId="104150EC" w14:textId="77777777">
        <w:trPr>
          <w:jc w:val="center"/>
        </w:trPr>
        <w:tc>
          <w:tcPr>
            <w:tcW w:w="0" w:type="auto"/>
          </w:tcPr>
          <w:p w14:paraId="104150E3" w14:textId="77777777" w:rsidR="000B4652" w:rsidRDefault="00F26AED">
            <w:pPr>
              <w:jc w:val="left"/>
              <w:rPr>
                <w:sz w:val="16"/>
                <w:szCs w:val="16"/>
              </w:rPr>
            </w:pPr>
            <w:r>
              <w:rPr>
                <w:sz w:val="16"/>
                <w:szCs w:val="16"/>
              </w:rPr>
              <w:t>PNIS</w:t>
            </w:r>
          </w:p>
        </w:tc>
        <w:tc>
          <w:tcPr>
            <w:tcW w:w="0" w:type="auto"/>
          </w:tcPr>
          <w:p w14:paraId="104150E4" w14:textId="77777777" w:rsidR="000B4652" w:rsidRDefault="00F26AED">
            <w:pPr>
              <w:jc w:val="left"/>
              <w:rPr>
                <w:i/>
                <w:iCs/>
                <w:sz w:val="16"/>
                <w:szCs w:val="16"/>
              </w:rPr>
            </w:pPr>
            <w:proofErr w:type="spellStart"/>
            <w:r>
              <w:rPr>
                <w:i/>
                <w:iCs/>
                <w:sz w:val="16"/>
                <w:szCs w:val="16"/>
              </w:rPr>
              <w:t>Oithona</w:t>
            </w:r>
            <w:proofErr w:type="spellEnd"/>
            <w:r>
              <w:rPr>
                <w:i/>
                <w:iCs/>
                <w:sz w:val="16"/>
                <w:szCs w:val="16"/>
              </w:rPr>
              <w:t xml:space="preserve"> </w:t>
            </w:r>
            <w:proofErr w:type="spellStart"/>
            <w:r>
              <w:rPr>
                <w:i/>
                <w:iCs/>
                <w:sz w:val="16"/>
                <w:szCs w:val="16"/>
              </w:rPr>
              <w:t>davisae</w:t>
            </w:r>
            <w:proofErr w:type="spellEnd"/>
          </w:p>
        </w:tc>
        <w:tc>
          <w:tcPr>
            <w:tcW w:w="0" w:type="auto"/>
          </w:tcPr>
          <w:p w14:paraId="104150E5" w14:textId="77777777" w:rsidR="000B4652" w:rsidRDefault="00F26AED">
            <w:pPr>
              <w:jc w:val="left"/>
              <w:rPr>
                <w:sz w:val="16"/>
                <w:szCs w:val="16"/>
              </w:rPr>
            </w:pPr>
            <w:r>
              <w:rPr>
                <w:sz w:val="16"/>
                <w:szCs w:val="16"/>
              </w:rPr>
              <w:t>Plankton</w:t>
            </w:r>
          </w:p>
        </w:tc>
        <w:tc>
          <w:tcPr>
            <w:tcW w:w="0" w:type="auto"/>
          </w:tcPr>
          <w:p w14:paraId="104150E6" w14:textId="77777777" w:rsidR="000B4652" w:rsidRDefault="00F26AED">
            <w:pPr>
              <w:jc w:val="right"/>
              <w:rPr>
                <w:sz w:val="16"/>
                <w:szCs w:val="16"/>
              </w:rPr>
            </w:pPr>
            <w:r>
              <w:rPr>
                <w:sz w:val="16"/>
                <w:szCs w:val="16"/>
              </w:rPr>
              <w:t>33.4</w:t>
            </w:r>
          </w:p>
        </w:tc>
        <w:tc>
          <w:tcPr>
            <w:tcW w:w="0" w:type="auto"/>
          </w:tcPr>
          <w:p w14:paraId="104150E7" w14:textId="77777777" w:rsidR="000B4652" w:rsidRDefault="00F26AED">
            <w:pPr>
              <w:jc w:val="right"/>
              <w:rPr>
                <w:sz w:val="16"/>
                <w:szCs w:val="16"/>
              </w:rPr>
            </w:pPr>
            <w:r>
              <w:rPr>
                <w:sz w:val="16"/>
                <w:szCs w:val="16"/>
              </w:rPr>
              <w:t>34.7</w:t>
            </w:r>
          </w:p>
        </w:tc>
        <w:tc>
          <w:tcPr>
            <w:tcW w:w="0" w:type="auto"/>
          </w:tcPr>
          <w:p w14:paraId="104150E8" w14:textId="77777777" w:rsidR="000B4652" w:rsidRDefault="00F26AED">
            <w:pPr>
              <w:jc w:val="right"/>
              <w:rPr>
                <w:sz w:val="16"/>
                <w:szCs w:val="16"/>
              </w:rPr>
            </w:pPr>
            <w:r>
              <w:rPr>
                <w:sz w:val="16"/>
                <w:szCs w:val="16"/>
              </w:rPr>
              <w:t>38.1</w:t>
            </w:r>
          </w:p>
        </w:tc>
        <w:tc>
          <w:tcPr>
            <w:tcW w:w="0" w:type="auto"/>
          </w:tcPr>
          <w:p w14:paraId="104150E9" w14:textId="77777777" w:rsidR="000B4652" w:rsidRDefault="00F26AED">
            <w:pPr>
              <w:jc w:val="right"/>
              <w:rPr>
                <w:sz w:val="16"/>
                <w:szCs w:val="16"/>
              </w:rPr>
            </w:pPr>
            <w:r>
              <w:rPr>
                <w:sz w:val="16"/>
                <w:szCs w:val="16"/>
              </w:rPr>
              <w:t>0</w:t>
            </w:r>
          </w:p>
        </w:tc>
        <w:tc>
          <w:tcPr>
            <w:tcW w:w="0" w:type="auto"/>
          </w:tcPr>
          <w:p w14:paraId="104150EA" w14:textId="77777777" w:rsidR="000B4652" w:rsidRDefault="00F26AED">
            <w:pPr>
              <w:jc w:val="right"/>
              <w:rPr>
                <w:sz w:val="16"/>
                <w:szCs w:val="16"/>
              </w:rPr>
            </w:pPr>
            <w:r>
              <w:rPr>
                <w:sz w:val="16"/>
                <w:szCs w:val="16"/>
              </w:rPr>
              <w:t>98</w:t>
            </w:r>
          </w:p>
        </w:tc>
        <w:tc>
          <w:tcPr>
            <w:tcW w:w="0" w:type="auto"/>
          </w:tcPr>
          <w:p w14:paraId="104150EB" w14:textId="77777777" w:rsidR="000B4652" w:rsidRDefault="00F26AED">
            <w:pPr>
              <w:jc w:val="right"/>
              <w:rPr>
                <w:sz w:val="16"/>
                <w:szCs w:val="16"/>
              </w:rPr>
            </w:pPr>
            <w:r>
              <w:rPr>
                <w:sz w:val="16"/>
                <w:szCs w:val="16"/>
              </w:rPr>
              <w:t>0.000</w:t>
            </w:r>
          </w:p>
        </w:tc>
      </w:tr>
      <w:tr w:rsidR="000B4652" w14:paraId="104150F6" w14:textId="77777777">
        <w:trPr>
          <w:jc w:val="center"/>
        </w:trPr>
        <w:tc>
          <w:tcPr>
            <w:tcW w:w="0" w:type="auto"/>
          </w:tcPr>
          <w:p w14:paraId="104150ED" w14:textId="77777777" w:rsidR="000B4652" w:rsidRDefault="00F26AED">
            <w:pPr>
              <w:jc w:val="left"/>
              <w:rPr>
                <w:sz w:val="16"/>
                <w:szCs w:val="16"/>
              </w:rPr>
            </w:pPr>
            <w:r>
              <w:rPr>
                <w:sz w:val="16"/>
                <w:szCs w:val="16"/>
              </w:rPr>
              <w:t>PNIS</w:t>
            </w:r>
          </w:p>
        </w:tc>
        <w:tc>
          <w:tcPr>
            <w:tcW w:w="0" w:type="auto"/>
          </w:tcPr>
          <w:p w14:paraId="104150EE" w14:textId="77777777" w:rsidR="000B4652" w:rsidRDefault="00F26AED">
            <w:pPr>
              <w:jc w:val="left"/>
              <w:rPr>
                <w:i/>
                <w:iCs/>
                <w:sz w:val="16"/>
                <w:szCs w:val="16"/>
              </w:rPr>
            </w:pPr>
            <w:r>
              <w:rPr>
                <w:i/>
                <w:iCs/>
                <w:sz w:val="16"/>
                <w:szCs w:val="16"/>
              </w:rPr>
              <w:t xml:space="preserve">Paralithodes </w:t>
            </w:r>
            <w:proofErr w:type="spellStart"/>
            <w:r>
              <w:rPr>
                <w:i/>
                <w:iCs/>
                <w:sz w:val="16"/>
                <w:szCs w:val="16"/>
              </w:rPr>
              <w:t>camtschaticus</w:t>
            </w:r>
            <w:proofErr w:type="spellEnd"/>
          </w:p>
        </w:tc>
        <w:tc>
          <w:tcPr>
            <w:tcW w:w="0" w:type="auto"/>
          </w:tcPr>
          <w:p w14:paraId="104150EF" w14:textId="77777777" w:rsidR="000B4652" w:rsidRDefault="00F26AED">
            <w:pPr>
              <w:jc w:val="left"/>
              <w:rPr>
                <w:sz w:val="16"/>
                <w:szCs w:val="16"/>
              </w:rPr>
            </w:pPr>
            <w:r>
              <w:rPr>
                <w:sz w:val="16"/>
                <w:szCs w:val="16"/>
              </w:rPr>
              <w:t>Benthos</w:t>
            </w:r>
          </w:p>
        </w:tc>
        <w:tc>
          <w:tcPr>
            <w:tcW w:w="0" w:type="auto"/>
          </w:tcPr>
          <w:p w14:paraId="104150F0" w14:textId="77777777" w:rsidR="000B4652" w:rsidRDefault="00F26AED">
            <w:pPr>
              <w:jc w:val="right"/>
              <w:rPr>
                <w:sz w:val="16"/>
                <w:szCs w:val="16"/>
              </w:rPr>
            </w:pPr>
            <w:r>
              <w:rPr>
                <w:sz w:val="16"/>
                <w:szCs w:val="16"/>
              </w:rPr>
              <w:t>31.2</w:t>
            </w:r>
          </w:p>
        </w:tc>
        <w:tc>
          <w:tcPr>
            <w:tcW w:w="0" w:type="auto"/>
          </w:tcPr>
          <w:p w14:paraId="104150F1" w14:textId="77777777" w:rsidR="000B4652" w:rsidRDefault="00F26AED">
            <w:pPr>
              <w:jc w:val="right"/>
              <w:rPr>
                <w:sz w:val="16"/>
                <w:szCs w:val="16"/>
              </w:rPr>
            </w:pPr>
            <w:r>
              <w:rPr>
                <w:sz w:val="16"/>
                <w:szCs w:val="16"/>
              </w:rPr>
              <w:t>58.3</w:t>
            </w:r>
          </w:p>
        </w:tc>
        <w:tc>
          <w:tcPr>
            <w:tcW w:w="0" w:type="auto"/>
          </w:tcPr>
          <w:p w14:paraId="104150F2" w14:textId="77777777" w:rsidR="000B4652" w:rsidRDefault="00F26AED">
            <w:pPr>
              <w:jc w:val="right"/>
              <w:rPr>
                <w:sz w:val="16"/>
                <w:szCs w:val="16"/>
              </w:rPr>
            </w:pPr>
            <w:r>
              <w:rPr>
                <w:sz w:val="16"/>
                <w:szCs w:val="16"/>
              </w:rPr>
              <w:t>70.6</w:t>
            </w:r>
          </w:p>
        </w:tc>
        <w:tc>
          <w:tcPr>
            <w:tcW w:w="0" w:type="auto"/>
          </w:tcPr>
          <w:p w14:paraId="104150F3" w14:textId="77777777" w:rsidR="000B4652" w:rsidRDefault="00F26AED">
            <w:pPr>
              <w:jc w:val="right"/>
              <w:rPr>
                <w:sz w:val="16"/>
                <w:szCs w:val="16"/>
              </w:rPr>
            </w:pPr>
            <w:r>
              <w:rPr>
                <w:sz w:val="16"/>
                <w:szCs w:val="16"/>
              </w:rPr>
              <w:t>0</w:t>
            </w:r>
          </w:p>
        </w:tc>
        <w:tc>
          <w:tcPr>
            <w:tcW w:w="0" w:type="auto"/>
          </w:tcPr>
          <w:p w14:paraId="104150F4" w14:textId="77777777" w:rsidR="000B4652" w:rsidRDefault="00F26AED">
            <w:pPr>
              <w:jc w:val="right"/>
              <w:rPr>
                <w:sz w:val="16"/>
                <w:szCs w:val="16"/>
              </w:rPr>
            </w:pPr>
            <w:r>
              <w:rPr>
                <w:sz w:val="16"/>
                <w:szCs w:val="16"/>
              </w:rPr>
              <w:t>107</w:t>
            </w:r>
          </w:p>
        </w:tc>
        <w:tc>
          <w:tcPr>
            <w:tcW w:w="0" w:type="auto"/>
          </w:tcPr>
          <w:p w14:paraId="104150F5" w14:textId="77777777" w:rsidR="000B4652" w:rsidRDefault="00F26AED">
            <w:pPr>
              <w:jc w:val="right"/>
              <w:rPr>
                <w:sz w:val="16"/>
                <w:szCs w:val="16"/>
              </w:rPr>
            </w:pPr>
            <w:r>
              <w:rPr>
                <w:sz w:val="16"/>
                <w:szCs w:val="16"/>
              </w:rPr>
              <w:t>0.000</w:t>
            </w:r>
          </w:p>
        </w:tc>
      </w:tr>
      <w:tr w:rsidR="000B4652" w14:paraId="10415100" w14:textId="77777777">
        <w:trPr>
          <w:jc w:val="center"/>
        </w:trPr>
        <w:tc>
          <w:tcPr>
            <w:tcW w:w="0" w:type="auto"/>
          </w:tcPr>
          <w:p w14:paraId="104150F7" w14:textId="77777777" w:rsidR="000B4652" w:rsidRDefault="00F26AED">
            <w:pPr>
              <w:jc w:val="left"/>
              <w:rPr>
                <w:sz w:val="16"/>
                <w:szCs w:val="16"/>
              </w:rPr>
            </w:pPr>
            <w:r>
              <w:rPr>
                <w:sz w:val="16"/>
                <w:szCs w:val="16"/>
              </w:rPr>
              <w:t>PNIS</w:t>
            </w:r>
          </w:p>
        </w:tc>
        <w:tc>
          <w:tcPr>
            <w:tcW w:w="0" w:type="auto"/>
          </w:tcPr>
          <w:p w14:paraId="104150F8" w14:textId="77777777" w:rsidR="000B4652" w:rsidRDefault="00F26AED">
            <w:pPr>
              <w:jc w:val="left"/>
              <w:rPr>
                <w:i/>
                <w:iCs/>
                <w:sz w:val="16"/>
                <w:szCs w:val="16"/>
              </w:rPr>
            </w:pPr>
            <w:proofErr w:type="spellStart"/>
            <w:r>
              <w:rPr>
                <w:i/>
                <w:iCs/>
                <w:sz w:val="16"/>
                <w:szCs w:val="16"/>
              </w:rPr>
              <w:t>Pontogammarus</w:t>
            </w:r>
            <w:proofErr w:type="spellEnd"/>
            <w:r>
              <w:rPr>
                <w:i/>
                <w:iCs/>
                <w:sz w:val="16"/>
                <w:szCs w:val="16"/>
              </w:rPr>
              <w:t xml:space="preserve"> </w:t>
            </w:r>
            <w:proofErr w:type="spellStart"/>
            <w:r>
              <w:rPr>
                <w:i/>
                <w:iCs/>
                <w:sz w:val="16"/>
                <w:szCs w:val="16"/>
              </w:rPr>
              <w:t>crassus</w:t>
            </w:r>
            <w:proofErr w:type="spellEnd"/>
          </w:p>
        </w:tc>
        <w:tc>
          <w:tcPr>
            <w:tcW w:w="0" w:type="auto"/>
          </w:tcPr>
          <w:p w14:paraId="104150F9" w14:textId="77777777" w:rsidR="000B4652" w:rsidRDefault="00F26AED">
            <w:pPr>
              <w:jc w:val="left"/>
              <w:rPr>
                <w:sz w:val="16"/>
                <w:szCs w:val="16"/>
              </w:rPr>
            </w:pPr>
            <w:r>
              <w:rPr>
                <w:sz w:val="16"/>
                <w:szCs w:val="16"/>
              </w:rPr>
              <w:t>Benthos</w:t>
            </w:r>
          </w:p>
        </w:tc>
        <w:tc>
          <w:tcPr>
            <w:tcW w:w="0" w:type="auto"/>
          </w:tcPr>
          <w:p w14:paraId="104150FA" w14:textId="77777777" w:rsidR="000B4652" w:rsidRDefault="00F26AED">
            <w:pPr>
              <w:jc w:val="right"/>
              <w:rPr>
                <w:sz w:val="16"/>
                <w:szCs w:val="16"/>
              </w:rPr>
            </w:pPr>
            <w:r>
              <w:rPr>
                <w:sz w:val="16"/>
                <w:szCs w:val="16"/>
              </w:rPr>
              <w:t>47.4</w:t>
            </w:r>
          </w:p>
        </w:tc>
        <w:tc>
          <w:tcPr>
            <w:tcW w:w="0" w:type="auto"/>
          </w:tcPr>
          <w:p w14:paraId="104150FB" w14:textId="77777777" w:rsidR="000B4652" w:rsidRDefault="00F26AED">
            <w:pPr>
              <w:jc w:val="right"/>
              <w:rPr>
                <w:sz w:val="16"/>
                <w:szCs w:val="16"/>
              </w:rPr>
            </w:pPr>
            <w:r>
              <w:rPr>
                <w:sz w:val="16"/>
                <w:szCs w:val="16"/>
              </w:rPr>
              <w:t>51.4</w:t>
            </w:r>
          </w:p>
        </w:tc>
        <w:tc>
          <w:tcPr>
            <w:tcW w:w="0" w:type="auto"/>
          </w:tcPr>
          <w:p w14:paraId="104150FC" w14:textId="77777777" w:rsidR="000B4652" w:rsidRDefault="00F26AED">
            <w:pPr>
              <w:jc w:val="right"/>
              <w:rPr>
                <w:sz w:val="16"/>
                <w:szCs w:val="16"/>
              </w:rPr>
            </w:pPr>
            <w:r>
              <w:rPr>
                <w:sz w:val="16"/>
                <w:szCs w:val="16"/>
              </w:rPr>
              <w:t>51.5</w:t>
            </w:r>
          </w:p>
        </w:tc>
        <w:tc>
          <w:tcPr>
            <w:tcW w:w="0" w:type="auto"/>
          </w:tcPr>
          <w:p w14:paraId="104150FD" w14:textId="77777777" w:rsidR="000B4652" w:rsidRDefault="00F26AED">
            <w:pPr>
              <w:jc w:val="right"/>
              <w:rPr>
                <w:sz w:val="16"/>
                <w:szCs w:val="16"/>
              </w:rPr>
            </w:pPr>
            <w:r>
              <w:rPr>
                <w:sz w:val="16"/>
                <w:szCs w:val="16"/>
              </w:rPr>
              <w:t>0</w:t>
            </w:r>
          </w:p>
        </w:tc>
        <w:tc>
          <w:tcPr>
            <w:tcW w:w="0" w:type="auto"/>
          </w:tcPr>
          <w:p w14:paraId="104150FE" w14:textId="77777777" w:rsidR="000B4652" w:rsidRDefault="00F26AED">
            <w:pPr>
              <w:jc w:val="right"/>
              <w:rPr>
                <w:sz w:val="16"/>
                <w:szCs w:val="16"/>
              </w:rPr>
            </w:pPr>
            <w:r>
              <w:rPr>
                <w:sz w:val="16"/>
                <w:szCs w:val="16"/>
              </w:rPr>
              <w:t>1</w:t>
            </w:r>
          </w:p>
        </w:tc>
        <w:tc>
          <w:tcPr>
            <w:tcW w:w="0" w:type="auto"/>
          </w:tcPr>
          <w:p w14:paraId="104150FF" w14:textId="77777777" w:rsidR="000B4652" w:rsidRDefault="00F26AED">
            <w:pPr>
              <w:jc w:val="right"/>
              <w:rPr>
                <w:sz w:val="16"/>
                <w:szCs w:val="16"/>
              </w:rPr>
            </w:pPr>
            <w:r>
              <w:rPr>
                <w:sz w:val="16"/>
                <w:szCs w:val="16"/>
              </w:rPr>
              <w:t>0.000</w:t>
            </w:r>
          </w:p>
        </w:tc>
      </w:tr>
      <w:tr w:rsidR="000B4652" w14:paraId="1041510A" w14:textId="77777777">
        <w:trPr>
          <w:jc w:val="center"/>
        </w:trPr>
        <w:tc>
          <w:tcPr>
            <w:tcW w:w="0" w:type="auto"/>
          </w:tcPr>
          <w:p w14:paraId="10415101" w14:textId="77777777" w:rsidR="000B4652" w:rsidRDefault="00F26AED">
            <w:pPr>
              <w:jc w:val="left"/>
              <w:rPr>
                <w:sz w:val="16"/>
                <w:szCs w:val="16"/>
              </w:rPr>
            </w:pPr>
            <w:r>
              <w:rPr>
                <w:sz w:val="16"/>
                <w:szCs w:val="16"/>
              </w:rPr>
              <w:t>PNIS</w:t>
            </w:r>
          </w:p>
        </w:tc>
        <w:tc>
          <w:tcPr>
            <w:tcW w:w="0" w:type="auto"/>
          </w:tcPr>
          <w:p w14:paraId="10415102" w14:textId="77777777" w:rsidR="000B4652" w:rsidRDefault="00F26AED">
            <w:pPr>
              <w:jc w:val="left"/>
              <w:rPr>
                <w:i/>
                <w:iCs/>
                <w:sz w:val="16"/>
                <w:szCs w:val="16"/>
              </w:rPr>
            </w:pPr>
            <w:r>
              <w:rPr>
                <w:i/>
                <w:iCs/>
                <w:sz w:val="16"/>
                <w:szCs w:val="16"/>
              </w:rPr>
              <w:t xml:space="preserve">Teredo </w:t>
            </w:r>
            <w:proofErr w:type="spellStart"/>
            <w:r>
              <w:rPr>
                <w:i/>
                <w:iCs/>
                <w:sz w:val="16"/>
                <w:szCs w:val="16"/>
              </w:rPr>
              <w:t>navalis</w:t>
            </w:r>
            <w:proofErr w:type="spellEnd"/>
          </w:p>
        </w:tc>
        <w:tc>
          <w:tcPr>
            <w:tcW w:w="0" w:type="auto"/>
          </w:tcPr>
          <w:p w14:paraId="10415103" w14:textId="77777777" w:rsidR="000B4652" w:rsidRDefault="00F26AED">
            <w:pPr>
              <w:jc w:val="left"/>
              <w:rPr>
                <w:sz w:val="16"/>
                <w:szCs w:val="16"/>
              </w:rPr>
            </w:pPr>
            <w:r>
              <w:rPr>
                <w:sz w:val="16"/>
                <w:szCs w:val="16"/>
              </w:rPr>
              <w:t>Benthos</w:t>
            </w:r>
          </w:p>
        </w:tc>
        <w:tc>
          <w:tcPr>
            <w:tcW w:w="0" w:type="auto"/>
          </w:tcPr>
          <w:p w14:paraId="10415104" w14:textId="77777777" w:rsidR="000B4652" w:rsidRDefault="00F26AED">
            <w:pPr>
              <w:jc w:val="right"/>
              <w:rPr>
                <w:sz w:val="16"/>
                <w:szCs w:val="16"/>
              </w:rPr>
            </w:pPr>
            <w:r>
              <w:rPr>
                <w:sz w:val="16"/>
                <w:szCs w:val="16"/>
              </w:rPr>
              <w:t>-35.2</w:t>
            </w:r>
          </w:p>
        </w:tc>
        <w:tc>
          <w:tcPr>
            <w:tcW w:w="0" w:type="auto"/>
          </w:tcPr>
          <w:p w14:paraId="10415105" w14:textId="77777777" w:rsidR="000B4652" w:rsidRDefault="00F26AED">
            <w:pPr>
              <w:jc w:val="right"/>
              <w:rPr>
                <w:sz w:val="16"/>
                <w:szCs w:val="16"/>
              </w:rPr>
            </w:pPr>
            <w:r>
              <w:rPr>
                <w:sz w:val="16"/>
                <w:szCs w:val="16"/>
              </w:rPr>
              <w:t>40.6</w:t>
            </w:r>
          </w:p>
        </w:tc>
        <w:tc>
          <w:tcPr>
            <w:tcW w:w="0" w:type="auto"/>
          </w:tcPr>
          <w:p w14:paraId="10415106" w14:textId="77777777" w:rsidR="000B4652" w:rsidRDefault="00F26AED">
            <w:pPr>
              <w:jc w:val="right"/>
              <w:rPr>
                <w:sz w:val="16"/>
                <w:szCs w:val="16"/>
              </w:rPr>
            </w:pPr>
            <w:r>
              <w:rPr>
                <w:sz w:val="16"/>
                <w:szCs w:val="16"/>
              </w:rPr>
              <w:t>58.9</w:t>
            </w:r>
          </w:p>
        </w:tc>
        <w:tc>
          <w:tcPr>
            <w:tcW w:w="0" w:type="auto"/>
          </w:tcPr>
          <w:p w14:paraId="10415107" w14:textId="77777777" w:rsidR="000B4652" w:rsidRDefault="00F26AED">
            <w:pPr>
              <w:jc w:val="right"/>
              <w:rPr>
                <w:sz w:val="16"/>
                <w:szCs w:val="16"/>
              </w:rPr>
            </w:pPr>
            <w:r>
              <w:rPr>
                <w:sz w:val="16"/>
                <w:szCs w:val="16"/>
              </w:rPr>
              <w:t>0</w:t>
            </w:r>
          </w:p>
        </w:tc>
        <w:tc>
          <w:tcPr>
            <w:tcW w:w="0" w:type="auto"/>
          </w:tcPr>
          <w:p w14:paraId="10415108" w14:textId="77777777" w:rsidR="000B4652" w:rsidRDefault="00F26AED">
            <w:pPr>
              <w:jc w:val="right"/>
              <w:rPr>
                <w:sz w:val="16"/>
                <w:szCs w:val="16"/>
              </w:rPr>
            </w:pPr>
            <w:r>
              <w:rPr>
                <w:sz w:val="16"/>
                <w:szCs w:val="16"/>
              </w:rPr>
              <w:t>326</w:t>
            </w:r>
          </w:p>
        </w:tc>
        <w:tc>
          <w:tcPr>
            <w:tcW w:w="0" w:type="auto"/>
          </w:tcPr>
          <w:p w14:paraId="10415109" w14:textId="77777777" w:rsidR="000B4652" w:rsidRDefault="00F26AED">
            <w:pPr>
              <w:jc w:val="right"/>
              <w:rPr>
                <w:sz w:val="16"/>
                <w:szCs w:val="16"/>
              </w:rPr>
            </w:pPr>
            <w:r>
              <w:rPr>
                <w:sz w:val="16"/>
                <w:szCs w:val="16"/>
              </w:rPr>
              <w:t>0.000</w:t>
            </w:r>
          </w:p>
        </w:tc>
      </w:tr>
      <w:tr w:rsidR="000B4652" w14:paraId="10415114" w14:textId="77777777">
        <w:trPr>
          <w:jc w:val="center"/>
        </w:trPr>
        <w:tc>
          <w:tcPr>
            <w:tcW w:w="0" w:type="auto"/>
          </w:tcPr>
          <w:p w14:paraId="1041510B" w14:textId="77777777" w:rsidR="000B4652" w:rsidRDefault="00F26AED">
            <w:pPr>
              <w:jc w:val="left"/>
              <w:rPr>
                <w:sz w:val="16"/>
                <w:szCs w:val="16"/>
              </w:rPr>
            </w:pPr>
            <w:r>
              <w:rPr>
                <w:sz w:val="16"/>
                <w:szCs w:val="16"/>
              </w:rPr>
              <w:t>PNIS</w:t>
            </w:r>
          </w:p>
        </w:tc>
        <w:tc>
          <w:tcPr>
            <w:tcW w:w="0" w:type="auto"/>
          </w:tcPr>
          <w:p w14:paraId="1041510C" w14:textId="77777777" w:rsidR="000B4652" w:rsidRDefault="00F26AED">
            <w:pPr>
              <w:jc w:val="left"/>
              <w:rPr>
                <w:i/>
                <w:iCs/>
                <w:sz w:val="16"/>
                <w:szCs w:val="16"/>
              </w:rPr>
            </w:pPr>
            <w:r>
              <w:rPr>
                <w:i/>
                <w:iCs/>
                <w:sz w:val="16"/>
                <w:szCs w:val="16"/>
              </w:rPr>
              <w:t xml:space="preserve">Tubifex </w:t>
            </w:r>
            <w:proofErr w:type="spellStart"/>
            <w:r>
              <w:rPr>
                <w:i/>
                <w:iCs/>
                <w:sz w:val="16"/>
                <w:szCs w:val="16"/>
              </w:rPr>
              <w:t>heuscheri</w:t>
            </w:r>
            <w:proofErr w:type="spellEnd"/>
          </w:p>
        </w:tc>
        <w:tc>
          <w:tcPr>
            <w:tcW w:w="0" w:type="auto"/>
          </w:tcPr>
          <w:p w14:paraId="1041510D" w14:textId="77777777" w:rsidR="000B4652" w:rsidRDefault="00F26AED">
            <w:pPr>
              <w:jc w:val="left"/>
              <w:rPr>
                <w:sz w:val="16"/>
                <w:szCs w:val="16"/>
              </w:rPr>
            </w:pPr>
            <w:r>
              <w:rPr>
                <w:sz w:val="16"/>
                <w:szCs w:val="16"/>
              </w:rPr>
              <w:t>Benthos</w:t>
            </w:r>
          </w:p>
        </w:tc>
        <w:tc>
          <w:tcPr>
            <w:tcW w:w="0" w:type="auto"/>
          </w:tcPr>
          <w:p w14:paraId="1041510E" w14:textId="77777777" w:rsidR="000B4652" w:rsidRDefault="00F26AED">
            <w:pPr>
              <w:jc w:val="right"/>
              <w:rPr>
                <w:sz w:val="16"/>
                <w:szCs w:val="16"/>
              </w:rPr>
            </w:pPr>
            <w:r>
              <w:rPr>
                <w:sz w:val="16"/>
                <w:szCs w:val="16"/>
              </w:rPr>
              <w:t>46.0</w:t>
            </w:r>
          </w:p>
        </w:tc>
        <w:tc>
          <w:tcPr>
            <w:tcW w:w="0" w:type="auto"/>
          </w:tcPr>
          <w:p w14:paraId="1041510F" w14:textId="77777777" w:rsidR="000B4652" w:rsidRDefault="00F26AED">
            <w:pPr>
              <w:jc w:val="right"/>
              <w:rPr>
                <w:sz w:val="16"/>
                <w:szCs w:val="16"/>
              </w:rPr>
            </w:pPr>
            <w:r>
              <w:rPr>
                <w:sz w:val="16"/>
                <w:szCs w:val="16"/>
              </w:rPr>
              <w:t>47.3</w:t>
            </w:r>
          </w:p>
        </w:tc>
        <w:tc>
          <w:tcPr>
            <w:tcW w:w="0" w:type="auto"/>
          </w:tcPr>
          <w:p w14:paraId="10415110" w14:textId="77777777" w:rsidR="000B4652" w:rsidRDefault="00F26AED">
            <w:pPr>
              <w:jc w:val="right"/>
              <w:rPr>
                <w:sz w:val="16"/>
                <w:szCs w:val="16"/>
              </w:rPr>
            </w:pPr>
            <w:r>
              <w:rPr>
                <w:sz w:val="16"/>
                <w:szCs w:val="16"/>
              </w:rPr>
              <w:t>47.4</w:t>
            </w:r>
          </w:p>
        </w:tc>
        <w:tc>
          <w:tcPr>
            <w:tcW w:w="0" w:type="auto"/>
          </w:tcPr>
          <w:p w14:paraId="10415111" w14:textId="77777777" w:rsidR="000B4652" w:rsidRDefault="00F26AED">
            <w:pPr>
              <w:jc w:val="right"/>
              <w:rPr>
                <w:sz w:val="16"/>
                <w:szCs w:val="16"/>
              </w:rPr>
            </w:pPr>
            <w:r>
              <w:rPr>
                <w:sz w:val="16"/>
                <w:szCs w:val="16"/>
              </w:rPr>
              <w:t>0</w:t>
            </w:r>
          </w:p>
        </w:tc>
        <w:tc>
          <w:tcPr>
            <w:tcW w:w="0" w:type="auto"/>
          </w:tcPr>
          <w:p w14:paraId="10415112" w14:textId="77777777" w:rsidR="000B4652" w:rsidRDefault="00F26AED">
            <w:pPr>
              <w:jc w:val="right"/>
              <w:rPr>
                <w:sz w:val="16"/>
                <w:szCs w:val="16"/>
              </w:rPr>
            </w:pPr>
            <w:r>
              <w:rPr>
                <w:sz w:val="16"/>
                <w:szCs w:val="16"/>
              </w:rPr>
              <w:t>1</w:t>
            </w:r>
          </w:p>
        </w:tc>
        <w:tc>
          <w:tcPr>
            <w:tcW w:w="0" w:type="auto"/>
          </w:tcPr>
          <w:p w14:paraId="10415113" w14:textId="77777777" w:rsidR="000B4652" w:rsidRDefault="00F26AED">
            <w:pPr>
              <w:jc w:val="right"/>
              <w:rPr>
                <w:sz w:val="16"/>
                <w:szCs w:val="16"/>
              </w:rPr>
            </w:pPr>
            <w:r>
              <w:rPr>
                <w:sz w:val="16"/>
                <w:szCs w:val="16"/>
              </w:rPr>
              <w:t>0.000</w:t>
            </w:r>
          </w:p>
        </w:tc>
      </w:tr>
    </w:tbl>
    <w:p w14:paraId="10415115" w14:textId="77777777" w:rsidR="000B4652" w:rsidRDefault="000B4652">
      <w:pPr>
        <w:pStyle w:val="BodyText"/>
      </w:pPr>
    </w:p>
    <w:p w14:paraId="10415116" w14:textId="77777777" w:rsidR="000B4652" w:rsidRDefault="00F26AED">
      <w:r>
        <w:t>In previous investigations on the problem of NIS (Final report…, 2021</w:t>
      </w:r>
      <w:r>
        <w:rPr>
          <w:rStyle w:val="FootnoteReference"/>
        </w:rPr>
        <w:footnoteReference w:id="61"/>
      </w:r>
      <w:r>
        <w:t xml:space="preserve">) three species of potential phytoplanktonic NIS were offered. </w:t>
      </w:r>
      <w:proofErr w:type="spellStart"/>
      <w:r>
        <w:rPr>
          <w:i/>
        </w:rPr>
        <w:t>Alexandrium</w:t>
      </w:r>
      <w:proofErr w:type="spellEnd"/>
      <w:r>
        <w:rPr>
          <w:i/>
        </w:rPr>
        <w:t xml:space="preserve"> </w:t>
      </w:r>
      <w:proofErr w:type="spellStart"/>
      <w:r>
        <w:rPr>
          <w:i/>
        </w:rPr>
        <w:t>minutum</w:t>
      </w:r>
      <w:proofErr w:type="spellEnd"/>
      <w:r>
        <w:t xml:space="preserve"> is nearshore marine dinoflagellate, found in coastal waters as north as the northern Scandinavian Peninsula. It does not enter freshened waters of the Baltic Sea. </w:t>
      </w:r>
      <w:proofErr w:type="spellStart"/>
      <w:r>
        <w:rPr>
          <w:i/>
        </w:rPr>
        <w:t>Gymnodinium</w:t>
      </w:r>
      <w:proofErr w:type="spellEnd"/>
      <w:r>
        <w:rPr>
          <w:i/>
        </w:rPr>
        <w:t xml:space="preserve"> </w:t>
      </w:r>
      <w:proofErr w:type="spellStart"/>
      <w:r>
        <w:rPr>
          <w:i/>
        </w:rPr>
        <w:t>catenatum</w:t>
      </w:r>
      <w:proofErr w:type="spellEnd"/>
      <w:r>
        <w:t xml:space="preserve"> is a widely distributed oceanic species, which has not been found northward from 62°N (GBIF, 2021). </w:t>
      </w:r>
      <w:proofErr w:type="spellStart"/>
      <w:r>
        <w:rPr>
          <w:i/>
        </w:rPr>
        <w:t>Didymosphenia</w:t>
      </w:r>
      <w:proofErr w:type="spellEnd"/>
      <w:r>
        <w:rPr>
          <w:i/>
        </w:rPr>
        <w:t xml:space="preserve"> geminate</w:t>
      </w:r>
      <w:r>
        <w:t xml:space="preserve"> is a freshwater species found in UK and Scandinavia (GBIF, 2021). There were no findings of this species in western Europe, where all European destination ports of LNG tankers traffic are situated. According to ecological characteristics of these species, invasion of this species in the Ob Estuary is hardly possible. </w:t>
      </w:r>
    </w:p>
    <w:p w14:paraId="10415117" w14:textId="77777777" w:rsidR="000B4652" w:rsidRDefault="00F26AED">
      <w:pPr>
        <w:pStyle w:val="BodyText"/>
      </w:pPr>
      <w:r>
        <w:t xml:space="preserve">In the same work 6 zooplanktonic species were expected as potential NIS. </w:t>
      </w:r>
      <w:proofErr w:type="spellStart"/>
      <w:r>
        <w:rPr>
          <w:i/>
        </w:rPr>
        <w:t>Cercopagis</w:t>
      </w:r>
      <w:proofErr w:type="spellEnd"/>
      <w:r>
        <w:rPr>
          <w:i/>
        </w:rPr>
        <w:t xml:space="preserve"> </w:t>
      </w:r>
      <w:proofErr w:type="spellStart"/>
      <w:r>
        <w:rPr>
          <w:i/>
        </w:rPr>
        <w:t>pengoi</w:t>
      </w:r>
      <w:proofErr w:type="spellEnd"/>
      <w:r>
        <w:t xml:space="preserve"> is a </w:t>
      </w:r>
      <w:proofErr w:type="spellStart"/>
      <w:r>
        <w:t>ponto-caspian</w:t>
      </w:r>
      <w:proofErr w:type="spellEnd"/>
      <w:r>
        <w:t xml:space="preserve"> species with native range including </w:t>
      </w:r>
      <w:proofErr w:type="spellStart"/>
      <w:r>
        <w:t>brakish</w:t>
      </w:r>
      <w:proofErr w:type="spellEnd"/>
      <w:r>
        <w:t xml:space="preserve">-water areas of the Black and Caspian Seas. Was introduced in the Baltic Sea (GBIF, 2021). However, there were no occurrences in the Western Europe estuaries and northward along western Norwegian and Kola peninsula coasts. </w:t>
      </w:r>
      <w:proofErr w:type="spellStart"/>
      <w:r>
        <w:rPr>
          <w:i/>
        </w:rPr>
        <w:t>Mnemiopsis</w:t>
      </w:r>
      <w:proofErr w:type="spellEnd"/>
      <w:r>
        <w:rPr>
          <w:i/>
        </w:rPr>
        <w:t xml:space="preserve"> </w:t>
      </w:r>
      <w:proofErr w:type="spellStart"/>
      <w:r>
        <w:rPr>
          <w:i/>
        </w:rPr>
        <w:t>leidyi</w:t>
      </w:r>
      <w:proofErr w:type="spellEnd"/>
      <w:r>
        <w:t xml:space="preserve"> is marine species with native range in the coastal waters off eastern coast of North America. In Europe it has not get north of 60°N (GBIF, 2021). </w:t>
      </w:r>
      <w:proofErr w:type="spellStart"/>
      <w:r>
        <w:rPr>
          <w:i/>
        </w:rPr>
        <w:t>Phyllorhiza</w:t>
      </w:r>
      <w:proofErr w:type="spellEnd"/>
      <w:r>
        <w:rPr>
          <w:i/>
        </w:rPr>
        <w:t xml:space="preserve"> punctate</w:t>
      </w:r>
      <w:r>
        <w:t xml:space="preserve"> is warm-water marine species found in Europe only in the Mediterranean Sea (GBIF, 2021). </w:t>
      </w:r>
      <w:proofErr w:type="spellStart"/>
      <w:r>
        <w:rPr>
          <w:i/>
        </w:rPr>
        <w:t>Pseudodiaptomus</w:t>
      </w:r>
      <w:proofErr w:type="spellEnd"/>
      <w:r>
        <w:rPr>
          <w:i/>
        </w:rPr>
        <w:t xml:space="preserve"> </w:t>
      </w:r>
      <w:proofErr w:type="spellStart"/>
      <w:r>
        <w:rPr>
          <w:i/>
        </w:rPr>
        <w:t>inopinus</w:t>
      </w:r>
      <w:proofErr w:type="spellEnd"/>
      <w:r>
        <w:t xml:space="preserve"> is Asiatic species, inhabiting waters to the east and south-east from China. </w:t>
      </w:r>
      <w:proofErr w:type="spellStart"/>
      <w:r>
        <w:rPr>
          <w:i/>
        </w:rPr>
        <w:t>Acartia</w:t>
      </w:r>
      <w:proofErr w:type="spellEnd"/>
      <w:r>
        <w:rPr>
          <w:i/>
        </w:rPr>
        <w:t xml:space="preserve"> </w:t>
      </w:r>
      <w:proofErr w:type="spellStart"/>
      <w:r>
        <w:rPr>
          <w:i/>
        </w:rPr>
        <w:t>tonsa</w:t>
      </w:r>
      <w:proofErr w:type="spellEnd"/>
      <w:r>
        <w:t xml:space="preserve"> is a marine species with tolerance to significant freshening widely distributed in the European waters, however, gets north of 60°N only in the Baltic Sea. </w:t>
      </w:r>
      <w:proofErr w:type="spellStart"/>
      <w:r>
        <w:t>Biogeografical</w:t>
      </w:r>
      <w:proofErr w:type="spellEnd"/>
      <w:r>
        <w:t xml:space="preserve"> and ecological characteristics of mentioned species do not allow expecting them as potential NIS in the Ob Estuary.</w:t>
      </w:r>
    </w:p>
    <w:p w14:paraId="10415118" w14:textId="77777777" w:rsidR="000B4652" w:rsidRDefault="00F26AED">
      <w:pPr>
        <w:pStyle w:val="BodyText"/>
      </w:pPr>
      <w:r>
        <w:t>To form a short list of PNIS, we removed those species for which the number of locations with the environmental parameters estimated was less than 100. In addition, species for which the estimated probability of invasion (</w:t>
      </w:r>
      <w:proofErr w:type="spellStart"/>
      <w:r>
        <w:t>P_inv</w:t>
      </w:r>
      <w:proofErr w:type="spellEnd"/>
      <w:r>
        <w:t>) was less than 5% were removed</w:t>
      </w:r>
      <w:commentRangeStart w:id="64"/>
      <w:r>
        <w:t>. In total, the short list of the most likely invaders included 9 benthic species:</w:t>
      </w:r>
      <w:r>
        <w:rPr>
          <w:i/>
          <w:iCs/>
        </w:rPr>
        <w:t xml:space="preserve"> </w:t>
      </w:r>
      <w:proofErr w:type="spellStart"/>
      <w:r>
        <w:rPr>
          <w:i/>
          <w:iCs/>
        </w:rPr>
        <w:t>Amphibalanus</w:t>
      </w:r>
      <w:proofErr w:type="spellEnd"/>
      <w:r>
        <w:rPr>
          <w:i/>
          <w:iCs/>
        </w:rPr>
        <w:t xml:space="preserve"> </w:t>
      </w:r>
      <w:proofErr w:type="spellStart"/>
      <w:r>
        <w:rPr>
          <w:i/>
          <w:iCs/>
        </w:rPr>
        <w:t>improvisus</w:t>
      </w:r>
      <w:proofErr w:type="spellEnd"/>
      <w:r>
        <w:rPr>
          <w:i/>
          <w:iCs/>
        </w:rPr>
        <w:t xml:space="preserve">, Gammarus </w:t>
      </w:r>
      <w:proofErr w:type="spellStart"/>
      <w:r>
        <w:rPr>
          <w:i/>
          <w:iCs/>
        </w:rPr>
        <w:t>tigrinus</w:t>
      </w:r>
      <w:proofErr w:type="spellEnd"/>
      <w:r>
        <w:rPr>
          <w:i/>
          <w:iCs/>
        </w:rPr>
        <w:t xml:space="preserve">, </w:t>
      </w:r>
      <w:proofErr w:type="spellStart"/>
      <w:r>
        <w:rPr>
          <w:i/>
          <w:iCs/>
        </w:rPr>
        <w:t>Dreissena</w:t>
      </w:r>
      <w:proofErr w:type="spellEnd"/>
      <w:r>
        <w:rPr>
          <w:i/>
          <w:iCs/>
        </w:rPr>
        <w:t xml:space="preserve"> polymorpha, </w:t>
      </w:r>
      <w:proofErr w:type="spellStart"/>
      <w:r>
        <w:rPr>
          <w:i/>
          <w:iCs/>
        </w:rPr>
        <w:t>Rhithropanopeus</w:t>
      </w:r>
      <w:proofErr w:type="spellEnd"/>
      <w:r>
        <w:rPr>
          <w:i/>
          <w:iCs/>
        </w:rPr>
        <w:t xml:space="preserve"> </w:t>
      </w:r>
      <w:proofErr w:type="spellStart"/>
      <w:r>
        <w:rPr>
          <w:i/>
          <w:iCs/>
        </w:rPr>
        <w:t>harrisii</w:t>
      </w:r>
      <w:proofErr w:type="spellEnd"/>
      <w:r>
        <w:rPr>
          <w:i/>
          <w:iCs/>
        </w:rPr>
        <w:t xml:space="preserve">, </w:t>
      </w:r>
      <w:proofErr w:type="spellStart"/>
      <w:r>
        <w:rPr>
          <w:i/>
          <w:iCs/>
        </w:rPr>
        <w:t>Potamopyrgus</w:t>
      </w:r>
      <w:proofErr w:type="spellEnd"/>
      <w:r>
        <w:rPr>
          <w:i/>
          <w:iCs/>
        </w:rPr>
        <w:t xml:space="preserve"> </w:t>
      </w:r>
      <w:proofErr w:type="spellStart"/>
      <w:r>
        <w:rPr>
          <w:i/>
          <w:iCs/>
        </w:rPr>
        <w:t>antipodarum</w:t>
      </w:r>
      <w:proofErr w:type="spellEnd"/>
      <w:r>
        <w:rPr>
          <w:i/>
          <w:iCs/>
        </w:rPr>
        <w:t xml:space="preserve">, Mya arenaria, </w:t>
      </w:r>
      <w:proofErr w:type="spellStart"/>
      <w:r>
        <w:rPr>
          <w:i/>
          <w:iCs/>
        </w:rPr>
        <w:t>Eriocheir</w:t>
      </w:r>
      <w:proofErr w:type="spellEnd"/>
      <w:r>
        <w:rPr>
          <w:i/>
          <w:iCs/>
        </w:rPr>
        <w:t xml:space="preserve"> sinensis, </w:t>
      </w:r>
      <w:proofErr w:type="spellStart"/>
      <w:r>
        <w:rPr>
          <w:i/>
          <w:iCs/>
        </w:rPr>
        <w:t>Acanthocyclops</w:t>
      </w:r>
      <w:proofErr w:type="spellEnd"/>
      <w:r>
        <w:rPr>
          <w:i/>
          <w:iCs/>
        </w:rPr>
        <w:t xml:space="preserve"> robustus</w:t>
      </w:r>
      <w:r>
        <w:t xml:space="preserve">. Short list of plankton </w:t>
      </w:r>
      <w:proofErr w:type="gramStart"/>
      <w:r>
        <w:t>include</w:t>
      </w:r>
      <w:proofErr w:type="gramEnd"/>
      <w:r>
        <w:t xml:space="preserve"> 3 species: </w:t>
      </w:r>
      <w:proofErr w:type="spellStart"/>
      <w:r>
        <w:rPr>
          <w:i/>
          <w:iCs/>
        </w:rPr>
        <w:t>Acartia</w:t>
      </w:r>
      <w:proofErr w:type="spellEnd"/>
      <w:r>
        <w:rPr>
          <w:i/>
          <w:iCs/>
        </w:rPr>
        <w:t xml:space="preserve"> </w:t>
      </w:r>
      <w:proofErr w:type="spellStart"/>
      <w:r>
        <w:rPr>
          <w:i/>
          <w:iCs/>
        </w:rPr>
        <w:t>bifilosa</w:t>
      </w:r>
      <w:proofErr w:type="spellEnd"/>
      <w:r>
        <w:rPr>
          <w:i/>
          <w:iCs/>
        </w:rPr>
        <w:t xml:space="preserve">, </w:t>
      </w:r>
      <w:proofErr w:type="spellStart"/>
      <w:r>
        <w:rPr>
          <w:i/>
          <w:iCs/>
        </w:rPr>
        <w:t>Prorocentrum</w:t>
      </w:r>
      <w:proofErr w:type="spellEnd"/>
      <w:r>
        <w:rPr>
          <w:i/>
          <w:iCs/>
        </w:rPr>
        <w:t xml:space="preserve"> </w:t>
      </w:r>
      <w:proofErr w:type="spellStart"/>
      <w:r>
        <w:rPr>
          <w:i/>
          <w:iCs/>
        </w:rPr>
        <w:t>cordatum</w:t>
      </w:r>
      <w:proofErr w:type="spellEnd"/>
      <w:r>
        <w:rPr>
          <w:i/>
          <w:iCs/>
        </w:rPr>
        <w:t xml:space="preserve">, </w:t>
      </w:r>
      <w:proofErr w:type="spellStart"/>
      <w:r>
        <w:rPr>
          <w:i/>
          <w:iCs/>
        </w:rPr>
        <w:t>Acanthocyclops</w:t>
      </w:r>
      <w:proofErr w:type="spellEnd"/>
      <w:r>
        <w:rPr>
          <w:i/>
          <w:iCs/>
        </w:rPr>
        <w:t xml:space="preserve"> robustus.</w:t>
      </w:r>
      <w:commentRangeEnd w:id="64"/>
      <w:r w:rsidR="00F6544C">
        <w:rPr>
          <w:rStyle w:val="CommentReference"/>
        </w:rPr>
        <w:commentReference w:id="64"/>
      </w:r>
      <w:r>
        <w:rPr>
          <w:i/>
          <w:iCs/>
        </w:rPr>
        <w:t xml:space="preserve"> </w:t>
      </w:r>
      <w:r>
        <w:t>Below is a description of them with an assessment of the possible consequences of the introduction of these species into the ecosystem of the Ob Estuary.</w:t>
      </w:r>
    </w:p>
    <w:p w14:paraId="10415119" w14:textId="77777777" w:rsidR="000B4652" w:rsidRDefault="00F26AED">
      <w:pPr>
        <w:pStyle w:val="BodyText"/>
      </w:pPr>
      <w:commentRangeStart w:id="65"/>
      <w:proofErr w:type="gramStart"/>
      <w:r>
        <w:lastRenderedPageBreak/>
        <w:t>Additionally</w:t>
      </w:r>
      <w:proofErr w:type="gramEnd"/>
      <w:r>
        <w:t xml:space="preserve"> we included in this short list polychaete from </w:t>
      </w:r>
      <w:proofErr w:type="spellStart"/>
      <w:r>
        <w:t>genues</w:t>
      </w:r>
      <w:proofErr w:type="spellEnd"/>
      <w:r>
        <w:t xml:space="preserve"> </w:t>
      </w:r>
      <w:proofErr w:type="spellStart"/>
      <w:r>
        <w:rPr>
          <w:i/>
          <w:iCs/>
        </w:rPr>
        <w:t>Marenzelleria</w:t>
      </w:r>
      <w:commentRangeEnd w:id="65"/>
      <w:proofErr w:type="spellEnd"/>
      <w:r w:rsidR="000E2516">
        <w:rPr>
          <w:rStyle w:val="CommentReference"/>
        </w:rPr>
        <w:commentReference w:id="65"/>
      </w:r>
      <w:r>
        <w:t>. This species complex is well known as active invader in the Baltic Sea (</w:t>
      </w:r>
      <w:proofErr w:type="spellStart"/>
      <w:r>
        <w:t>Maximov</w:t>
      </w:r>
      <w:proofErr w:type="spellEnd"/>
      <w:r>
        <w:t>, 2010; Kauppi et al. 2015)</w:t>
      </w:r>
      <w:r>
        <w:rPr>
          <w:rStyle w:val="FootnoteReference"/>
        </w:rPr>
        <w:footnoteReference w:id="62"/>
      </w:r>
      <w:r>
        <w:rPr>
          <w:lang w:val="en-US"/>
        </w:rPr>
        <w:t>.</w:t>
      </w:r>
      <w:r>
        <w:t xml:space="preserve"> The taxonomic status of this polychaetes in the Ob Estuary is doubt and it is highly possible that the presence of </w:t>
      </w:r>
      <w:proofErr w:type="spellStart"/>
      <w:r>
        <w:rPr>
          <w:i/>
          <w:iCs/>
        </w:rPr>
        <w:t>Marenzelleria</w:t>
      </w:r>
      <w:proofErr w:type="spellEnd"/>
      <w:r>
        <w:t xml:space="preserve"> sp. as “native” taxa</w:t>
      </w:r>
      <w:r>
        <w:rPr>
          <w:lang w:val="en-US"/>
        </w:rPr>
        <w:t xml:space="preserve"> (Final report…,2021)</w:t>
      </w:r>
      <w:r>
        <w:rPr>
          <w:rStyle w:val="FootnoteReference"/>
        </w:rPr>
        <w:footnoteReference w:id="63"/>
      </w:r>
      <w:r>
        <w:t xml:space="preserve"> reflects an initial stage of its invasion started after beginning of active exploitation of the area.</w:t>
      </w:r>
    </w:p>
    <w:p w14:paraId="1041511A" w14:textId="77777777" w:rsidR="000B4652" w:rsidRDefault="000B4652">
      <w:pPr>
        <w:pStyle w:val="BodyText"/>
      </w:pPr>
    </w:p>
    <w:p w14:paraId="1041511B" w14:textId="77777777" w:rsidR="000B4652" w:rsidRDefault="00F26AED">
      <w:pPr>
        <w:pStyle w:val="BodyText"/>
      </w:pPr>
      <w:r>
        <w:t xml:space="preserve">The severe conditions of the Gulf of Ob (an estuary with very cold water) </w:t>
      </w:r>
      <w:proofErr w:type="gramStart"/>
      <w:r>
        <w:t>are able to</w:t>
      </w:r>
      <w:proofErr w:type="gramEnd"/>
      <w:r>
        <w:t xml:space="preserve"> be potentially invaded only by a few </w:t>
      </w:r>
      <w:proofErr w:type="spellStart"/>
      <w:r>
        <w:t>hydrobionts</w:t>
      </w:r>
      <w:proofErr w:type="spellEnd"/>
      <w:r>
        <w:t xml:space="preserve">. Mostly benthic organisms whose ranges are shifted to the north are expected to be potential invaders. Only few planktonic species </w:t>
      </w:r>
      <w:proofErr w:type="gramStart"/>
      <w:r>
        <w:t>are capable of surviving</w:t>
      </w:r>
      <w:proofErr w:type="gramEnd"/>
      <w:r>
        <w:t xml:space="preserve"> under such severe conditions. Even most native zooplankton species, in their relation to two key hydrological factors (salinity and temperature), are rather related to marine pelagic communities and probably presented in the area due to inflow of marine waters from the Kara Sea.</w:t>
      </w:r>
    </w:p>
    <w:p w14:paraId="1041511C" w14:textId="77777777" w:rsidR="000B4652" w:rsidRDefault="00F26AED">
      <w:pPr>
        <w:pStyle w:val="BodyText"/>
      </w:pPr>
      <w:r>
        <w:br w:type="page"/>
      </w:r>
    </w:p>
    <w:p w14:paraId="1041511D" w14:textId="77777777" w:rsidR="000B4652" w:rsidRDefault="00F26AED">
      <w:pPr>
        <w:pStyle w:val="Heading3"/>
        <w:ind w:left="987"/>
      </w:pPr>
      <w:bookmarkStart w:id="66" w:name="_Toc1389138992"/>
      <w:bookmarkStart w:id="67" w:name="X086db5fd14d948beb2d080f5cd4524219549deb"/>
      <w:bookmarkEnd w:id="63"/>
      <w:r>
        <w:lastRenderedPageBreak/>
        <w:t xml:space="preserve">Description of most expected invasive marine invertebrate </w:t>
      </w:r>
      <w:commentRangeStart w:id="68"/>
      <w:r>
        <w:t>species</w:t>
      </w:r>
      <w:bookmarkEnd w:id="66"/>
      <w:commentRangeEnd w:id="68"/>
      <w:r w:rsidR="00D212EE">
        <w:rPr>
          <w:rStyle w:val="CommentReference"/>
          <w:rFonts w:eastAsiaTheme="minorEastAsia" w:cstheme="minorBidi"/>
          <w:bCs w:val="0"/>
          <w:i w:val="0"/>
        </w:rPr>
        <w:commentReference w:id="68"/>
      </w:r>
    </w:p>
    <w:p w14:paraId="1041511E" w14:textId="77777777" w:rsidR="000B4652" w:rsidRDefault="00F26AED">
      <w:pPr>
        <w:pStyle w:val="Heading5"/>
      </w:pPr>
      <w:bookmarkStart w:id="69" w:name="X7b29bd370cfb4ca47cf046fa124f386b81fb6d9"/>
      <w:bookmarkStart w:id="70" w:name="plankton"/>
      <w:proofErr w:type="spellStart"/>
      <w:r>
        <w:rPr>
          <w:i/>
          <w:iCs/>
        </w:rPr>
        <w:t>Prorocentrum</w:t>
      </w:r>
      <w:proofErr w:type="spellEnd"/>
      <w:r>
        <w:rPr>
          <w:i/>
          <w:iCs/>
        </w:rPr>
        <w:t xml:space="preserve"> </w:t>
      </w:r>
      <w:proofErr w:type="spellStart"/>
      <w:r>
        <w:rPr>
          <w:i/>
          <w:iCs/>
        </w:rPr>
        <w:t>cordatum</w:t>
      </w:r>
      <w:proofErr w:type="spellEnd"/>
      <w:r>
        <w:rPr>
          <w:i/>
          <w:iCs/>
        </w:rPr>
        <w:t xml:space="preserve"> (</w:t>
      </w:r>
      <w:proofErr w:type="spellStart"/>
      <w:r>
        <w:rPr>
          <w:i/>
          <w:iCs/>
        </w:rPr>
        <w:t>Ostenfeld</w:t>
      </w:r>
      <w:proofErr w:type="spellEnd"/>
      <w:r>
        <w:rPr>
          <w:i/>
          <w:iCs/>
        </w:rPr>
        <w:t xml:space="preserve">) </w:t>
      </w:r>
      <w:proofErr w:type="spellStart"/>
      <w:r>
        <w:rPr>
          <w:i/>
          <w:iCs/>
        </w:rPr>
        <w:t>J.</w:t>
      </w:r>
      <w:proofErr w:type="gramStart"/>
      <w:r>
        <w:rPr>
          <w:i/>
          <w:iCs/>
        </w:rPr>
        <w:t>D.Dodge</w:t>
      </w:r>
      <w:proofErr w:type="spellEnd"/>
      <w:proofErr w:type="gramEnd"/>
      <w:r>
        <w:rPr>
          <w:i/>
          <w:iCs/>
        </w:rPr>
        <w:t>, 1976</w:t>
      </w:r>
    </w:p>
    <w:p w14:paraId="1041511F" w14:textId="77777777" w:rsidR="000B4652" w:rsidRDefault="000B4652">
      <w:pPr>
        <w:rPr>
          <w:b/>
          <w:bCs/>
        </w:rPr>
        <w:sectPr w:rsidR="000B4652">
          <w:headerReference w:type="default" r:id="rId55"/>
          <w:pgSz w:w="11906" w:h="16838"/>
          <w:pgMar w:top="1134" w:right="851" w:bottom="1134" w:left="1418" w:header="357" w:footer="454" w:gutter="0"/>
          <w:cols w:space="708"/>
          <w:docGrid w:linePitch="360"/>
        </w:sectPr>
      </w:pPr>
    </w:p>
    <w:p w14:paraId="10415120" w14:textId="77777777" w:rsidR="000B4652" w:rsidRDefault="00F26AED">
      <w:proofErr w:type="spellStart"/>
      <w:proofErr w:type="gramStart"/>
      <w:r>
        <w:rPr>
          <w:b/>
          <w:bCs/>
        </w:rPr>
        <w:t>Phyllum:</w:t>
      </w:r>
      <w:r>
        <w:t>Myzozoa</w:t>
      </w:r>
      <w:proofErr w:type="spellEnd"/>
      <w:proofErr w:type="gramEnd"/>
      <w:r>
        <w:br/>
      </w:r>
      <w:proofErr w:type="spellStart"/>
      <w:r>
        <w:rPr>
          <w:b/>
          <w:bCs/>
        </w:rPr>
        <w:t>Class:</w:t>
      </w:r>
      <w:r>
        <w:t>Dinophyceae</w:t>
      </w:r>
      <w:proofErr w:type="spellEnd"/>
      <w:r>
        <w:br/>
      </w:r>
      <w:proofErr w:type="spellStart"/>
      <w:r>
        <w:rPr>
          <w:b/>
          <w:bCs/>
        </w:rPr>
        <w:t>Order:</w:t>
      </w:r>
      <w:r>
        <w:t>Prorocentrales</w:t>
      </w:r>
      <w:proofErr w:type="spellEnd"/>
      <w:r>
        <w:br/>
      </w:r>
      <w:r>
        <w:rPr>
          <w:b/>
          <w:bCs/>
        </w:rPr>
        <w:t>Family:</w:t>
      </w:r>
      <w:r>
        <w:t xml:space="preserve"> </w:t>
      </w:r>
      <w:proofErr w:type="spellStart"/>
      <w:r>
        <w:t>Prorocentraceae</w:t>
      </w:r>
      <w:proofErr w:type="spellEnd"/>
    </w:p>
    <w:p w14:paraId="10415121" w14:textId="77777777" w:rsidR="000B4652" w:rsidRDefault="000B4652"/>
    <w:p w14:paraId="10415122" w14:textId="77777777" w:rsidR="000B4652" w:rsidRDefault="000B4652"/>
    <w:p w14:paraId="10415123" w14:textId="77777777" w:rsidR="000B4652" w:rsidRDefault="00F26AED">
      <w:r>
        <w:rPr>
          <w:noProof/>
          <w:lang w:val="ru-RU" w:eastAsia="ru-RU"/>
        </w:rPr>
        <w:drawing>
          <wp:inline distT="0" distB="0" distL="114300" distR="114300" wp14:anchorId="1041535B" wp14:editId="1041535C">
            <wp:extent cx="1962150" cy="1187450"/>
            <wp:effectExtent l="0" t="0" r="0" b="1270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56"/>
                    <a:stretch>
                      <a:fillRect/>
                    </a:stretch>
                  </pic:blipFill>
                  <pic:spPr>
                    <a:xfrm>
                      <a:off x="0" y="0"/>
                      <a:ext cx="1962150" cy="1187450"/>
                    </a:xfrm>
                    <a:prstGeom prst="rect">
                      <a:avLst/>
                    </a:prstGeom>
                    <a:noFill/>
                    <a:ln w="9525">
                      <a:noFill/>
                    </a:ln>
                  </pic:spPr>
                </pic:pic>
              </a:graphicData>
            </a:graphic>
          </wp:inline>
        </w:drawing>
      </w:r>
    </w:p>
    <w:p w14:paraId="10415124" w14:textId="77777777" w:rsidR="000B4652" w:rsidRDefault="00F26AED">
      <w:pPr>
        <w:rPr>
          <w:sz w:val="14"/>
          <w:szCs w:val="14"/>
        </w:rPr>
      </w:pPr>
      <w:r>
        <w:rPr>
          <w:sz w:val="14"/>
          <w:szCs w:val="14"/>
        </w:rPr>
        <w:t>Source: http://nordicmicroalgae.org/taxon/Prorocentrum%20minimum?media_id=Prorocentrum%20minimum_8.jpg</w:t>
      </w:r>
    </w:p>
    <w:p w14:paraId="10415125" w14:textId="77777777" w:rsidR="000B4652" w:rsidRDefault="000B4652"/>
    <w:p w14:paraId="10415126" w14:textId="77777777" w:rsidR="000B4652" w:rsidRDefault="000B4652">
      <w:pPr>
        <w:pStyle w:val="BodyText"/>
        <w:sectPr w:rsidR="000B4652">
          <w:headerReference w:type="default" r:id="rId57"/>
          <w:type w:val="continuous"/>
          <w:pgSz w:w="11906" w:h="16838"/>
          <w:pgMar w:top="1134" w:right="851" w:bottom="1134" w:left="1418" w:header="357" w:footer="454" w:gutter="0"/>
          <w:cols w:num="2" w:space="720" w:equalWidth="0">
            <w:col w:w="4606" w:space="425"/>
            <w:col w:w="4606"/>
          </w:cols>
          <w:docGrid w:linePitch="360"/>
        </w:sectPr>
      </w:pPr>
    </w:p>
    <w:p w14:paraId="10415127" w14:textId="77777777" w:rsidR="000B4652" w:rsidRDefault="00F26AED">
      <w:pPr>
        <w:pStyle w:val="BodyText"/>
      </w:pPr>
      <w:r>
        <w:rPr>
          <w:noProof/>
          <w:lang w:val="ru-RU" w:eastAsia="ru-RU"/>
        </w:rPr>
        <w:drawing>
          <wp:inline distT="0" distB="0" distL="114300" distR="114300" wp14:anchorId="1041535D" wp14:editId="1041535E">
            <wp:extent cx="4897120" cy="2488565"/>
            <wp:effectExtent l="0" t="0" r="17780" b="698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58"/>
                    <a:srcRect t="24148" b="25042"/>
                    <a:stretch>
                      <a:fillRect/>
                    </a:stretch>
                  </pic:blipFill>
                  <pic:spPr>
                    <a:xfrm>
                      <a:off x="0" y="0"/>
                      <a:ext cx="4897120" cy="2488565"/>
                    </a:xfrm>
                    <a:prstGeom prst="rect">
                      <a:avLst/>
                    </a:prstGeom>
                    <a:noFill/>
                    <a:ln w="9525">
                      <a:noFill/>
                    </a:ln>
                  </pic:spPr>
                </pic:pic>
              </a:graphicData>
            </a:graphic>
          </wp:inline>
        </w:drawing>
      </w:r>
    </w:p>
    <w:p w14:paraId="10415128" w14:textId="77777777" w:rsidR="000B4652" w:rsidRDefault="00F26AED">
      <w:pPr>
        <w:pStyle w:val="Caption"/>
      </w:pPr>
      <w:r>
        <w:t xml:space="preserve">Figure </w:t>
      </w:r>
      <w:r>
        <w:rPr>
          <w:lang w:val="en-US"/>
        </w:rPr>
        <w:t>3.</w:t>
      </w:r>
      <w:r>
        <w:t>1</w:t>
      </w:r>
      <w:r>
        <w:rPr>
          <w:lang w:val="en-US"/>
        </w:rPr>
        <w:t>.</w:t>
      </w:r>
      <w:r>
        <w:t>7. Worldwide distribution of</w:t>
      </w:r>
      <w:r>
        <w:rPr>
          <w:i/>
          <w:iCs/>
        </w:rPr>
        <w:t xml:space="preserve"> </w:t>
      </w:r>
      <w:proofErr w:type="spellStart"/>
      <w:r>
        <w:rPr>
          <w:i/>
          <w:iCs/>
        </w:rPr>
        <w:t>Prorocentrum</w:t>
      </w:r>
      <w:proofErr w:type="spellEnd"/>
      <w:r>
        <w:rPr>
          <w:i/>
          <w:iCs/>
        </w:rPr>
        <w:t xml:space="preserve"> </w:t>
      </w:r>
      <w:proofErr w:type="spellStart"/>
      <w:r>
        <w:rPr>
          <w:i/>
          <w:iCs/>
        </w:rPr>
        <w:t>cordatum</w:t>
      </w:r>
      <w:proofErr w:type="spellEnd"/>
      <w:r>
        <w:t xml:space="preserve"> accordingly to GBIF. Prepared by Consultant</w:t>
      </w:r>
    </w:p>
    <w:p w14:paraId="10415129" w14:textId="77777777" w:rsidR="000B4652" w:rsidRDefault="00F26AED">
      <w:pPr>
        <w:pStyle w:val="BodyText"/>
      </w:pPr>
      <w:r>
        <w:rPr>
          <w:i/>
          <w:iCs/>
        </w:rPr>
        <w:t xml:space="preserve">P. </w:t>
      </w:r>
      <w:proofErr w:type="spellStart"/>
      <w:r>
        <w:rPr>
          <w:i/>
          <w:iCs/>
        </w:rPr>
        <w:t>cordatum</w:t>
      </w:r>
      <w:proofErr w:type="spellEnd"/>
      <w:r>
        <w:t xml:space="preserve"> (minimum) (Dinophyceae) was introduced in the Baltic Sea and caused recognizable environmental effect (</w:t>
      </w:r>
      <w:proofErr w:type="spellStart"/>
      <w:r>
        <w:t>Olenina</w:t>
      </w:r>
      <w:proofErr w:type="spellEnd"/>
      <w:r>
        <w:t xml:space="preserve"> et al., 2010)</w:t>
      </w:r>
      <w:r>
        <w:rPr>
          <w:rStyle w:val="FootnoteReference"/>
        </w:rPr>
        <w:footnoteReference w:id="64"/>
      </w:r>
      <w:r>
        <w:rPr>
          <w:lang w:val="en-US"/>
        </w:rPr>
        <w:t>.</w:t>
      </w:r>
      <w:r>
        <w:t xml:space="preserve"> This species has wide salinity and temperature tolerance and low-light adaptation (Tyler, </w:t>
      </w:r>
      <w:proofErr w:type="spellStart"/>
      <w:r>
        <w:t>Seliger</w:t>
      </w:r>
      <w:proofErr w:type="spellEnd"/>
      <w:r>
        <w:t>, 1981, Hajdu et al., 2005)</w:t>
      </w:r>
      <w:r>
        <w:rPr>
          <w:rStyle w:val="FootnoteReference"/>
        </w:rPr>
        <w:footnoteReference w:id="65"/>
      </w:r>
      <w:r>
        <w:t xml:space="preserve"> </w:t>
      </w:r>
      <w:r>
        <w:rPr>
          <w:rStyle w:val="FootnoteReference"/>
        </w:rPr>
        <w:footnoteReference w:id="66"/>
      </w:r>
      <w:r>
        <w:t xml:space="preserve">. </w:t>
      </w:r>
      <w:r>
        <w:rPr>
          <w:i/>
          <w:iCs/>
        </w:rPr>
        <w:t>P. minimum</w:t>
      </w:r>
      <w:r>
        <w:t xml:space="preserve"> was found also in the White Sea (</w:t>
      </w:r>
      <w:proofErr w:type="spellStart"/>
      <w:r>
        <w:t>Ilyash</w:t>
      </w:r>
      <w:proofErr w:type="spellEnd"/>
      <w:r>
        <w:t xml:space="preserve"> et al., 2018)</w:t>
      </w:r>
      <w:r>
        <w:rPr>
          <w:rStyle w:val="FootnoteReference"/>
        </w:rPr>
        <w:footnoteReference w:id="67"/>
      </w:r>
      <w:r>
        <w:rPr>
          <w:lang w:val="en-US"/>
        </w:rPr>
        <w:t>.</w:t>
      </w:r>
      <w:r>
        <w:t xml:space="preserve"> which proves it to be </w:t>
      </w:r>
      <w:proofErr w:type="spellStart"/>
      <w:r>
        <w:t>eurybiotic</w:t>
      </w:r>
      <w:proofErr w:type="spellEnd"/>
      <w:r>
        <w:t xml:space="preserve"> species. Is one of the red-tide-forming toxic species (Heil et al., 2005)</w:t>
      </w:r>
      <w:r>
        <w:rPr>
          <w:rStyle w:val="FootnoteReference"/>
        </w:rPr>
        <w:footnoteReference w:id="68"/>
      </w:r>
      <w:r>
        <w:rPr>
          <w:lang w:val="en-US"/>
        </w:rPr>
        <w:t>.</w:t>
      </w:r>
      <w:r>
        <w:t xml:space="preserve"> Being introduced into Ob Estuary </w:t>
      </w:r>
      <w:r>
        <w:rPr>
          <w:i/>
          <w:iCs/>
        </w:rPr>
        <w:t xml:space="preserve">P. </w:t>
      </w:r>
      <w:proofErr w:type="spellStart"/>
      <w:r>
        <w:rPr>
          <w:i/>
          <w:iCs/>
        </w:rPr>
        <w:t>cordatum</w:t>
      </w:r>
      <w:proofErr w:type="spellEnd"/>
      <w:r>
        <w:t xml:space="preserve"> may cause poisoning of the local aquatic organisms, especially in case of intensive warming. Besides that, may occupy spatial niches of native planktonic algae.</w:t>
      </w:r>
    </w:p>
    <w:p w14:paraId="1041512A" w14:textId="77777777" w:rsidR="000B4652" w:rsidRDefault="00F26AED">
      <w:pPr>
        <w:pStyle w:val="BodyText"/>
        <w:rPr>
          <w:i/>
          <w:iCs/>
        </w:rPr>
      </w:pPr>
      <w:r>
        <w:br w:type="page"/>
      </w:r>
      <w:bookmarkStart w:id="71" w:name="acanthocyclops-robustus-sars-g.o.-1863"/>
      <w:bookmarkEnd w:id="69"/>
    </w:p>
    <w:p w14:paraId="1041512B" w14:textId="77777777" w:rsidR="000B4652" w:rsidRDefault="00F26AED">
      <w:pPr>
        <w:pStyle w:val="Heading5"/>
      </w:pPr>
      <w:proofErr w:type="spellStart"/>
      <w:r>
        <w:rPr>
          <w:i/>
          <w:iCs/>
        </w:rPr>
        <w:lastRenderedPageBreak/>
        <w:t>Acanthocyclops</w:t>
      </w:r>
      <w:proofErr w:type="spellEnd"/>
      <w:r>
        <w:rPr>
          <w:i/>
          <w:iCs/>
        </w:rPr>
        <w:t xml:space="preserve"> robustus (Sars G.O., 1863)</w:t>
      </w:r>
    </w:p>
    <w:p w14:paraId="1041512C"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2D"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Hexanauplia</w:t>
      </w:r>
      <w:proofErr w:type="spellEnd"/>
      <w:r>
        <w:br/>
      </w:r>
      <w:proofErr w:type="spellStart"/>
      <w:r>
        <w:rPr>
          <w:b/>
          <w:bCs/>
        </w:rPr>
        <w:t>Order:</w:t>
      </w:r>
      <w:r>
        <w:t>Cyclopoida</w:t>
      </w:r>
      <w:proofErr w:type="spellEnd"/>
      <w:r>
        <w:br/>
      </w:r>
      <w:r>
        <w:rPr>
          <w:b/>
          <w:bCs/>
        </w:rPr>
        <w:t>Family:</w:t>
      </w:r>
      <w:r>
        <w:t xml:space="preserve"> </w:t>
      </w:r>
      <w:proofErr w:type="spellStart"/>
      <w:r>
        <w:t>Cyclopidae</w:t>
      </w:r>
      <w:proofErr w:type="spellEnd"/>
    </w:p>
    <w:p w14:paraId="1041512E" w14:textId="77777777" w:rsidR="000B4652" w:rsidRDefault="000B4652"/>
    <w:p w14:paraId="1041512F" w14:textId="77777777" w:rsidR="000B4652" w:rsidRDefault="00F26AED">
      <w:r>
        <w:rPr>
          <w:noProof/>
          <w:lang w:val="ru-RU" w:eastAsia="ru-RU"/>
        </w:rPr>
        <w:drawing>
          <wp:inline distT="0" distB="0" distL="114300" distR="114300" wp14:anchorId="1041535F" wp14:editId="10415360">
            <wp:extent cx="1226820" cy="2534285"/>
            <wp:effectExtent l="0" t="0" r="11430" b="1841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59"/>
                    <a:stretch>
                      <a:fillRect/>
                    </a:stretch>
                  </pic:blipFill>
                  <pic:spPr>
                    <a:xfrm>
                      <a:off x="0" y="0"/>
                      <a:ext cx="1227382" cy="2534544"/>
                    </a:xfrm>
                    <a:prstGeom prst="rect">
                      <a:avLst/>
                    </a:prstGeom>
                    <a:noFill/>
                    <a:ln w="9525">
                      <a:noFill/>
                    </a:ln>
                  </pic:spPr>
                </pic:pic>
              </a:graphicData>
            </a:graphic>
          </wp:inline>
        </w:drawing>
      </w:r>
    </w:p>
    <w:p w14:paraId="10415130" w14:textId="77777777" w:rsidR="000B4652" w:rsidRDefault="00F26AED">
      <w:pPr>
        <w:rPr>
          <w:sz w:val="14"/>
          <w:szCs w:val="14"/>
        </w:rPr>
      </w:pPr>
      <w:r>
        <w:rPr>
          <w:sz w:val="14"/>
          <w:szCs w:val="14"/>
        </w:rPr>
        <w:t>Source: https://www.glsc.usgs.gov/greatlakescopepods/Detail.php?GROUP=Cyclopoid&amp;SPECIES=Acanthocyclops%20robustus</w:t>
      </w:r>
    </w:p>
    <w:p w14:paraId="10415131" w14:textId="77777777" w:rsidR="000B4652" w:rsidRDefault="000B4652">
      <w:pPr>
        <w:pStyle w:val="BodyText"/>
        <w:sectPr w:rsidR="000B4652">
          <w:type w:val="continuous"/>
          <w:pgSz w:w="11906" w:h="16838"/>
          <w:pgMar w:top="1134" w:right="851" w:bottom="1134" w:left="1418" w:header="357" w:footer="454" w:gutter="0"/>
          <w:cols w:num="2" w:space="720" w:equalWidth="0">
            <w:col w:w="4606" w:space="425"/>
            <w:col w:w="4606"/>
          </w:cols>
          <w:docGrid w:linePitch="360"/>
        </w:sectPr>
      </w:pPr>
    </w:p>
    <w:p w14:paraId="10415132" w14:textId="77777777" w:rsidR="000B4652" w:rsidRDefault="00F26AED">
      <w:pPr>
        <w:pStyle w:val="BodyText"/>
      </w:pPr>
      <w:r>
        <w:rPr>
          <w:noProof/>
          <w:lang w:val="ru-RU" w:eastAsia="ru-RU"/>
        </w:rPr>
        <w:drawing>
          <wp:inline distT="0" distB="0" distL="114300" distR="114300" wp14:anchorId="10415361" wp14:editId="10415362">
            <wp:extent cx="4801870" cy="2439670"/>
            <wp:effectExtent l="0" t="0" r="17780" b="177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60"/>
                    <a:srcRect t="24324" b="24865"/>
                    <a:stretch>
                      <a:fillRect/>
                    </a:stretch>
                  </pic:blipFill>
                  <pic:spPr>
                    <a:xfrm>
                      <a:off x="0" y="0"/>
                      <a:ext cx="4801870" cy="2439670"/>
                    </a:xfrm>
                    <a:prstGeom prst="rect">
                      <a:avLst/>
                    </a:prstGeom>
                    <a:noFill/>
                    <a:ln w="9525">
                      <a:noFill/>
                    </a:ln>
                  </pic:spPr>
                </pic:pic>
              </a:graphicData>
            </a:graphic>
          </wp:inline>
        </w:drawing>
      </w:r>
    </w:p>
    <w:p w14:paraId="10415133" w14:textId="77777777" w:rsidR="000B4652" w:rsidRDefault="00F26AED">
      <w:pPr>
        <w:pStyle w:val="Caption"/>
      </w:pPr>
      <w:r>
        <w:t xml:space="preserve">Figure </w:t>
      </w:r>
      <w:r>
        <w:rPr>
          <w:lang w:val="en-US"/>
        </w:rPr>
        <w:t>3.</w:t>
      </w:r>
      <w:r>
        <w:t>1</w:t>
      </w:r>
      <w:r>
        <w:rPr>
          <w:lang w:val="en-US"/>
        </w:rPr>
        <w:t>.</w:t>
      </w:r>
      <w:r>
        <w:t xml:space="preserve">8. Worldwide distribution of </w:t>
      </w:r>
      <w:proofErr w:type="spellStart"/>
      <w:r>
        <w:rPr>
          <w:i/>
          <w:iCs/>
        </w:rPr>
        <w:t>Acanthocyclops</w:t>
      </w:r>
      <w:proofErr w:type="spellEnd"/>
      <w:r>
        <w:rPr>
          <w:i/>
          <w:iCs/>
        </w:rPr>
        <w:t xml:space="preserve"> robustus</w:t>
      </w:r>
      <w:r>
        <w:t xml:space="preserve"> accordingly to GBIF. Prepared by Consultant</w:t>
      </w:r>
    </w:p>
    <w:p w14:paraId="10415134" w14:textId="77777777" w:rsidR="000B4652" w:rsidRDefault="00F26AED">
      <w:pPr>
        <w:pStyle w:val="BodyText"/>
      </w:pPr>
      <w:r>
        <w:rPr>
          <w:i/>
          <w:iCs/>
        </w:rPr>
        <w:t>A. robustus</w:t>
      </w:r>
      <w:r>
        <w:t xml:space="preserve"> is temperate freshwater species, which is numerous in European lakes, </w:t>
      </w:r>
      <w:proofErr w:type="gramStart"/>
      <w:r>
        <w:t>ponds</w:t>
      </w:r>
      <w:proofErr w:type="gramEnd"/>
      <w:r>
        <w:t xml:space="preserve"> and estuaries (</w:t>
      </w:r>
      <w:proofErr w:type="spellStart"/>
      <w:r>
        <w:t>Purasjoki</w:t>
      </w:r>
      <w:proofErr w:type="spellEnd"/>
      <w:r>
        <w:t xml:space="preserve">, </w:t>
      </w:r>
      <w:proofErr w:type="spellStart"/>
      <w:r>
        <w:t>Viljamaa</w:t>
      </w:r>
      <w:proofErr w:type="spellEnd"/>
      <w:r>
        <w:t>, 1984; Gonçalves et al., 2012)</w:t>
      </w:r>
      <w:r>
        <w:rPr>
          <w:rStyle w:val="FootnoteReference"/>
        </w:rPr>
        <w:footnoteReference w:id="69"/>
      </w:r>
      <w:r>
        <w:t xml:space="preserve"> </w:t>
      </w:r>
      <w:r>
        <w:rPr>
          <w:rStyle w:val="FootnoteReference"/>
        </w:rPr>
        <w:footnoteReference w:id="70"/>
      </w:r>
      <w:r>
        <w:t xml:space="preserve">. This species dominates in the freshwater zone of </w:t>
      </w:r>
      <w:proofErr w:type="spellStart"/>
      <w:r>
        <w:t>Schelde</w:t>
      </w:r>
      <w:proofErr w:type="spellEnd"/>
      <w:r>
        <w:t xml:space="preserve"> estuary (Belgium, Netherlands), which is strongly influenced by human activity and characterized by a high load of organic matter as well as toxic substances (</w:t>
      </w:r>
      <w:proofErr w:type="spellStart"/>
      <w:r>
        <w:t>Tackx</w:t>
      </w:r>
      <w:proofErr w:type="spellEnd"/>
      <w:r>
        <w:t xml:space="preserve"> et al., 2004)</w:t>
      </w:r>
      <w:r>
        <w:rPr>
          <w:rStyle w:val="FootnoteReference"/>
        </w:rPr>
        <w:footnoteReference w:id="71"/>
      </w:r>
      <w:r>
        <w:rPr>
          <w:lang w:val="en-US"/>
        </w:rPr>
        <w:t>.</w:t>
      </w:r>
      <w:r>
        <w:t xml:space="preserve"> This species was found to be little affected by environmental gradients, so it must be capable to establish in areas with high variability of environmental parameters, which is typical for Ob Estuary. </w:t>
      </w:r>
      <w:r>
        <w:rPr>
          <w:i/>
          <w:iCs/>
        </w:rPr>
        <w:t>A. robustus</w:t>
      </w:r>
      <w:r>
        <w:t xml:space="preserve"> was also regularly documented near Helsinki, in area, highly affected by human activity (</w:t>
      </w:r>
      <w:proofErr w:type="spellStart"/>
      <w:r>
        <w:t>Purasjoki</w:t>
      </w:r>
      <w:proofErr w:type="spellEnd"/>
      <w:r>
        <w:t xml:space="preserve">, </w:t>
      </w:r>
      <w:proofErr w:type="spellStart"/>
      <w:r>
        <w:t>Viljamaa</w:t>
      </w:r>
      <w:proofErr w:type="spellEnd"/>
      <w:r>
        <w:t>, 1984)</w:t>
      </w:r>
      <w:r>
        <w:rPr>
          <w:lang w:val="en-US"/>
        </w:rPr>
        <w:t>.</w:t>
      </w:r>
      <w:r>
        <w:t xml:space="preserve"> </w:t>
      </w:r>
      <w:r>
        <w:rPr>
          <w:i/>
          <w:iCs/>
        </w:rPr>
        <w:t>A. robustus</w:t>
      </w:r>
      <w:r>
        <w:t xml:space="preserve"> was documented in waters along Norwegian coast up to Kola peninsula (Fig. </w:t>
      </w:r>
      <w:commentRangeStart w:id="72"/>
      <w:r>
        <w:t>+++</w:t>
      </w:r>
      <w:commentRangeEnd w:id="72"/>
      <w:r w:rsidR="00A97A24">
        <w:rPr>
          <w:rStyle w:val="CommentReference"/>
        </w:rPr>
        <w:commentReference w:id="72"/>
      </w:r>
      <w:r>
        <w:t xml:space="preserve">). This predator, being established, could affect local ecosystem, feeding on local organisms, which do not have </w:t>
      </w:r>
      <w:proofErr w:type="spellStart"/>
      <w:r>
        <w:t>behavioral</w:t>
      </w:r>
      <w:proofErr w:type="spellEnd"/>
      <w:r>
        <w:t xml:space="preserve"> adaptations to this new species. In a perspective, this invasion can lead to significant decrease of populations of prey organisms (</w:t>
      </w:r>
      <w:proofErr w:type="spellStart"/>
      <w:r>
        <w:t>Rotifera</w:t>
      </w:r>
      <w:proofErr w:type="spellEnd"/>
      <w:r>
        <w:t xml:space="preserve"> and small </w:t>
      </w:r>
      <w:proofErr w:type="spellStart"/>
      <w:r>
        <w:t>Diplostraca</w:t>
      </w:r>
      <w:proofErr w:type="spellEnd"/>
      <w:r>
        <w:t>).</w:t>
      </w:r>
    </w:p>
    <w:p w14:paraId="10415135" w14:textId="77777777" w:rsidR="000B4652" w:rsidRDefault="000B4652">
      <w:pPr>
        <w:pStyle w:val="Heading5"/>
        <w:rPr>
          <w:i/>
          <w:iCs/>
        </w:rPr>
      </w:pPr>
      <w:bookmarkStart w:id="73" w:name="acartia-bifilosa-giesbrecht-1881"/>
      <w:bookmarkEnd w:id="71"/>
    </w:p>
    <w:p w14:paraId="10415136" w14:textId="77777777" w:rsidR="000B4652" w:rsidRDefault="00F26AED">
      <w:pPr>
        <w:pStyle w:val="Heading5"/>
      </w:pPr>
      <w:proofErr w:type="spellStart"/>
      <w:r>
        <w:rPr>
          <w:i/>
          <w:iCs/>
        </w:rPr>
        <w:t>Acartia</w:t>
      </w:r>
      <w:proofErr w:type="spellEnd"/>
      <w:r>
        <w:rPr>
          <w:i/>
          <w:iCs/>
        </w:rPr>
        <w:t xml:space="preserve"> </w:t>
      </w:r>
      <w:proofErr w:type="spellStart"/>
      <w:r>
        <w:rPr>
          <w:i/>
          <w:iCs/>
        </w:rPr>
        <w:t>bifilosa</w:t>
      </w:r>
      <w:proofErr w:type="spellEnd"/>
      <w:r>
        <w:rPr>
          <w:i/>
          <w:iCs/>
        </w:rPr>
        <w:t xml:space="preserve"> (Giesbrecht, 1881)</w:t>
      </w:r>
    </w:p>
    <w:p w14:paraId="10415137"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38"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Hexanauplia</w:t>
      </w:r>
      <w:proofErr w:type="spellEnd"/>
      <w:r>
        <w:br/>
      </w:r>
      <w:proofErr w:type="spellStart"/>
      <w:r>
        <w:rPr>
          <w:b/>
          <w:bCs/>
        </w:rPr>
        <w:t>Order:</w:t>
      </w:r>
      <w:r>
        <w:t>Calanoida</w:t>
      </w:r>
      <w:proofErr w:type="spellEnd"/>
      <w:r>
        <w:br/>
      </w:r>
      <w:r>
        <w:rPr>
          <w:b/>
          <w:bCs/>
        </w:rPr>
        <w:t>Family:</w:t>
      </w:r>
      <w:r>
        <w:t xml:space="preserve"> </w:t>
      </w:r>
      <w:proofErr w:type="spellStart"/>
      <w:r>
        <w:t>Acartiidae</w:t>
      </w:r>
      <w:proofErr w:type="spellEnd"/>
    </w:p>
    <w:p w14:paraId="10415139" w14:textId="77777777" w:rsidR="000B4652" w:rsidRDefault="000B4652"/>
    <w:p w14:paraId="1041513A" w14:textId="77777777" w:rsidR="000B4652" w:rsidRDefault="00F26AED">
      <w:r>
        <w:rPr>
          <w:noProof/>
          <w:lang w:val="ru-RU" w:eastAsia="ru-RU"/>
        </w:rPr>
        <w:drawing>
          <wp:inline distT="0" distB="0" distL="114300" distR="114300" wp14:anchorId="10415363" wp14:editId="10415364">
            <wp:extent cx="2155190" cy="1627505"/>
            <wp:effectExtent l="0" t="0" r="16510" b="10795"/>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61"/>
                    <a:stretch>
                      <a:fillRect/>
                    </a:stretch>
                  </pic:blipFill>
                  <pic:spPr>
                    <a:xfrm>
                      <a:off x="0" y="0"/>
                      <a:ext cx="2155190" cy="1627505"/>
                    </a:xfrm>
                    <a:prstGeom prst="rect">
                      <a:avLst/>
                    </a:prstGeom>
                    <a:noFill/>
                    <a:ln w="9525">
                      <a:noFill/>
                    </a:ln>
                  </pic:spPr>
                </pic:pic>
              </a:graphicData>
            </a:graphic>
          </wp:inline>
        </w:drawing>
      </w:r>
    </w:p>
    <w:p w14:paraId="1041513B" w14:textId="77777777" w:rsidR="000B4652" w:rsidRDefault="00F26AED">
      <w:pPr>
        <w:ind w:left="70" w:hangingChars="50" w:hanging="70"/>
        <w:rPr>
          <w:sz w:val="14"/>
          <w:szCs w:val="14"/>
        </w:rPr>
      </w:pPr>
      <w:proofErr w:type="gramStart"/>
      <w:r>
        <w:rPr>
          <w:sz w:val="14"/>
          <w:szCs w:val="14"/>
        </w:rPr>
        <w:t>Source:https://www.theseus.fi/bitstream/handle/10024/111318/ect%20of%20Changing%20Environmental%20Conditions%20on%20the%20Reproduction%20Success%20of%20Copepod%20Acartia%20bifilosa.pdf?sequence=1&amp;isAllowed=y</w:t>
      </w:r>
      <w:proofErr w:type="gramEnd"/>
    </w:p>
    <w:p w14:paraId="1041513C" w14:textId="77777777" w:rsidR="000B4652" w:rsidRDefault="000B4652">
      <w:pPr>
        <w:pStyle w:val="BodyText"/>
        <w:sectPr w:rsidR="000B4652">
          <w:type w:val="continuous"/>
          <w:pgSz w:w="11906" w:h="16838"/>
          <w:pgMar w:top="1134" w:right="851" w:bottom="1134" w:left="1418" w:header="357" w:footer="454" w:gutter="0"/>
          <w:cols w:num="2" w:space="720" w:equalWidth="0">
            <w:col w:w="4606" w:space="425"/>
            <w:col w:w="4606"/>
          </w:cols>
          <w:docGrid w:linePitch="360"/>
        </w:sectPr>
      </w:pPr>
    </w:p>
    <w:p w14:paraId="1041513D" w14:textId="77777777" w:rsidR="000B4652" w:rsidRDefault="00F26AED">
      <w:pPr>
        <w:pStyle w:val="BodyText"/>
      </w:pPr>
      <w:r>
        <w:rPr>
          <w:noProof/>
          <w:lang w:val="ru-RU" w:eastAsia="ru-RU"/>
        </w:rPr>
        <w:drawing>
          <wp:inline distT="0" distB="0" distL="114300" distR="114300" wp14:anchorId="10415365" wp14:editId="10415366">
            <wp:extent cx="4740275" cy="2429510"/>
            <wp:effectExtent l="0" t="0" r="3175"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62"/>
                    <a:srcRect t="24064" b="24688"/>
                    <a:stretch>
                      <a:fillRect/>
                    </a:stretch>
                  </pic:blipFill>
                  <pic:spPr>
                    <a:xfrm>
                      <a:off x="0" y="0"/>
                      <a:ext cx="4740275" cy="2429510"/>
                    </a:xfrm>
                    <a:prstGeom prst="rect">
                      <a:avLst/>
                    </a:prstGeom>
                    <a:noFill/>
                    <a:ln w="9525">
                      <a:noFill/>
                    </a:ln>
                  </pic:spPr>
                </pic:pic>
              </a:graphicData>
            </a:graphic>
          </wp:inline>
        </w:drawing>
      </w:r>
    </w:p>
    <w:p w14:paraId="1041513E" w14:textId="77777777" w:rsidR="000B4652" w:rsidRDefault="00F26AED">
      <w:pPr>
        <w:pStyle w:val="Caption"/>
      </w:pPr>
      <w:r>
        <w:t xml:space="preserve">Figure </w:t>
      </w:r>
      <w:r>
        <w:rPr>
          <w:lang w:val="en-US"/>
        </w:rPr>
        <w:t>3.</w:t>
      </w:r>
      <w:r>
        <w:t>1</w:t>
      </w:r>
      <w:r>
        <w:rPr>
          <w:lang w:val="en-US"/>
        </w:rPr>
        <w:t>.</w:t>
      </w:r>
      <w:r>
        <w:t xml:space="preserve">9. Worldwide distribution of </w:t>
      </w:r>
      <w:proofErr w:type="spellStart"/>
      <w:r>
        <w:rPr>
          <w:i/>
          <w:iCs/>
        </w:rPr>
        <w:t>Acartia</w:t>
      </w:r>
      <w:proofErr w:type="spellEnd"/>
      <w:r>
        <w:rPr>
          <w:i/>
          <w:iCs/>
        </w:rPr>
        <w:t xml:space="preserve"> </w:t>
      </w:r>
      <w:proofErr w:type="spellStart"/>
      <w:r>
        <w:rPr>
          <w:i/>
          <w:iCs/>
        </w:rPr>
        <w:t>bifilosa</w:t>
      </w:r>
      <w:proofErr w:type="spellEnd"/>
      <w:r>
        <w:rPr>
          <w:i/>
          <w:iCs/>
        </w:rPr>
        <w:t xml:space="preserve"> </w:t>
      </w:r>
      <w:r>
        <w:t>accordingly to GBIF. Prepared by Consultant</w:t>
      </w:r>
    </w:p>
    <w:p w14:paraId="1041513F" w14:textId="77777777" w:rsidR="000B4652" w:rsidRDefault="00F26AED">
      <w:pPr>
        <w:pStyle w:val="BodyText"/>
      </w:pPr>
      <w:r>
        <w:rPr>
          <w:i/>
          <w:iCs/>
        </w:rPr>
        <w:t xml:space="preserve">A. </w:t>
      </w:r>
      <w:proofErr w:type="spellStart"/>
      <w:r>
        <w:rPr>
          <w:i/>
          <w:iCs/>
        </w:rPr>
        <w:t>bifilosa</w:t>
      </w:r>
      <w:proofErr w:type="spellEnd"/>
      <w:r>
        <w:t xml:space="preserve"> is </w:t>
      </w:r>
      <w:proofErr w:type="spellStart"/>
      <w:r>
        <w:t>eryhaline</w:t>
      </w:r>
      <w:proofErr w:type="spellEnd"/>
      <w:r>
        <w:t xml:space="preserve"> species inhabiting estuaries in the Western Europe (</w:t>
      </w:r>
      <w:proofErr w:type="spellStart"/>
      <w:r>
        <w:t>Belgiun</w:t>
      </w:r>
      <w:proofErr w:type="spellEnd"/>
      <w:r>
        <w:t xml:space="preserve">, Netherlands), is constituent of </w:t>
      </w:r>
      <w:proofErr w:type="spellStart"/>
      <w:r>
        <w:t>brakish</w:t>
      </w:r>
      <w:proofErr w:type="spellEnd"/>
      <w:r>
        <w:t>-water-marine group in winter-spring (</w:t>
      </w:r>
      <w:proofErr w:type="spellStart"/>
      <w:r>
        <w:t>Sautour</w:t>
      </w:r>
      <w:proofErr w:type="spellEnd"/>
      <w:r>
        <w:t>, Castel, 1995)</w:t>
      </w:r>
      <w:r>
        <w:rPr>
          <w:rStyle w:val="FootnoteReference"/>
        </w:rPr>
        <w:footnoteReference w:id="72"/>
      </w:r>
      <w:r>
        <w:rPr>
          <w:lang w:val="en-US"/>
        </w:rPr>
        <w:t>.</w:t>
      </w:r>
      <w:r>
        <w:t xml:space="preserve"> May survive salinities down to 6-12 </w:t>
      </w:r>
      <w:proofErr w:type="spellStart"/>
      <w:r>
        <w:t>psu</w:t>
      </w:r>
      <w:proofErr w:type="spellEnd"/>
      <w:r>
        <w:t xml:space="preserve"> and temperatures down to 0°C. Was found in estuaries of the northern Europe. </w:t>
      </w:r>
      <w:r>
        <w:rPr>
          <w:i/>
          <w:iCs/>
        </w:rPr>
        <w:t xml:space="preserve">A. </w:t>
      </w:r>
      <w:proofErr w:type="spellStart"/>
      <w:r>
        <w:rPr>
          <w:i/>
          <w:iCs/>
        </w:rPr>
        <w:t>bifilosa</w:t>
      </w:r>
      <w:proofErr w:type="spellEnd"/>
      <w:r>
        <w:t xml:space="preserve"> is normal component of the summer planktonic community in the White Sea, prefers waters with low salinities in estuaries (</w:t>
      </w:r>
      <w:proofErr w:type="spellStart"/>
      <w:r>
        <w:t>Prudkovsky</w:t>
      </w:r>
      <w:proofErr w:type="spellEnd"/>
      <w:r>
        <w:t>, 2003)</w:t>
      </w:r>
      <w:r>
        <w:rPr>
          <w:rStyle w:val="FootnoteReference"/>
        </w:rPr>
        <w:footnoteReference w:id="73"/>
      </w:r>
      <w:r>
        <w:rPr>
          <w:lang w:val="en-US"/>
        </w:rPr>
        <w:t>.</w:t>
      </w:r>
      <w:r>
        <w:t xml:space="preserve"> </w:t>
      </w:r>
      <w:r>
        <w:rPr>
          <w:i/>
          <w:iCs/>
        </w:rPr>
        <w:t xml:space="preserve">A. </w:t>
      </w:r>
      <w:proofErr w:type="spellStart"/>
      <w:r>
        <w:rPr>
          <w:i/>
          <w:iCs/>
        </w:rPr>
        <w:t>bifilosa</w:t>
      </w:r>
      <w:proofErr w:type="spellEnd"/>
      <w:r>
        <w:t xml:space="preserve"> lays resting eggs to survive unfavourable conditions. The latter fact may facilitate transfer of this species in ballast waters. </w:t>
      </w:r>
      <w:r>
        <w:rPr>
          <w:i/>
          <w:iCs/>
        </w:rPr>
        <w:t xml:space="preserve">A. </w:t>
      </w:r>
      <w:proofErr w:type="spellStart"/>
      <w:r>
        <w:rPr>
          <w:i/>
          <w:iCs/>
        </w:rPr>
        <w:t>bifilosa</w:t>
      </w:r>
      <w:proofErr w:type="spellEnd"/>
      <w:r>
        <w:t xml:space="preserve"> is basically herbivorous species, which is capable to feed on animal preys, when phytoplankton is scarce (</w:t>
      </w:r>
      <w:proofErr w:type="spellStart"/>
      <w:r>
        <w:t>Martynova</w:t>
      </w:r>
      <w:proofErr w:type="spellEnd"/>
      <w:r>
        <w:t xml:space="preserve"> et al., 2011)</w:t>
      </w:r>
      <w:r>
        <w:rPr>
          <w:rStyle w:val="FootnoteReference"/>
        </w:rPr>
        <w:footnoteReference w:id="74"/>
      </w:r>
      <w:r>
        <w:rPr>
          <w:lang w:val="en-US"/>
        </w:rPr>
        <w:t>.</w:t>
      </w:r>
      <w:r>
        <w:t xml:space="preserve"> This may lead to competitive pressure of this species on local herbivorous organisms, and negative changes in populations of the latter.</w:t>
      </w:r>
    </w:p>
    <w:p w14:paraId="10415140" w14:textId="77777777" w:rsidR="000B4652" w:rsidRDefault="00F26AED">
      <w:pPr>
        <w:pStyle w:val="BodyText"/>
      </w:pPr>
      <w:r>
        <w:br w:type="page"/>
      </w:r>
    </w:p>
    <w:p w14:paraId="10415141" w14:textId="77777777" w:rsidR="000B4652" w:rsidRDefault="00F26AED">
      <w:pPr>
        <w:pStyle w:val="Heading5"/>
      </w:pPr>
      <w:bookmarkStart w:id="74" w:name="amphibalanus-improvisus-darwin-1854"/>
      <w:bookmarkStart w:id="75" w:name="benthos"/>
      <w:bookmarkEnd w:id="70"/>
      <w:bookmarkEnd w:id="73"/>
      <w:proofErr w:type="spellStart"/>
      <w:r>
        <w:rPr>
          <w:i/>
          <w:iCs/>
        </w:rPr>
        <w:lastRenderedPageBreak/>
        <w:t>Amphibalanus</w:t>
      </w:r>
      <w:proofErr w:type="spellEnd"/>
      <w:r>
        <w:rPr>
          <w:i/>
          <w:iCs/>
        </w:rPr>
        <w:t xml:space="preserve"> </w:t>
      </w:r>
      <w:proofErr w:type="spellStart"/>
      <w:r>
        <w:rPr>
          <w:i/>
          <w:iCs/>
        </w:rPr>
        <w:t>improvisus</w:t>
      </w:r>
      <w:proofErr w:type="spellEnd"/>
      <w:r>
        <w:rPr>
          <w:i/>
          <w:iCs/>
        </w:rPr>
        <w:t xml:space="preserve"> (Darwin, 1854)</w:t>
      </w:r>
    </w:p>
    <w:p w14:paraId="10415142"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43"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Thecostraca</w:t>
      </w:r>
      <w:proofErr w:type="spellEnd"/>
      <w:r>
        <w:br/>
      </w:r>
      <w:proofErr w:type="spellStart"/>
      <w:r>
        <w:rPr>
          <w:b/>
          <w:bCs/>
        </w:rPr>
        <w:t>Order:</w:t>
      </w:r>
      <w:r>
        <w:t>Balanomorpha</w:t>
      </w:r>
      <w:proofErr w:type="spellEnd"/>
      <w:r>
        <w:br/>
      </w:r>
      <w:r>
        <w:rPr>
          <w:b/>
          <w:bCs/>
        </w:rPr>
        <w:t>Family:</w:t>
      </w:r>
      <w:r>
        <w:t xml:space="preserve"> </w:t>
      </w:r>
      <w:proofErr w:type="spellStart"/>
      <w:r>
        <w:t>Balanidae</w:t>
      </w:r>
      <w:proofErr w:type="spellEnd"/>
    </w:p>
    <w:p w14:paraId="10415144" w14:textId="77777777" w:rsidR="000B4652" w:rsidRDefault="00F26AED">
      <w:r>
        <w:rPr>
          <w:noProof/>
          <w:lang w:val="ru-RU" w:eastAsia="ru-RU"/>
        </w:rPr>
        <w:drawing>
          <wp:inline distT="0" distB="0" distL="114300" distR="114300" wp14:anchorId="10415367" wp14:editId="10415368">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63"/>
                    <a:stretch>
                      <a:fillRect/>
                    </a:stretch>
                  </pic:blipFill>
                  <pic:spPr>
                    <a:xfrm>
                      <a:off x="0" y="0"/>
                      <a:ext cx="2540000" cy="2171700"/>
                    </a:xfrm>
                    <a:prstGeom prst="rect">
                      <a:avLst/>
                    </a:prstGeom>
                    <a:noFill/>
                    <a:ln w="9525">
                      <a:noFill/>
                    </a:ln>
                  </pic:spPr>
                </pic:pic>
              </a:graphicData>
            </a:graphic>
          </wp:inline>
        </w:drawing>
      </w:r>
    </w:p>
    <w:p w14:paraId="10415145" w14:textId="77777777" w:rsidR="000B4652" w:rsidRDefault="00F26AED">
      <w:pPr>
        <w:ind w:left="70" w:hangingChars="50" w:hanging="70"/>
        <w:rPr>
          <w:sz w:val="14"/>
          <w:szCs w:val="14"/>
        </w:rPr>
      </w:pPr>
      <w:r>
        <w:rPr>
          <w:sz w:val="14"/>
          <w:szCs w:val="14"/>
        </w:rPr>
        <w:t>Source:</w:t>
      </w:r>
      <w:hyperlink r:id="rId64">
        <w:r>
          <w:rPr>
            <w:sz w:val="14"/>
            <w:szCs w:val="14"/>
          </w:rPr>
          <w:t>http://www.sevin.ru/top100worst/priortargets/Arthropods/improvisus.gif</w:t>
        </w:r>
      </w:hyperlink>
    </w:p>
    <w:p w14:paraId="10415146" w14:textId="77777777" w:rsidR="000B4652" w:rsidRDefault="000B4652">
      <w:pPr>
        <w:pStyle w:val="BodyText"/>
        <w:sectPr w:rsidR="000B4652">
          <w:type w:val="continuous"/>
          <w:pgSz w:w="11906" w:h="16838"/>
          <w:pgMar w:top="1138" w:right="851" w:bottom="1134" w:left="1418" w:header="357" w:footer="454" w:gutter="0"/>
          <w:cols w:num="2" w:space="720" w:equalWidth="0">
            <w:col w:w="4606" w:space="425"/>
            <w:col w:w="4606"/>
          </w:cols>
          <w:docGrid w:linePitch="360"/>
        </w:sectPr>
      </w:pPr>
    </w:p>
    <w:p w14:paraId="10415147" w14:textId="77777777" w:rsidR="000B4652" w:rsidRDefault="00F26AED">
      <w:pPr>
        <w:pStyle w:val="BodyText"/>
      </w:pPr>
      <w:r>
        <w:rPr>
          <w:noProof/>
          <w:lang w:val="ru-RU" w:eastAsia="ru-RU"/>
        </w:rPr>
        <w:drawing>
          <wp:inline distT="0" distB="0" distL="114300" distR="114300" wp14:anchorId="10415369" wp14:editId="1041536A">
            <wp:extent cx="4923155" cy="2523490"/>
            <wp:effectExtent l="0" t="0" r="10795" b="1016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65"/>
                    <a:srcRect t="24324" b="24418"/>
                    <a:stretch>
                      <a:fillRect/>
                    </a:stretch>
                  </pic:blipFill>
                  <pic:spPr>
                    <a:xfrm>
                      <a:off x="0" y="0"/>
                      <a:ext cx="4923155" cy="2523490"/>
                    </a:xfrm>
                    <a:prstGeom prst="rect">
                      <a:avLst/>
                    </a:prstGeom>
                    <a:noFill/>
                    <a:ln w="9525">
                      <a:noFill/>
                    </a:ln>
                  </pic:spPr>
                </pic:pic>
              </a:graphicData>
            </a:graphic>
          </wp:inline>
        </w:drawing>
      </w:r>
    </w:p>
    <w:p w14:paraId="10415148" w14:textId="77777777" w:rsidR="000B4652" w:rsidRDefault="00F26AED">
      <w:pPr>
        <w:pStyle w:val="Caption"/>
      </w:pPr>
      <w:r>
        <w:t xml:space="preserve">Figure </w:t>
      </w:r>
      <w:r>
        <w:rPr>
          <w:lang w:val="en-US"/>
        </w:rPr>
        <w:t>3.</w:t>
      </w:r>
      <w:r>
        <w:t>1</w:t>
      </w:r>
      <w:r>
        <w:rPr>
          <w:lang w:val="en-US"/>
        </w:rPr>
        <w:t>.</w:t>
      </w:r>
      <w:r>
        <w:t xml:space="preserve">10. Worldwide distribution of </w:t>
      </w:r>
      <w:proofErr w:type="spellStart"/>
      <w:r>
        <w:rPr>
          <w:i/>
          <w:iCs/>
        </w:rPr>
        <w:t>Amphibalanus</w:t>
      </w:r>
      <w:proofErr w:type="spellEnd"/>
      <w:r>
        <w:rPr>
          <w:i/>
          <w:iCs/>
        </w:rPr>
        <w:t xml:space="preserve"> </w:t>
      </w:r>
      <w:proofErr w:type="spellStart"/>
      <w:r>
        <w:rPr>
          <w:i/>
          <w:iCs/>
        </w:rPr>
        <w:t>improvisus</w:t>
      </w:r>
      <w:proofErr w:type="spellEnd"/>
      <w:r>
        <w:t xml:space="preserve"> accordingly to GBIF. Prepared by Consultant</w:t>
      </w:r>
    </w:p>
    <w:p w14:paraId="10415149" w14:textId="77777777" w:rsidR="000B4652" w:rsidRDefault="00F26AED">
      <w:pPr>
        <w:pStyle w:val="BodyText"/>
        <w:rPr>
          <w:lang w:val="en-US"/>
        </w:rPr>
      </w:pPr>
      <w:r>
        <w:t>These sessile crustaceans have planktonic larvae, so the most likely way of their invasion into the Ob Estuary is the introduction with ballast water. The second route of entry is also possible: on the bottoms of ships. Adult barnacles attached to the hulls of boats would not be able to inhabit the area. However, after cross copulation (they are hermaphroditic animals) the fertilized eggs accumulate in a special cavity where eggs develop and nauplius larvae hatched (</w:t>
      </w:r>
      <w:proofErr w:type="spellStart"/>
      <w:r>
        <w:t>Dorit</w:t>
      </w:r>
      <w:proofErr w:type="spellEnd"/>
      <w:r>
        <w:t xml:space="preserve"> et al. 1991)</w:t>
      </w:r>
      <w:r>
        <w:rPr>
          <w:rStyle w:val="FootnoteReference"/>
        </w:rPr>
        <w:footnoteReference w:id="75"/>
      </w:r>
      <w:r>
        <w:rPr>
          <w:lang w:val="en-US"/>
        </w:rPr>
        <w:t>.</w:t>
      </w:r>
      <w:r>
        <w:t xml:space="preserve"> Then the already formed larvae enter the water column and, after a certain period of swimming, settle on solid substrates and undergo metamorphosis. If vessels with adults of this species regularly enter the Ob estuary, a successful emergence of the nauplii may take place if the temperature is high enough and the salinity is at least 2 ppm (Dineen, Hines, 1992)</w:t>
      </w:r>
      <w:r>
        <w:rPr>
          <w:rStyle w:val="FootnoteReference"/>
        </w:rPr>
        <w:footnoteReference w:id="76"/>
      </w:r>
      <w:r>
        <w:rPr>
          <w:lang w:val="en-US"/>
        </w:rPr>
        <w:t>.</w:t>
      </w:r>
    </w:p>
    <w:p w14:paraId="1041514A" w14:textId="77777777" w:rsidR="000B4652" w:rsidRDefault="00F26AED">
      <w:pPr>
        <w:pStyle w:val="BodyText"/>
      </w:pPr>
      <w:r>
        <w:t>In the case of successful colonization, barnacles inhabiting hard substrates (including man-made ones) will increase the structure complexity of the bottom. In the space between the calcareous barnacle’s shells other benthic forms will be able to settle. In case of mass settlement, which is unlikely, there may be failures in underwater structures: increase in friction, decrease in pipelines capacity.</w:t>
      </w:r>
    </w:p>
    <w:p w14:paraId="1041514B" w14:textId="77777777" w:rsidR="000B4652" w:rsidRDefault="00F26AED">
      <w:pPr>
        <w:pStyle w:val="BodyText"/>
      </w:pPr>
      <w:r>
        <w:br w:type="page"/>
      </w:r>
    </w:p>
    <w:p w14:paraId="1041514C" w14:textId="77777777" w:rsidR="000B4652" w:rsidRDefault="00F26AED">
      <w:pPr>
        <w:pStyle w:val="Heading5"/>
      </w:pPr>
      <w:bookmarkStart w:id="76" w:name="gammarus-tigrinus-sexton-1939"/>
      <w:bookmarkEnd w:id="74"/>
      <w:r>
        <w:rPr>
          <w:i/>
          <w:iCs/>
        </w:rPr>
        <w:lastRenderedPageBreak/>
        <w:t xml:space="preserve">Gammarus </w:t>
      </w:r>
      <w:proofErr w:type="spellStart"/>
      <w:r>
        <w:rPr>
          <w:i/>
          <w:iCs/>
        </w:rPr>
        <w:t>tigrinus</w:t>
      </w:r>
      <w:proofErr w:type="spellEnd"/>
      <w:r>
        <w:rPr>
          <w:i/>
          <w:iCs/>
        </w:rPr>
        <w:t xml:space="preserve"> Sexton, 1939</w:t>
      </w:r>
    </w:p>
    <w:p w14:paraId="1041514D"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4E"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Malacostraca</w:t>
      </w:r>
      <w:proofErr w:type="spellEnd"/>
      <w:r>
        <w:br/>
      </w:r>
      <w:proofErr w:type="spellStart"/>
      <w:r>
        <w:rPr>
          <w:b/>
          <w:bCs/>
        </w:rPr>
        <w:t>Order:</w:t>
      </w:r>
      <w:r>
        <w:t>Amphipoda</w:t>
      </w:r>
      <w:proofErr w:type="spellEnd"/>
      <w:r>
        <w:br/>
      </w:r>
      <w:r>
        <w:rPr>
          <w:b/>
          <w:bCs/>
        </w:rPr>
        <w:t>Family:</w:t>
      </w:r>
      <w:r>
        <w:t xml:space="preserve"> Gammaridae</w:t>
      </w:r>
    </w:p>
    <w:p w14:paraId="1041514F" w14:textId="77777777" w:rsidR="000B4652" w:rsidRDefault="00F26AED">
      <w:r>
        <w:rPr>
          <w:noProof/>
          <w:lang w:val="ru-RU" w:eastAsia="ru-RU"/>
        </w:rPr>
        <w:drawing>
          <wp:inline distT="0" distB="0" distL="114300" distR="114300" wp14:anchorId="1041536B" wp14:editId="1041536C">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66"/>
                    <a:stretch>
                      <a:fillRect/>
                    </a:stretch>
                  </pic:blipFill>
                  <pic:spPr>
                    <a:xfrm>
                      <a:off x="0" y="0"/>
                      <a:ext cx="2540000" cy="1549400"/>
                    </a:xfrm>
                    <a:prstGeom prst="rect">
                      <a:avLst/>
                    </a:prstGeom>
                    <a:noFill/>
                    <a:ln w="9525">
                      <a:noFill/>
                    </a:ln>
                  </pic:spPr>
                </pic:pic>
              </a:graphicData>
            </a:graphic>
          </wp:inline>
        </w:drawing>
      </w:r>
    </w:p>
    <w:p w14:paraId="10415150" w14:textId="77777777" w:rsidR="000B4652" w:rsidRDefault="00F26AED">
      <w:pPr>
        <w:rPr>
          <w:rStyle w:val="Hyperlink"/>
          <w:color w:val="auto"/>
          <w:sz w:val="14"/>
          <w:szCs w:val="14"/>
          <w:u w:val="none"/>
        </w:rPr>
        <w:sectPr w:rsidR="000B4652">
          <w:type w:val="continuous"/>
          <w:pgSz w:w="11906" w:h="16838"/>
          <w:pgMar w:top="1134" w:right="851" w:bottom="1134" w:left="1418" w:header="357" w:footer="454" w:gutter="0"/>
          <w:cols w:num="2" w:space="720" w:equalWidth="0">
            <w:col w:w="4606" w:space="425"/>
            <w:col w:w="4606"/>
          </w:cols>
          <w:docGrid w:linePitch="360"/>
        </w:sectPr>
      </w:pPr>
      <w:r>
        <w:rPr>
          <w:sz w:val="14"/>
          <w:szCs w:val="14"/>
        </w:rPr>
        <w:t>Source:</w:t>
      </w:r>
      <w:hyperlink r:id="rId67">
        <w:r>
          <w:rPr>
            <w:rStyle w:val="Hyperlink"/>
            <w:color w:val="auto"/>
            <w:sz w:val="14"/>
            <w:szCs w:val="14"/>
            <w:u w:val="none"/>
          </w:rPr>
          <w:t>http://www.sevin.ru/top100worst/priortargets/Arthropods/tigrinus.gif</w:t>
        </w:r>
      </w:hyperlink>
    </w:p>
    <w:p w14:paraId="10415151" w14:textId="77777777" w:rsidR="000B4652" w:rsidRDefault="000B4652">
      <w:pPr>
        <w:rPr>
          <w:rStyle w:val="Hyperlink"/>
        </w:rPr>
      </w:pPr>
    </w:p>
    <w:p w14:paraId="10415152" w14:textId="77777777" w:rsidR="000B4652" w:rsidRDefault="00F26AED">
      <w:pPr>
        <w:pStyle w:val="BodyText"/>
      </w:pPr>
      <w:r>
        <w:rPr>
          <w:noProof/>
          <w:lang w:val="ru-RU" w:eastAsia="ru-RU"/>
        </w:rPr>
        <w:drawing>
          <wp:inline distT="0" distB="0" distL="114300" distR="114300" wp14:anchorId="1041536D" wp14:editId="1041536E">
            <wp:extent cx="4758055" cy="2415540"/>
            <wp:effectExtent l="0" t="0" r="4445" b="381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68"/>
                    <a:srcRect t="24376" b="24854"/>
                    <a:stretch>
                      <a:fillRect/>
                    </a:stretch>
                  </pic:blipFill>
                  <pic:spPr>
                    <a:xfrm>
                      <a:off x="0" y="0"/>
                      <a:ext cx="4758055" cy="2415540"/>
                    </a:xfrm>
                    <a:prstGeom prst="rect">
                      <a:avLst/>
                    </a:prstGeom>
                    <a:noFill/>
                    <a:ln w="9525">
                      <a:noFill/>
                    </a:ln>
                  </pic:spPr>
                </pic:pic>
              </a:graphicData>
            </a:graphic>
          </wp:inline>
        </w:drawing>
      </w:r>
    </w:p>
    <w:p w14:paraId="10415153" w14:textId="77777777" w:rsidR="000B4652" w:rsidRDefault="00F26AED">
      <w:pPr>
        <w:pStyle w:val="Caption"/>
      </w:pPr>
      <w:r>
        <w:t xml:space="preserve">Figure </w:t>
      </w:r>
      <w:r>
        <w:rPr>
          <w:lang w:val="en-US"/>
        </w:rPr>
        <w:t>3.</w:t>
      </w:r>
      <w:r>
        <w:t>1</w:t>
      </w:r>
      <w:r>
        <w:rPr>
          <w:lang w:val="en-US"/>
        </w:rPr>
        <w:t>.</w:t>
      </w:r>
      <w:r>
        <w:t xml:space="preserve">11. Worldwide distribution of </w:t>
      </w:r>
      <w:r>
        <w:rPr>
          <w:i/>
          <w:iCs/>
        </w:rPr>
        <w:t xml:space="preserve">Gammarus </w:t>
      </w:r>
      <w:proofErr w:type="spellStart"/>
      <w:r>
        <w:rPr>
          <w:i/>
          <w:iCs/>
        </w:rPr>
        <w:t>tigrinus</w:t>
      </w:r>
      <w:proofErr w:type="spellEnd"/>
      <w:r>
        <w:rPr>
          <w:i/>
          <w:iCs/>
        </w:rPr>
        <w:t xml:space="preserve"> </w:t>
      </w:r>
      <w:r>
        <w:t>accordingly to GBIF. Prepared by Consultant</w:t>
      </w:r>
    </w:p>
    <w:p w14:paraId="10415154" w14:textId="77777777" w:rsidR="000B4652" w:rsidRDefault="00F26AED">
      <w:pPr>
        <w:pStyle w:val="BodyText"/>
        <w:rPr>
          <w:lang w:val="en-US"/>
        </w:rPr>
      </w:pPr>
      <w:r>
        <w:t>The most likely vector of introduction of this species is ballast water (Berezina, 2007)</w:t>
      </w:r>
      <w:r>
        <w:rPr>
          <w:rStyle w:val="FootnoteReference"/>
        </w:rPr>
        <w:footnoteReference w:id="77"/>
      </w:r>
      <w:r>
        <w:rPr>
          <w:lang w:val="en-US"/>
        </w:rPr>
        <w:t>.</w:t>
      </w:r>
      <w:r>
        <w:t xml:space="preserve"> The critical factor limiting the normal development of this euryhaline amphipod is temperature. This species can enter reproduction as early as 2 degrees, but developmental duration is delayed at low temperatures (Chambers, 1976)</w:t>
      </w:r>
      <w:r>
        <w:rPr>
          <w:rStyle w:val="FootnoteReference"/>
        </w:rPr>
        <w:footnoteReference w:id="78"/>
      </w:r>
      <w:r>
        <w:rPr>
          <w:lang w:val="en-US"/>
        </w:rPr>
        <w:t>.</w:t>
      </w:r>
    </w:p>
    <w:p w14:paraId="10415155" w14:textId="77777777" w:rsidR="000B4652" w:rsidRDefault="00F26AED">
      <w:pPr>
        <w:pStyle w:val="BodyText"/>
      </w:pPr>
      <w:r>
        <w:t xml:space="preserve">If introduced successfully, this species could significantly alter the ecosystem structure of the Ob Estuary. The expected impact may be </w:t>
      </w:r>
      <w:proofErr w:type="gramStart"/>
      <w:r>
        <w:t>due to the fact that</w:t>
      </w:r>
      <w:proofErr w:type="gramEnd"/>
      <w:r>
        <w:t xml:space="preserve"> this species is polyphagous and can feed not only on detritus, but also on animals including oligochaetes (Most dangerous invasive species …, 2018)</w:t>
      </w:r>
      <w:r>
        <w:rPr>
          <w:rStyle w:val="FootnoteReference"/>
        </w:rPr>
        <w:footnoteReference w:id="79"/>
      </w:r>
      <w:r>
        <w:rPr>
          <w:lang w:val="en-US"/>
        </w:rPr>
        <w:t>,</w:t>
      </w:r>
      <w:r>
        <w:t xml:space="preserve"> which dominate the benthic communities in the south part of the estuary. The second expected impact may be related to the competitive relationship of the invasive species with native amphipods, primarily </w:t>
      </w:r>
      <w:proofErr w:type="spellStart"/>
      <w:r>
        <w:t>Monoporeia</w:t>
      </w:r>
      <w:proofErr w:type="spellEnd"/>
      <w:r>
        <w:t xml:space="preserve"> </w:t>
      </w:r>
      <w:proofErr w:type="spellStart"/>
      <w:r>
        <w:t>affinis</w:t>
      </w:r>
      <w:proofErr w:type="spellEnd"/>
      <w:r>
        <w:t xml:space="preserve">. The latter species, being one of the most abundant forms of benthos (Integrated investigations… 2020), serve as the basis of diet of valuable fish species inhabiting the Ob </w:t>
      </w:r>
      <w:proofErr w:type="gramStart"/>
      <w:r>
        <w:t>estuary(</w:t>
      </w:r>
      <w:proofErr w:type="gramEnd"/>
      <w:r>
        <w:t>Stepanova 2017).</w:t>
      </w:r>
      <w:r>
        <w:rPr>
          <w:rStyle w:val="FootnoteReference"/>
        </w:rPr>
        <w:footnoteReference w:id="80"/>
      </w:r>
    </w:p>
    <w:p w14:paraId="10415156" w14:textId="77777777" w:rsidR="000B4652" w:rsidRDefault="00F26AED">
      <w:pPr>
        <w:pStyle w:val="BodyText"/>
      </w:pPr>
      <w:r>
        <w:t>It should be noted that an in-depth taxonomic survey of the gammarid fauna in the Ob estuary has not been conducted. Therefore, there is a possibility that this species is already represented in the water area.</w:t>
      </w:r>
    </w:p>
    <w:p w14:paraId="10415157" w14:textId="77777777" w:rsidR="000B4652" w:rsidRDefault="00F26AED">
      <w:pPr>
        <w:pStyle w:val="BodyText"/>
      </w:pPr>
      <w:r>
        <w:br w:type="page"/>
      </w:r>
    </w:p>
    <w:p w14:paraId="10415158" w14:textId="77777777" w:rsidR="000B4652" w:rsidRDefault="00F26AED">
      <w:pPr>
        <w:pStyle w:val="Heading5"/>
      </w:pPr>
      <w:bookmarkStart w:id="77" w:name="rhithropanopeus-harrisii-gould-1841"/>
      <w:bookmarkEnd w:id="76"/>
      <w:proofErr w:type="spellStart"/>
      <w:r>
        <w:rPr>
          <w:i/>
          <w:iCs/>
        </w:rPr>
        <w:lastRenderedPageBreak/>
        <w:t>Rhithropanopeus</w:t>
      </w:r>
      <w:proofErr w:type="spellEnd"/>
      <w:r>
        <w:rPr>
          <w:i/>
          <w:iCs/>
        </w:rPr>
        <w:t xml:space="preserve"> </w:t>
      </w:r>
      <w:proofErr w:type="spellStart"/>
      <w:r>
        <w:rPr>
          <w:i/>
          <w:iCs/>
        </w:rPr>
        <w:t>harrisii</w:t>
      </w:r>
      <w:proofErr w:type="spellEnd"/>
      <w:r>
        <w:rPr>
          <w:i/>
          <w:iCs/>
        </w:rPr>
        <w:t xml:space="preserve"> (Gould, 1841)</w:t>
      </w:r>
    </w:p>
    <w:p w14:paraId="10415159"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5A"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Malacostraca</w:t>
      </w:r>
      <w:proofErr w:type="spellEnd"/>
      <w:r>
        <w:br/>
      </w:r>
      <w:proofErr w:type="spellStart"/>
      <w:r>
        <w:rPr>
          <w:b/>
          <w:bCs/>
        </w:rPr>
        <w:t>Order:</w:t>
      </w:r>
      <w:r>
        <w:t>Decapoda</w:t>
      </w:r>
      <w:proofErr w:type="spellEnd"/>
      <w:r>
        <w:br/>
      </w:r>
      <w:r>
        <w:rPr>
          <w:b/>
          <w:bCs/>
        </w:rPr>
        <w:t>Family:</w:t>
      </w:r>
      <w:r>
        <w:t xml:space="preserve"> </w:t>
      </w:r>
      <w:proofErr w:type="spellStart"/>
      <w:r>
        <w:t>Panopeidae</w:t>
      </w:r>
      <w:proofErr w:type="spellEnd"/>
    </w:p>
    <w:p w14:paraId="1041515B" w14:textId="77777777" w:rsidR="000B4652" w:rsidRDefault="00F26AED">
      <w:r>
        <w:rPr>
          <w:noProof/>
          <w:lang w:val="ru-RU" w:eastAsia="ru-RU"/>
        </w:rPr>
        <w:drawing>
          <wp:inline distT="0" distB="0" distL="114300" distR="114300" wp14:anchorId="1041536F" wp14:editId="1041537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69"/>
                    <a:stretch>
                      <a:fillRect/>
                    </a:stretch>
                  </pic:blipFill>
                  <pic:spPr>
                    <a:xfrm>
                      <a:off x="0" y="0"/>
                      <a:ext cx="2540000" cy="1917700"/>
                    </a:xfrm>
                    <a:prstGeom prst="rect">
                      <a:avLst/>
                    </a:prstGeom>
                    <a:noFill/>
                    <a:ln w="9525">
                      <a:noFill/>
                    </a:ln>
                  </pic:spPr>
                </pic:pic>
              </a:graphicData>
            </a:graphic>
          </wp:inline>
        </w:drawing>
      </w:r>
    </w:p>
    <w:p w14:paraId="1041515C" w14:textId="77777777" w:rsidR="000B4652" w:rsidRDefault="00F26AED">
      <w:pPr>
        <w:rPr>
          <w:rStyle w:val="Hyperlink"/>
          <w:color w:val="auto"/>
          <w:sz w:val="14"/>
          <w:szCs w:val="14"/>
          <w:u w:val="none"/>
        </w:rPr>
        <w:sectPr w:rsidR="000B4652">
          <w:type w:val="continuous"/>
          <w:pgSz w:w="11906" w:h="16838"/>
          <w:pgMar w:top="1134" w:right="851" w:bottom="1134" w:left="1418" w:header="357" w:footer="454" w:gutter="0"/>
          <w:cols w:num="2" w:space="720" w:equalWidth="0">
            <w:col w:w="4606" w:space="425"/>
            <w:col w:w="4606"/>
          </w:cols>
          <w:docGrid w:linePitch="360"/>
        </w:sectPr>
      </w:pPr>
      <w:r>
        <w:rPr>
          <w:sz w:val="14"/>
          <w:szCs w:val="14"/>
        </w:rPr>
        <w:t>Source:</w:t>
      </w:r>
      <w:hyperlink r:id="rId70">
        <w:r>
          <w:rPr>
            <w:rStyle w:val="Hyperlink"/>
            <w:color w:val="auto"/>
            <w:sz w:val="14"/>
            <w:szCs w:val="14"/>
            <w:u w:val="none"/>
          </w:rPr>
          <w:t>http://www.sevin.ru/top100worst/priortargets/Arthropods/harrisii.gif</w:t>
        </w:r>
      </w:hyperlink>
    </w:p>
    <w:p w14:paraId="1041515D" w14:textId="77777777" w:rsidR="000B4652" w:rsidRDefault="000B4652">
      <w:pPr>
        <w:rPr>
          <w:rStyle w:val="Hyperlink"/>
        </w:rPr>
      </w:pPr>
    </w:p>
    <w:p w14:paraId="1041515E" w14:textId="77777777" w:rsidR="000B4652" w:rsidRDefault="00F26AED">
      <w:pPr>
        <w:pStyle w:val="BodyText"/>
      </w:pPr>
      <w:r>
        <w:rPr>
          <w:noProof/>
          <w:lang w:val="ru-RU" w:eastAsia="ru-RU"/>
        </w:rPr>
        <w:drawing>
          <wp:inline distT="0" distB="0" distL="114300" distR="114300" wp14:anchorId="10415371" wp14:editId="10415372">
            <wp:extent cx="5018405" cy="2594610"/>
            <wp:effectExtent l="0" t="0" r="10795" b="1524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71"/>
                    <a:srcRect t="23524" b="24771"/>
                    <a:stretch>
                      <a:fillRect/>
                    </a:stretch>
                  </pic:blipFill>
                  <pic:spPr>
                    <a:xfrm>
                      <a:off x="0" y="0"/>
                      <a:ext cx="5018405" cy="2594610"/>
                    </a:xfrm>
                    <a:prstGeom prst="rect">
                      <a:avLst/>
                    </a:prstGeom>
                    <a:noFill/>
                    <a:ln w="9525">
                      <a:noFill/>
                    </a:ln>
                  </pic:spPr>
                </pic:pic>
              </a:graphicData>
            </a:graphic>
          </wp:inline>
        </w:drawing>
      </w:r>
    </w:p>
    <w:p w14:paraId="1041515F" w14:textId="77777777" w:rsidR="000B4652" w:rsidRDefault="00F26AED">
      <w:pPr>
        <w:pStyle w:val="Caption"/>
      </w:pPr>
      <w:r>
        <w:t xml:space="preserve">Figure </w:t>
      </w:r>
      <w:r>
        <w:rPr>
          <w:lang w:val="en-US"/>
        </w:rPr>
        <w:t>3.</w:t>
      </w:r>
      <w:r>
        <w:t>1</w:t>
      </w:r>
      <w:r>
        <w:rPr>
          <w:lang w:val="en-US"/>
        </w:rPr>
        <w:t>.</w:t>
      </w:r>
      <w:r>
        <w:t>12. Worldwide distribution of</w:t>
      </w:r>
      <w:r>
        <w:rPr>
          <w:i/>
          <w:iCs/>
        </w:rPr>
        <w:t xml:space="preserve"> </w:t>
      </w:r>
      <w:proofErr w:type="spellStart"/>
      <w:r>
        <w:rPr>
          <w:i/>
          <w:iCs/>
        </w:rPr>
        <w:t>Rhithropanopeus</w:t>
      </w:r>
      <w:proofErr w:type="spellEnd"/>
      <w:r>
        <w:rPr>
          <w:i/>
          <w:iCs/>
        </w:rPr>
        <w:t xml:space="preserve"> </w:t>
      </w:r>
      <w:proofErr w:type="spellStart"/>
      <w:r>
        <w:rPr>
          <w:i/>
          <w:iCs/>
        </w:rPr>
        <w:t>harrisii</w:t>
      </w:r>
      <w:proofErr w:type="spellEnd"/>
      <w:r>
        <w:t xml:space="preserve"> accordingly to GBIF. Prepared by Consultant</w:t>
      </w:r>
    </w:p>
    <w:p w14:paraId="10415160" w14:textId="77777777" w:rsidR="000B4652" w:rsidRDefault="00F26AED">
      <w:pPr>
        <w:pStyle w:val="BodyText"/>
      </w:pPr>
      <w:r>
        <w:t xml:space="preserve">The main expected vector of transport is ballast water. However, since the crab is very small in size, its infestation is also possible due to ship bottom fouling (Most dangerous invasive species…, </w:t>
      </w:r>
      <w:proofErr w:type="gramStart"/>
      <w:r>
        <w:t>2018 )</w:t>
      </w:r>
      <w:proofErr w:type="gramEnd"/>
      <w:r>
        <w:t xml:space="preserve">. The presence of this species in </w:t>
      </w:r>
      <w:proofErr w:type="spellStart"/>
      <w:r>
        <w:rPr>
          <w:i/>
          <w:iCs/>
        </w:rPr>
        <w:t>Dreissena</w:t>
      </w:r>
      <w:proofErr w:type="spellEnd"/>
      <w:r>
        <w:rPr>
          <w:i/>
          <w:iCs/>
        </w:rPr>
        <w:t xml:space="preserve"> polymorpha</w:t>
      </w:r>
      <w:r>
        <w:t xml:space="preserve"> druses seems most likely.</w:t>
      </w:r>
    </w:p>
    <w:p w14:paraId="10415161" w14:textId="77777777" w:rsidR="000B4652" w:rsidRDefault="00F26AED">
      <w:pPr>
        <w:pStyle w:val="BodyText"/>
      </w:pPr>
      <w:r>
        <w:t>The crab is omnivorous (Most dangerous invasive species …, 2018), which determines its potential threat to native benthos species.</w:t>
      </w:r>
    </w:p>
    <w:p w14:paraId="10415162" w14:textId="77777777" w:rsidR="000B4652" w:rsidRDefault="00F26AED">
      <w:pPr>
        <w:pStyle w:val="BodyText"/>
      </w:pPr>
      <w:r>
        <w:br w:type="page"/>
      </w:r>
    </w:p>
    <w:p w14:paraId="10415163" w14:textId="77777777" w:rsidR="000B4652" w:rsidRDefault="00F26AED">
      <w:pPr>
        <w:pStyle w:val="Heading5"/>
      </w:pPr>
      <w:bookmarkStart w:id="78" w:name="eriocheir-sinensis-h.-milne-edwards-1853"/>
      <w:bookmarkEnd w:id="77"/>
      <w:proofErr w:type="spellStart"/>
      <w:r>
        <w:rPr>
          <w:i/>
          <w:iCs/>
        </w:rPr>
        <w:lastRenderedPageBreak/>
        <w:t>Eriocheir</w:t>
      </w:r>
      <w:proofErr w:type="spellEnd"/>
      <w:r>
        <w:rPr>
          <w:i/>
          <w:iCs/>
        </w:rPr>
        <w:t xml:space="preserve"> sinensis H. Milne Edwards, 1853</w:t>
      </w:r>
    </w:p>
    <w:p w14:paraId="10415164"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65" w14:textId="77777777" w:rsidR="000B4652" w:rsidRDefault="00F26AED">
      <w:proofErr w:type="spellStart"/>
      <w:proofErr w:type="gramStart"/>
      <w:r>
        <w:rPr>
          <w:b/>
          <w:bCs/>
        </w:rPr>
        <w:t>Phyllum:</w:t>
      </w:r>
      <w:r>
        <w:t>Arthropoda</w:t>
      </w:r>
      <w:proofErr w:type="spellEnd"/>
      <w:proofErr w:type="gramEnd"/>
      <w:r>
        <w:br/>
      </w:r>
      <w:proofErr w:type="spellStart"/>
      <w:r>
        <w:rPr>
          <w:b/>
          <w:bCs/>
        </w:rPr>
        <w:t>Class:</w:t>
      </w:r>
      <w:r>
        <w:t>Malacostraca</w:t>
      </w:r>
      <w:proofErr w:type="spellEnd"/>
      <w:r>
        <w:br/>
      </w:r>
      <w:proofErr w:type="spellStart"/>
      <w:r>
        <w:rPr>
          <w:b/>
          <w:bCs/>
        </w:rPr>
        <w:t>Order:</w:t>
      </w:r>
      <w:r>
        <w:t>Decapoda</w:t>
      </w:r>
      <w:proofErr w:type="spellEnd"/>
      <w:r>
        <w:br/>
      </w:r>
      <w:r>
        <w:rPr>
          <w:b/>
          <w:bCs/>
        </w:rPr>
        <w:t>Family:</w:t>
      </w:r>
      <w:r>
        <w:t xml:space="preserve"> </w:t>
      </w:r>
      <w:proofErr w:type="spellStart"/>
      <w:r>
        <w:t>Varunidae</w:t>
      </w:r>
      <w:proofErr w:type="spellEnd"/>
    </w:p>
    <w:p w14:paraId="10415166" w14:textId="77777777" w:rsidR="000B4652" w:rsidRDefault="00F26AED">
      <w:r>
        <w:rPr>
          <w:noProof/>
          <w:lang w:val="ru-RU" w:eastAsia="ru-RU"/>
        </w:rPr>
        <w:drawing>
          <wp:inline distT="0" distB="0" distL="114300" distR="114300" wp14:anchorId="10415373" wp14:editId="10415374">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72"/>
                    <a:stretch>
                      <a:fillRect/>
                    </a:stretch>
                  </pic:blipFill>
                  <pic:spPr>
                    <a:xfrm>
                      <a:off x="0" y="0"/>
                      <a:ext cx="2540000" cy="1651000"/>
                    </a:xfrm>
                    <a:prstGeom prst="rect">
                      <a:avLst/>
                    </a:prstGeom>
                    <a:noFill/>
                    <a:ln w="9525">
                      <a:noFill/>
                    </a:ln>
                  </pic:spPr>
                </pic:pic>
              </a:graphicData>
            </a:graphic>
          </wp:inline>
        </w:drawing>
      </w:r>
    </w:p>
    <w:p w14:paraId="10415167" w14:textId="77777777" w:rsidR="000B4652" w:rsidRDefault="00F26AED">
      <w:pPr>
        <w:rPr>
          <w:sz w:val="14"/>
          <w:szCs w:val="14"/>
        </w:rPr>
      </w:pPr>
      <w:r>
        <w:rPr>
          <w:sz w:val="14"/>
          <w:szCs w:val="14"/>
        </w:rPr>
        <w:t>Source:</w:t>
      </w:r>
      <w:r>
        <w:rPr>
          <w:sz w:val="14"/>
          <w:szCs w:val="14"/>
          <w:lang w:val="en-US"/>
        </w:rPr>
        <w:t xml:space="preserve"> </w:t>
      </w:r>
      <w:hyperlink r:id="rId73">
        <w:r>
          <w:rPr>
            <w:sz w:val="14"/>
            <w:szCs w:val="14"/>
          </w:rPr>
          <w:t>http://www.sevin.ru/top100worst/priortargets/Arthropods/sinensis.gif</w:t>
        </w:r>
      </w:hyperlink>
    </w:p>
    <w:p w14:paraId="10415168" w14:textId="77777777" w:rsidR="000B4652" w:rsidRDefault="000B4652">
      <w:pPr>
        <w:pStyle w:val="BodyText"/>
        <w:sectPr w:rsidR="000B4652">
          <w:type w:val="continuous"/>
          <w:pgSz w:w="11906" w:h="16838"/>
          <w:pgMar w:top="1134" w:right="851" w:bottom="1134" w:left="1418" w:header="357" w:footer="454" w:gutter="0"/>
          <w:cols w:num="2" w:space="720" w:equalWidth="0">
            <w:col w:w="4606" w:space="425"/>
            <w:col w:w="4606"/>
          </w:cols>
          <w:docGrid w:linePitch="360"/>
        </w:sectPr>
      </w:pPr>
    </w:p>
    <w:p w14:paraId="10415169" w14:textId="77777777" w:rsidR="000B4652" w:rsidRDefault="00F26AED">
      <w:pPr>
        <w:pStyle w:val="BodyText"/>
      </w:pPr>
      <w:r>
        <w:rPr>
          <w:noProof/>
          <w:lang w:val="ru-RU" w:eastAsia="ru-RU"/>
        </w:rPr>
        <w:drawing>
          <wp:inline distT="0" distB="0" distL="114300" distR="114300" wp14:anchorId="10415375" wp14:editId="10415376">
            <wp:extent cx="4602480" cy="2355850"/>
            <wp:effectExtent l="0" t="0" r="7620" b="635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74"/>
                    <a:srcRect t="24231" b="24584"/>
                    <a:stretch>
                      <a:fillRect/>
                    </a:stretch>
                  </pic:blipFill>
                  <pic:spPr>
                    <a:xfrm>
                      <a:off x="0" y="0"/>
                      <a:ext cx="4602480" cy="2355850"/>
                    </a:xfrm>
                    <a:prstGeom prst="rect">
                      <a:avLst/>
                    </a:prstGeom>
                    <a:noFill/>
                    <a:ln w="9525">
                      <a:noFill/>
                    </a:ln>
                  </pic:spPr>
                </pic:pic>
              </a:graphicData>
            </a:graphic>
          </wp:inline>
        </w:drawing>
      </w:r>
    </w:p>
    <w:p w14:paraId="1041516A" w14:textId="77777777" w:rsidR="000B4652" w:rsidRDefault="00F26AED">
      <w:pPr>
        <w:pStyle w:val="Caption"/>
      </w:pPr>
      <w:r>
        <w:t xml:space="preserve">Figure </w:t>
      </w:r>
      <w:r>
        <w:rPr>
          <w:lang w:val="en-US"/>
        </w:rPr>
        <w:t>3.</w:t>
      </w:r>
      <w:r>
        <w:t>1</w:t>
      </w:r>
      <w:r>
        <w:rPr>
          <w:lang w:val="en-US"/>
        </w:rPr>
        <w:t>.</w:t>
      </w:r>
      <w:r>
        <w:t xml:space="preserve">13. Worldwide distribution of </w:t>
      </w:r>
      <w:proofErr w:type="spellStart"/>
      <w:r>
        <w:rPr>
          <w:i/>
          <w:iCs/>
        </w:rPr>
        <w:t>Eriocheir</w:t>
      </w:r>
      <w:proofErr w:type="spellEnd"/>
      <w:r>
        <w:rPr>
          <w:i/>
          <w:iCs/>
        </w:rPr>
        <w:t xml:space="preserve"> sinensis </w:t>
      </w:r>
      <w:r>
        <w:t>accordingly to GBIF. Prepared by Consultant</w:t>
      </w:r>
    </w:p>
    <w:p w14:paraId="1041516B" w14:textId="77777777" w:rsidR="000B4652" w:rsidRDefault="00F26AED">
      <w:pPr>
        <w:pStyle w:val="BodyText"/>
        <w:rPr>
          <w:lang w:val="en-US"/>
        </w:rPr>
      </w:pPr>
      <w:r>
        <w:t xml:space="preserve">It is one of the most successful invasive species moving northward (Most dangerous invasive species…, 2018). At present, this species was </w:t>
      </w:r>
      <w:proofErr w:type="spellStart"/>
      <w:r>
        <w:t>undoubtly</w:t>
      </w:r>
      <w:proofErr w:type="spellEnd"/>
      <w:r>
        <w:t xml:space="preserve"> occurred in the estuaries of the White Sea (Berger and </w:t>
      </w:r>
      <w:proofErr w:type="spellStart"/>
      <w:r>
        <w:t>Naumov</w:t>
      </w:r>
      <w:proofErr w:type="spellEnd"/>
      <w:r>
        <w:t>, 2002)</w:t>
      </w:r>
      <w:r>
        <w:rPr>
          <w:rStyle w:val="FootnoteReference"/>
        </w:rPr>
        <w:footnoteReference w:id="81"/>
      </w:r>
      <w:r>
        <w:rPr>
          <w:lang w:val="en-US"/>
        </w:rPr>
        <w:t>.</w:t>
      </w:r>
    </w:p>
    <w:p w14:paraId="1041516C" w14:textId="77777777" w:rsidR="000B4652" w:rsidRDefault="00F26AED">
      <w:pPr>
        <w:pStyle w:val="BodyText"/>
      </w:pPr>
      <w:r>
        <w:t xml:space="preserve">The species belongs to </w:t>
      </w:r>
      <w:proofErr w:type="spellStart"/>
      <w:r>
        <w:t>cathodromic</w:t>
      </w:r>
      <w:proofErr w:type="spellEnd"/>
      <w:r>
        <w:t xml:space="preserve"> organisms, </w:t>
      </w:r>
      <w:proofErr w:type="gramStart"/>
      <w:r>
        <w:t>i.e.</w:t>
      </w:r>
      <w:proofErr w:type="gramEnd"/>
      <w:r>
        <w:t> it migrates from the sea to fresh waters and backward (Most dangerous invasive species…, 2018). Therefore, potentially, with time, it can reach the Ob estuary by natural way. It is also possible to disperse with ballast water (due to pelagic larvae) and as part of ship bottom fouling (The most dangerous invasive species…, 2018).</w:t>
      </w:r>
    </w:p>
    <w:p w14:paraId="1041516D" w14:textId="77777777" w:rsidR="000B4652" w:rsidRDefault="00F26AED">
      <w:pPr>
        <w:pStyle w:val="BodyText"/>
      </w:pPr>
      <w:r>
        <w:t>The species is very tolerant to low temperature (The most dangerous invasive species …, 2018) thus its occurrence in the Ob estuary is very probable.</w:t>
      </w:r>
    </w:p>
    <w:p w14:paraId="1041516E" w14:textId="77777777" w:rsidR="000B4652" w:rsidRDefault="00F26AED">
      <w:pPr>
        <w:pStyle w:val="BodyText"/>
      </w:pPr>
      <w:r>
        <w:t xml:space="preserve">When introduced, this species, being a polyphagous, can significantly impact on both benthic invertebrates and on fish, eating their eggs (Most dangerous invasive species …, 2018). Another potential impact could be digging of </w:t>
      </w:r>
      <w:proofErr w:type="spellStart"/>
      <w:r>
        <w:t>burrowes</w:t>
      </w:r>
      <w:proofErr w:type="spellEnd"/>
      <w:r>
        <w:t xml:space="preserve"> that can reach several tens of </w:t>
      </w:r>
      <w:proofErr w:type="spellStart"/>
      <w:r>
        <w:t>centimeters</w:t>
      </w:r>
      <w:proofErr w:type="spellEnd"/>
      <w:r>
        <w:t xml:space="preserve"> (Most Dangerous Invasive Species …, 2018), this can destabilize bottom </w:t>
      </w:r>
      <w:proofErr w:type="gramStart"/>
      <w:r>
        <w:t>sediment .</w:t>
      </w:r>
      <w:proofErr w:type="gramEnd"/>
    </w:p>
    <w:p w14:paraId="1041516F" w14:textId="77777777" w:rsidR="000B4652" w:rsidRDefault="00F26AED">
      <w:pPr>
        <w:pStyle w:val="BodyText"/>
      </w:pPr>
      <w:r>
        <w:br w:type="page"/>
      </w:r>
    </w:p>
    <w:p w14:paraId="10415170" w14:textId="77777777" w:rsidR="000B4652" w:rsidRDefault="00F26AED">
      <w:pPr>
        <w:pStyle w:val="Heading5"/>
      </w:pPr>
      <w:bookmarkStart w:id="79" w:name="dreissena-polymorpha-pallas-1771"/>
      <w:bookmarkEnd w:id="78"/>
      <w:proofErr w:type="spellStart"/>
      <w:r>
        <w:rPr>
          <w:i/>
          <w:iCs/>
        </w:rPr>
        <w:lastRenderedPageBreak/>
        <w:t>Dreissena</w:t>
      </w:r>
      <w:proofErr w:type="spellEnd"/>
      <w:r>
        <w:rPr>
          <w:i/>
          <w:iCs/>
        </w:rPr>
        <w:t xml:space="preserve"> polymorpha (Pallas, 1771)</w:t>
      </w:r>
    </w:p>
    <w:p w14:paraId="10415171"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72" w14:textId="77777777" w:rsidR="000B4652" w:rsidRDefault="00F26AED">
      <w:proofErr w:type="spellStart"/>
      <w:proofErr w:type="gramStart"/>
      <w:r>
        <w:rPr>
          <w:b/>
          <w:bCs/>
        </w:rPr>
        <w:t>Phyllum:</w:t>
      </w:r>
      <w:r>
        <w:t>Mollusca</w:t>
      </w:r>
      <w:proofErr w:type="spellEnd"/>
      <w:proofErr w:type="gramEnd"/>
      <w:r>
        <w:br/>
      </w:r>
      <w:proofErr w:type="spellStart"/>
      <w:r>
        <w:rPr>
          <w:b/>
          <w:bCs/>
        </w:rPr>
        <w:t>Class:</w:t>
      </w:r>
      <w:r>
        <w:t>Bivalvia</w:t>
      </w:r>
      <w:proofErr w:type="spellEnd"/>
      <w:r>
        <w:br/>
      </w:r>
      <w:proofErr w:type="spellStart"/>
      <w:r>
        <w:rPr>
          <w:b/>
          <w:bCs/>
        </w:rPr>
        <w:t>Order:</w:t>
      </w:r>
      <w:r>
        <w:t>Myida</w:t>
      </w:r>
      <w:proofErr w:type="spellEnd"/>
      <w:r>
        <w:br/>
      </w:r>
      <w:r>
        <w:rPr>
          <w:b/>
          <w:bCs/>
        </w:rPr>
        <w:t>Family:</w:t>
      </w:r>
      <w:r>
        <w:t xml:space="preserve"> </w:t>
      </w:r>
      <w:proofErr w:type="spellStart"/>
      <w:r>
        <w:t>Dreissenidae</w:t>
      </w:r>
      <w:proofErr w:type="spellEnd"/>
    </w:p>
    <w:p w14:paraId="10415173" w14:textId="77777777" w:rsidR="000B4652" w:rsidRDefault="00F26AED">
      <w:r>
        <w:rPr>
          <w:noProof/>
          <w:lang w:val="ru-RU" w:eastAsia="ru-RU"/>
        </w:rPr>
        <w:drawing>
          <wp:inline distT="0" distB="0" distL="114300" distR="114300" wp14:anchorId="10415377" wp14:editId="10415378">
            <wp:extent cx="2324100" cy="1626870"/>
            <wp:effectExtent l="0" t="0" r="0" b="1143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75"/>
                    <a:stretch>
                      <a:fillRect/>
                    </a:stretch>
                  </pic:blipFill>
                  <pic:spPr>
                    <a:xfrm>
                      <a:off x="0" y="0"/>
                      <a:ext cx="2324100" cy="1626870"/>
                    </a:xfrm>
                    <a:prstGeom prst="rect">
                      <a:avLst/>
                    </a:prstGeom>
                    <a:noFill/>
                    <a:ln w="9525">
                      <a:noFill/>
                    </a:ln>
                  </pic:spPr>
                </pic:pic>
              </a:graphicData>
            </a:graphic>
          </wp:inline>
        </w:drawing>
      </w:r>
    </w:p>
    <w:p w14:paraId="10415174" w14:textId="77777777" w:rsidR="000B4652" w:rsidRDefault="00F26AED">
      <w:r>
        <w:rPr>
          <w:sz w:val="14"/>
          <w:szCs w:val="14"/>
        </w:rPr>
        <w:t>Source:</w:t>
      </w:r>
      <w:r>
        <w:rPr>
          <w:sz w:val="14"/>
          <w:szCs w:val="14"/>
          <w:lang w:val="en-US"/>
        </w:rPr>
        <w:t xml:space="preserve"> </w:t>
      </w:r>
      <w:r>
        <w:rPr>
          <w:sz w:val="14"/>
          <w:szCs w:val="14"/>
        </w:rPr>
        <w:t>http:</w:t>
      </w:r>
      <w:hyperlink r:id="rId76">
        <w:r>
          <w:rPr>
            <w:sz w:val="14"/>
            <w:szCs w:val="14"/>
          </w:rPr>
          <w:t>//www.sevin.ru/top100worst/priortargets/Mollusca/polymorpha.gif</w:t>
        </w:r>
      </w:hyperlink>
    </w:p>
    <w:p w14:paraId="10415175" w14:textId="77777777" w:rsidR="000B4652" w:rsidRDefault="000B4652">
      <w:pPr>
        <w:pStyle w:val="BodyText"/>
        <w:sectPr w:rsidR="000B4652">
          <w:type w:val="continuous"/>
          <w:pgSz w:w="11906" w:h="16838"/>
          <w:pgMar w:top="1134" w:right="851" w:bottom="1134" w:left="1418" w:header="357" w:footer="454" w:gutter="0"/>
          <w:cols w:num="2" w:space="720" w:equalWidth="0">
            <w:col w:w="4606" w:space="425"/>
            <w:col w:w="4606"/>
          </w:cols>
          <w:docGrid w:linePitch="360"/>
        </w:sectPr>
      </w:pPr>
    </w:p>
    <w:p w14:paraId="10415176" w14:textId="77777777" w:rsidR="000B4652" w:rsidRDefault="00F26AED">
      <w:pPr>
        <w:pStyle w:val="BodyText"/>
      </w:pPr>
      <w:r>
        <w:rPr>
          <w:noProof/>
          <w:lang w:val="ru-RU" w:eastAsia="ru-RU"/>
        </w:rPr>
        <w:drawing>
          <wp:inline distT="0" distB="0" distL="114300" distR="114300" wp14:anchorId="10415379" wp14:editId="1041537A">
            <wp:extent cx="4665345" cy="2400300"/>
            <wp:effectExtent l="0" t="0" r="190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77"/>
                    <a:srcRect t="23971" b="24584"/>
                    <a:stretch>
                      <a:fillRect/>
                    </a:stretch>
                  </pic:blipFill>
                  <pic:spPr>
                    <a:xfrm>
                      <a:off x="0" y="0"/>
                      <a:ext cx="4665345" cy="2400300"/>
                    </a:xfrm>
                    <a:prstGeom prst="rect">
                      <a:avLst/>
                    </a:prstGeom>
                    <a:noFill/>
                    <a:ln w="9525">
                      <a:noFill/>
                    </a:ln>
                  </pic:spPr>
                </pic:pic>
              </a:graphicData>
            </a:graphic>
          </wp:inline>
        </w:drawing>
      </w:r>
    </w:p>
    <w:p w14:paraId="10415177" w14:textId="77777777" w:rsidR="000B4652" w:rsidRDefault="00F26AED">
      <w:pPr>
        <w:pStyle w:val="Caption"/>
      </w:pPr>
      <w:r>
        <w:t xml:space="preserve">Figure </w:t>
      </w:r>
      <w:r>
        <w:rPr>
          <w:lang w:val="en-US"/>
        </w:rPr>
        <w:t>3.</w:t>
      </w:r>
      <w:r>
        <w:t>1</w:t>
      </w:r>
      <w:r>
        <w:rPr>
          <w:lang w:val="en-US"/>
        </w:rPr>
        <w:t>.</w:t>
      </w:r>
      <w:r>
        <w:t xml:space="preserve">13. Worldwide distribution of </w:t>
      </w:r>
      <w:proofErr w:type="spellStart"/>
      <w:r>
        <w:rPr>
          <w:i/>
          <w:iCs/>
        </w:rPr>
        <w:t>Dreissena</w:t>
      </w:r>
      <w:proofErr w:type="spellEnd"/>
      <w:r>
        <w:rPr>
          <w:i/>
          <w:iCs/>
        </w:rPr>
        <w:t xml:space="preserve"> polymorpha</w:t>
      </w:r>
      <w:r>
        <w:t xml:space="preserve"> accordingly to GBIF. Prepared by Consultant</w:t>
      </w:r>
    </w:p>
    <w:p w14:paraId="10415178" w14:textId="77777777" w:rsidR="000B4652" w:rsidRDefault="00F26AED">
      <w:pPr>
        <w:pStyle w:val="BodyText"/>
      </w:pPr>
      <w:r>
        <w:t>This is a typical fouling species settling on hard underwater substrates (</w:t>
      </w:r>
      <w:proofErr w:type="spellStart"/>
      <w:r>
        <w:t>Orlova</w:t>
      </w:r>
      <w:proofErr w:type="spellEnd"/>
      <w:r>
        <w:t>, 2002)</w:t>
      </w:r>
      <w:r>
        <w:rPr>
          <w:rStyle w:val="FootnoteReference"/>
        </w:rPr>
        <w:footnoteReference w:id="82"/>
      </w:r>
      <w:r>
        <w:rPr>
          <w:lang w:val="en-US"/>
        </w:rPr>
        <w:t>.</w:t>
      </w:r>
      <w:r>
        <w:t xml:space="preserve"> Adults are likely to be introduced on ship’s bottoms (</w:t>
      </w:r>
      <w:proofErr w:type="spellStart"/>
      <w:r>
        <w:t>Orlova</w:t>
      </w:r>
      <w:proofErr w:type="spellEnd"/>
      <w:r>
        <w:t xml:space="preserve">, 2002). In the case of detachment of adult </w:t>
      </w:r>
      <w:proofErr w:type="spellStart"/>
      <w:r>
        <w:t>mollusks</w:t>
      </w:r>
      <w:proofErr w:type="spellEnd"/>
      <w:r>
        <w:t xml:space="preserve"> from the ship’s bottoms, they can re-establish themselves on natural and anthropogenic substrates of ship mooring areas. The important condition for this scenario could be realized is that a </w:t>
      </w:r>
      <w:proofErr w:type="gramStart"/>
      <w:r>
        <w:t>vessels</w:t>
      </w:r>
      <w:proofErr w:type="gramEnd"/>
      <w:r>
        <w:t xml:space="preserve"> should stay for quite a long time in water areas where dense settlements of this species are present, which will provide a sufficiently large number of larvae competent for settling. Such locations include many ports in Europe. However, ballast water, which may contain very small planktonic larvae of this species, seems to be the most likely route of introduction of this species (</w:t>
      </w:r>
      <w:proofErr w:type="spellStart"/>
      <w:r>
        <w:t>Orlova</w:t>
      </w:r>
      <w:proofErr w:type="spellEnd"/>
      <w:r>
        <w:t xml:space="preserve">, 2002; </w:t>
      </w:r>
      <w:proofErr w:type="spellStart"/>
      <w:r>
        <w:t>Karatayev</w:t>
      </w:r>
      <w:proofErr w:type="spellEnd"/>
      <w:r>
        <w:t xml:space="preserve">, 2007) </w:t>
      </w:r>
      <w:r>
        <w:rPr>
          <w:rStyle w:val="FootnoteReference"/>
        </w:rPr>
        <w:footnoteReference w:id="83"/>
      </w:r>
      <w:r>
        <w:t>. These clams actively spread in the northern direction: settlements of this clam in the rivers of the Northern Dvina basin are reliably known (</w:t>
      </w:r>
      <w:proofErr w:type="spellStart"/>
      <w:r>
        <w:t>Makhnovich</w:t>
      </w:r>
      <w:proofErr w:type="spellEnd"/>
      <w:r>
        <w:t xml:space="preserve">, 2018; </w:t>
      </w:r>
      <w:proofErr w:type="spellStart"/>
      <w:r>
        <w:t>Travina</w:t>
      </w:r>
      <w:proofErr w:type="spellEnd"/>
      <w:r>
        <w:t xml:space="preserve"> et al. 2020)</w:t>
      </w:r>
      <w:r>
        <w:rPr>
          <w:rStyle w:val="FootnoteReference"/>
        </w:rPr>
        <w:footnoteReference w:id="84"/>
      </w:r>
      <w:r>
        <w:t xml:space="preserve"> </w:t>
      </w:r>
      <w:r>
        <w:rPr>
          <w:rStyle w:val="FootnoteReference"/>
        </w:rPr>
        <w:footnoteReference w:id="85"/>
      </w:r>
      <w:r>
        <w:t xml:space="preserve"> .</w:t>
      </w:r>
    </w:p>
    <w:p w14:paraId="10415179" w14:textId="77777777" w:rsidR="000B4652" w:rsidRDefault="00F26AED">
      <w:pPr>
        <w:pStyle w:val="BodyText"/>
      </w:pPr>
      <w:r>
        <w:t>In the case of successful colonization, clams will be able to form settlements on natural hard substrates and hydro-technical constructions. The most likely places of settlement formation are pipelines associated with heated water. This can lead to reduced efficiency or equipment failure.</w:t>
      </w:r>
    </w:p>
    <w:p w14:paraId="1041517A" w14:textId="77777777" w:rsidR="000B4652" w:rsidRDefault="00F26AED">
      <w:pPr>
        <w:pStyle w:val="BodyText"/>
      </w:pPr>
      <w:r>
        <w:t xml:space="preserve">The impact of these </w:t>
      </w:r>
      <w:proofErr w:type="spellStart"/>
      <w:r>
        <w:t>mollusks</w:t>
      </w:r>
      <w:proofErr w:type="spellEnd"/>
      <w:r>
        <w:t xml:space="preserve"> on the ecosystem is ambiguous (</w:t>
      </w:r>
      <w:proofErr w:type="spellStart"/>
      <w:r>
        <w:t>Karatayev</w:t>
      </w:r>
      <w:proofErr w:type="spellEnd"/>
      <w:r>
        <w:t xml:space="preserve">, 2007). On the one hand, by increasing the structure complexity of the biotope, additional microbiotopes for native species </w:t>
      </w:r>
      <w:r>
        <w:lastRenderedPageBreak/>
        <w:t xml:space="preserve">(oligochaetes, crustaceans) may appear. On the other hand, filter </w:t>
      </w:r>
      <w:proofErr w:type="spellStart"/>
      <w:r>
        <w:t>mollusks</w:t>
      </w:r>
      <w:proofErr w:type="spellEnd"/>
      <w:r>
        <w:t xml:space="preserve"> may lead to a decrease in the abundance of phytoplankton. It is important that settlements of this species may lead to changes in the content of </w:t>
      </w:r>
      <w:proofErr w:type="spellStart"/>
      <w:r>
        <w:t>biogens</w:t>
      </w:r>
      <w:proofErr w:type="spellEnd"/>
      <w:r>
        <w:t xml:space="preserve"> in water (</w:t>
      </w:r>
      <w:proofErr w:type="spellStart"/>
      <w:r>
        <w:t>Karatayev</w:t>
      </w:r>
      <w:proofErr w:type="spellEnd"/>
      <w:r>
        <w:t xml:space="preserve">, 2007), which may significantly increase the </w:t>
      </w:r>
      <w:proofErr w:type="spellStart"/>
      <w:r>
        <w:t>phytobenthos</w:t>
      </w:r>
      <w:proofErr w:type="spellEnd"/>
      <w:r>
        <w:t xml:space="preserve"> development.</w:t>
      </w:r>
    </w:p>
    <w:p w14:paraId="1041517B" w14:textId="77777777" w:rsidR="000B4652" w:rsidRDefault="00F26AED">
      <w:pPr>
        <w:pStyle w:val="BodyText"/>
      </w:pPr>
      <w:r>
        <w:t xml:space="preserve">If the invasion of this species occurs, it seems expectedly to spread upstream of the Ob River, </w:t>
      </w:r>
      <w:proofErr w:type="gramStart"/>
      <w:r>
        <w:t>where,</w:t>
      </w:r>
      <w:proofErr w:type="gramEnd"/>
      <w:r>
        <w:t xml:space="preserve"> most likely, dense settlements will be formed.</w:t>
      </w:r>
    </w:p>
    <w:p w14:paraId="1041517C" w14:textId="77777777" w:rsidR="000B4652" w:rsidRDefault="00F26AED">
      <w:pPr>
        <w:pStyle w:val="Heading5"/>
      </w:pPr>
      <w:bookmarkStart w:id="80" w:name="mya-arenaria-linnaeus-1758"/>
      <w:bookmarkEnd w:id="79"/>
      <w:r>
        <w:rPr>
          <w:i/>
          <w:iCs/>
        </w:rPr>
        <w:t>Mya arenaria Linnaeus, 1758</w:t>
      </w:r>
    </w:p>
    <w:p w14:paraId="1041517D"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7E" w14:textId="77777777" w:rsidR="000B4652" w:rsidRDefault="00F26AED">
      <w:proofErr w:type="spellStart"/>
      <w:proofErr w:type="gramStart"/>
      <w:r>
        <w:rPr>
          <w:b/>
          <w:bCs/>
        </w:rPr>
        <w:t>Phyllum:</w:t>
      </w:r>
      <w:r>
        <w:t>Mollusca</w:t>
      </w:r>
      <w:proofErr w:type="spellEnd"/>
      <w:proofErr w:type="gramEnd"/>
      <w:r>
        <w:br/>
      </w:r>
      <w:proofErr w:type="spellStart"/>
      <w:r>
        <w:rPr>
          <w:b/>
          <w:bCs/>
        </w:rPr>
        <w:t>Class:</w:t>
      </w:r>
      <w:r>
        <w:t>Bivalvia</w:t>
      </w:r>
      <w:proofErr w:type="spellEnd"/>
      <w:r>
        <w:br/>
      </w:r>
      <w:proofErr w:type="spellStart"/>
      <w:r>
        <w:rPr>
          <w:b/>
          <w:bCs/>
        </w:rPr>
        <w:t>Order:</w:t>
      </w:r>
      <w:r>
        <w:t>Myida</w:t>
      </w:r>
      <w:proofErr w:type="spellEnd"/>
      <w:r>
        <w:br/>
      </w:r>
      <w:proofErr w:type="spellStart"/>
      <w:r>
        <w:rPr>
          <w:b/>
          <w:bCs/>
        </w:rPr>
        <w:t>Family:</w:t>
      </w:r>
      <w:r>
        <w:t>Myidae</w:t>
      </w:r>
      <w:proofErr w:type="spellEnd"/>
      <w:r>
        <w:br/>
        <w:t>`</w:t>
      </w:r>
    </w:p>
    <w:p w14:paraId="1041517F" w14:textId="77777777" w:rsidR="000B4652" w:rsidRDefault="00F26AED">
      <w:r>
        <w:rPr>
          <w:noProof/>
          <w:lang w:val="ru-RU" w:eastAsia="ru-RU"/>
        </w:rPr>
        <w:drawing>
          <wp:inline distT="0" distB="0" distL="114300" distR="114300" wp14:anchorId="1041537B" wp14:editId="1041537C">
            <wp:extent cx="2286000" cy="17145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78"/>
                    <a:stretch>
                      <a:fillRect/>
                    </a:stretch>
                  </pic:blipFill>
                  <pic:spPr>
                    <a:xfrm>
                      <a:off x="0" y="0"/>
                      <a:ext cx="2286000" cy="1714500"/>
                    </a:xfrm>
                    <a:prstGeom prst="rect">
                      <a:avLst/>
                    </a:prstGeom>
                    <a:noFill/>
                    <a:ln w="9525">
                      <a:noFill/>
                    </a:ln>
                  </pic:spPr>
                </pic:pic>
              </a:graphicData>
            </a:graphic>
          </wp:inline>
        </w:drawing>
      </w:r>
    </w:p>
    <w:p w14:paraId="10415180" w14:textId="77777777" w:rsidR="000B4652" w:rsidRDefault="00F26AED">
      <w:r>
        <w:rPr>
          <w:sz w:val="14"/>
          <w:szCs w:val="14"/>
        </w:rPr>
        <w:t>Source:</w:t>
      </w:r>
      <w:hyperlink r:id="rId79">
        <w:r>
          <w:rPr>
            <w:sz w:val="14"/>
            <w:szCs w:val="14"/>
          </w:rPr>
          <w:t>https://www.meerwasser-lexikon.de/imgHaupt/52049_58ddf591ae3e0.jpg</w:t>
        </w:r>
      </w:hyperlink>
    </w:p>
    <w:p w14:paraId="10415181" w14:textId="77777777" w:rsidR="000B4652" w:rsidRDefault="000B4652">
      <w:pPr>
        <w:pStyle w:val="BodyText"/>
        <w:sectPr w:rsidR="000B4652">
          <w:type w:val="continuous"/>
          <w:pgSz w:w="11906" w:h="16838"/>
          <w:pgMar w:top="1134" w:right="851" w:bottom="1134" w:left="1418" w:header="357" w:footer="454" w:gutter="0"/>
          <w:cols w:num="2" w:space="720" w:equalWidth="0">
            <w:col w:w="4606" w:space="425"/>
            <w:col w:w="4606"/>
          </w:cols>
          <w:docGrid w:linePitch="360"/>
        </w:sectPr>
      </w:pPr>
    </w:p>
    <w:p w14:paraId="10415182" w14:textId="77777777" w:rsidR="000B4652" w:rsidRDefault="00F26AED">
      <w:pPr>
        <w:pStyle w:val="BodyText"/>
      </w:pPr>
      <w:r>
        <w:rPr>
          <w:noProof/>
          <w:lang w:val="ru-RU" w:eastAsia="ru-RU"/>
        </w:rPr>
        <w:drawing>
          <wp:inline distT="0" distB="0" distL="114300" distR="114300" wp14:anchorId="1041537D" wp14:editId="1041537E">
            <wp:extent cx="4824095" cy="2490470"/>
            <wp:effectExtent l="0" t="0" r="14605" b="508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80"/>
                    <a:srcRect t="24054" b="24324"/>
                    <a:stretch>
                      <a:fillRect/>
                    </a:stretch>
                  </pic:blipFill>
                  <pic:spPr>
                    <a:xfrm>
                      <a:off x="0" y="0"/>
                      <a:ext cx="4824095" cy="2490470"/>
                    </a:xfrm>
                    <a:prstGeom prst="rect">
                      <a:avLst/>
                    </a:prstGeom>
                    <a:noFill/>
                    <a:ln w="9525">
                      <a:noFill/>
                    </a:ln>
                  </pic:spPr>
                </pic:pic>
              </a:graphicData>
            </a:graphic>
          </wp:inline>
        </w:drawing>
      </w:r>
    </w:p>
    <w:p w14:paraId="10415183" w14:textId="77777777" w:rsidR="000B4652" w:rsidRDefault="00F26AED">
      <w:pPr>
        <w:pStyle w:val="BodyText"/>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14. Worldwide distribution of Mya arenaria accordingly to GBIF. Prepared by Consultant</w:t>
      </w:r>
    </w:p>
    <w:p w14:paraId="10415184" w14:textId="77777777" w:rsidR="000B4652" w:rsidRDefault="00F26AED">
      <w:pPr>
        <w:pStyle w:val="BodyText"/>
      </w:pPr>
      <w:proofErr w:type="gramStart"/>
      <w:r>
        <w:t>Despite the fact that</w:t>
      </w:r>
      <w:proofErr w:type="gramEnd"/>
      <w:r>
        <w:t xml:space="preserve"> this species successfully colonizes the cold estuaries of Alaska (Powers et al., 2006)</w:t>
      </w:r>
      <w:r>
        <w:rPr>
          <w:rStyle w:val="FootnoteReference"/>
        </w:rPr>
        <w:footnoteReference w:id="86"/>
      </w:r>
      <w:r>
        <w:rPr>
          <w:lang w:val="en-US"/>
        </w:rPr>
        <w:t>,</w:t>
      </w:r>
      <w:r>
        <w:t xml:space="preserve"> it is more likely to belong to the marine fauna. </w:t>
      </w:r>
      <w:proofErr w:type="gramStart"/>
      <w:r>
        <w:t>So</w:t>
      </w:r>
      <w:proofErr w:type="gramEnd"/>
      <w:r>
        <w:t xml:space="preserve"> its invasion, if it occurs, will expectedly be associated with deep-water areas where more dense sea water enters.</w:t>
      </w:r>
    </w:p>
    <w:p w14:paraId="10415185" w14:textId="77777777" w:rsidR="000B4652" w:rsidRDefault="00F26AED">
      <w:pPr>
        <w:pStyle w:val="BodyText"/>
      </w:pPr>
      <w:r>
        <w:t>This burrowing in muddy sediments bivalve feeds on suspended benthic organic particles. In the White Sea, where temperature conditions are close to the Arctic seas, this species may show high abundance (</w:t>
      </w:r>
      <w:proofErr w:type="spellStart"/>
      <w:r>
        <w:t>Gerasimova</w:t>
      </w:r>
      <w:proofErr w:type="spellEnd"/>
      <w:r>
        <w:t xml:space="preserve"> et al., 2021)</w:t>
      </w:r>
      <w:r>
        <w:rPr>
          <w:rStyle w:val="FootnoteReference"/>
        </w:rPr>
        <w:footnoteReference w:id="87"/>
      </w:r>
      <w:r>
        <w:rPr>
          <w:lang w:val="en-US"/>
        </w:rPr>
        <w:t>.</w:t>
      </w:r>
      <w:r>
        <w:t xml:space="preserve"> In the Black Sea, where this species has recently introduced, the formation of dense aggregations of this species has led to some changes in sedimentation patterns (</w:t>
      </w:r>
      <w:proofErr w:type="spellStart"/>
      <w:r>
        <w:t>Zolotarev</w:t>
      </w:r>
      <w:proofErr w:type="spellEnd"/>
      <w:r>
        <w:t>, 1996)</w:t>
      </w:r>
      <w:r>
        <w:rPr>
          <w:rStyle w:val="FootnoteReference"/>
        </w:rPr>
        <w:footnoteReference w:id="88"/>
      </w:r>
      <w:r>
        <w:rPr>
          <w:lang w:val="en-US"/>
        </w:rPr>
        <w:t>.</w:t>
      </w:r>
      <w:r>
        <w:t xml:space="preserve"> Through burrowing activity, these molluscs may contribute to sediment aeration and slow the formation of </w:t>
      </w:r>
      <w:r>
        <w:lastRenderedPageBreak/>
        <w:t xml:space="preserve">hydrogen </w:t>
      </w:r>
      <w:proofErr w:type="spellStart"/>
      <w:r>
        <w:t>sulfide</w:t>
      </w:r>
      <w:proofErr w:type="spellEnd"/>
      <w:r>
        <w:t xml:space="preserve"> in bottom sediments (Hansen et al., 1996)</w:t>
      </w:r>
      <w:r>
        <w:rPr>
          <w:rStyle w:val="FootnoteReference"/>
        </w:rPr>
        <w:footnoteReference w:id="89"/>
      </w:r>
      <w:r>
        <w:rPr>
          <w:lang w:val="en-US"/>
        </w:rPr>
        <w:t>,</w:t>
      </w:r>
      <w:r>
        <w:t xml:space="preserve"> positively affecting the infauna. Therefore, there is no reason to predict a significant negative impact of this species on the Ob Estuary ecosystem.</w:t>
      </w:r>
    </w:p>
    <w:p w14:paraId="10415186" w14:textId="77777777" w:rsidR="000B4652" w:rsidRDefault="000B4652">
      <w:pPr>
        <w:pStyle w:val="BodyText"/>
      </w:pPr>
    </w:p>
    <w:p w14:paraId="10415187" w14:textId="77777777" w:rsidR="000B4652" w:rsidRDefault="00F26AED">
      <w:pPr>
        <w:pStyle w:val="Heading5"/>
      </w:pPr>
      <w:bookmarkStart w:id="81" w:name="potamopyrgus-antipodarum-gray-1843"/>
      <w:bookmarkEnd w:id="80"/>
      <w:proofErr w:type="spellStart"/>
      <w:r>
        <w:rPr>
          <w:i/>
          <w:iCs/>
        </w:rPr>
        <w:t>Potamopyrgus</w:t>
      </w:r>
      <w:proofErr w:type="spellEnd"/>
      <w:r>
        <w:rPr>
          <w:i/>
          <w:iCs/>
        </w:rPr>
        <w:t xml:space="preserve"> </w:t>
      </w:r>
      <w:proofErr w:type="spellStart"/>
      <w:r>
        <w:rPr>
          <w:i/>
          <w:iCs/>
        </w:rPr>
        <w:t>antipodarum</w:t>
      </w:r>
      <w:proofErr w:type="spellEnd"/>
      <w:r>
        <w:rPr>
          <w:i/>
          <w:iCs/>
        </w:rPr>
        <w:t xml:space="preserve"> (Gray, 1843)</w:t>
      </w:r>
    </w:p>
    <w:p w14:paraId="10415188"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89" w14:textId="77777777" w:rsidR="000B4652" w:rsidRDefault="00F26AED">
      <w:proofErr w:type="spellStart"/>
      <w:proofErr w:type="gramStart"/>
      <w:r>
        <w:rPr>
          <w:b/>
          <w:bCs/>
        </w:rPr>
        <w:t>Phyllum:</w:t>
      </w:r>
      <w:r>
        <w:t>Mollusca</w:t>
      </w:r>
      <w:proofErr w:type="spellEnd"/>
      <w:proofErr w:type="gramEnd"/>
      <w:r>
        <w:br/>
      </w:r>
      <w:proofErr w:type="spellStart"/>
      <w:r>
        <w:rPr>
          <w:b/>
          <w:bCs/>
        </w:rPr>
        <w:t>Class:</w:t>
      </w:r>
      <w:r>
        <w:t>Gastropoda</w:t>
      </w:r>
      <w:proofErr w:type="spellEnd"/>
      <w:r>
        <w:rPr>
          <w:lang w:val="en-US"/>
        </w:rPr>
        <w:t xml:space="preserve"> </w:t>
      </w:r>
      <w:r>
        <w:br/>
      </w:r>
      <w:proofErr w:type="spellStart"/>
      <w:r>
        <w:rPr>
          <w:b/>
          <w:bCs/>
        </w:rPr>
        <w:t>Order:</w:t>
      </w:r>
      <w:r>
        <w:t>Littorinimorpha</w:t>
      </w:r>
      <w:proofErr w:type="spellEnd"/>
      <w:r>
        <w:rPr>
          <w:lang w:val="en-US"/>
        </w:rPr>
        <w:t xml:space="preserve"> </w:t>
      </w:r>
      <w:r>
        <w:br/>
      </w:r>
      <w:r>
        <w:rPr>
          <w:b/>
          <w:bCs/>
        </w:rPr>
        <w:t>Family:</w:t>
      </w:r>
      <w:r>
        <w:t xml:space="preserve"> </w:t>
      </w:r>
      <w:proofErr w:type="spellStart"/>
      <w:r>
        <w:t>Tateidae</w:t>
      </w:r>
      <w:proofErr w:type="spellEnd"/>
    </w:p>
    <w:p w14:paraId="1041518A" w14:textId="77777777" w:rsidR="000B4652" w:rsidRDefault="00F26AED">
      <w:r>
        <w:rPr>
          <w:noProof/>
          <w:lang w:val="ru-RU" w:eastAsia="ru-RU"/>
        </w:rPr>
        <w:drawing>
          <wp:inline distT="0" distB="0" distL="114300" distR="114300" wp14:anchorId="1041537F" wp14:editId="10415380">
            <wp:extent cx="2540000" cy="1689100"/>
            <wp:effectExtent l="0" t="0" r="0" b="0"/>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81"/>
                    <a:stretch>
                      <a:fillRect/>
                    </a:stretch>
                  </pic:blipFill>
                  <pic:spPr>
                    <a:xfrm>
                      <a:off x="0" y="0"/>
                      <a:ext cx="2540000" cy="1689100"/>
                    </a:xfrm>
                    <a:prstGeom prst="rect">
                      <a:avLst/>
                    </a:prstGeom>
                    <a:noFill/>
                    <a:ln w="9525">
                      <a:noFill/>
                    </a:ln>
                  </pic:spPr>
                </pic:pic>
              </a:graphicData>
            </a:graphic>
          </wp:inline>
        </w:drawing>
      </w:r>
    </w:p>
    <w:p w14:paraId="1041518B" w14:textId="77777777" w:rsidR="000B4652" w:rsidRDefault="00F26AED">
      <w:pPr>
        <w:rPr>
          <w:sz w:val="14"/>
          <w:szCs w:val="14"/>
        </w:rPr>
        <w:sectPr w:rsidR="000B4652">
          <w:type w:val="continuous"/>
          <w:pgSz w:w="11906" w:h="16838"/>
          <w:pgMar w:top="1134" w:right="851" w:bottom="1134" w:left="1418" w:header="357" w:footer="454" w:gutter="0"/>
          <w:cols w:num="2" w:space="720" w:equalWidth="0">
            <w:col w:w="4606" w:space="425"/>
            <w:col w:w="4606"/>
          </w:cols>
          <w:docGrid w:linePitch="360"/>
        </w:sectPr>
      </w:pPr>
      <w:r>
        <w:rPr>
          <w:sz w:val="14"/>
          <w:szCs w:val="14"/>
        </w:rPr>
        <w:t>Source:</w:t>
      </w:r>
      <w:r>
        <w:rPr>
          <w:sz w:val="14"/>
          <w:szCs w:val="14"/>
          <w:lang w:val="en-US"/>
        </w:rPr>
        <w:t xml:space="preserve"> </w:t>
      </w:r>
      <w:hyperlink r:id="rId82">
        <w:r>
          <w:rPr>
            <w:sz w:val="14"/>
            <w:szCs w:val="14"/>
          </w:rPr>
          <w:t>http://www.sevin.ru/top100worst/priortargets/Mollusca/antipodarum.gif</w:t>
        </w:r>
      </w:hyperlink>
    </w:p>
    <w:p w14:paraId="1041518C" w14:textId="77777777" w:rsidR="000B4652" w:rsidRDefault="000B4652">
      <w:pPr>
        <w:rPr>
          <w:rStyle w:val="Hyperlink"/>
        </w:rPr>
      </w:pPr>
    </w:p>
    <w:p w14:paraId="1041518D" w14:textId="77777777" w:rsidR="000B4652" w:rsidRDefault="00F26AED">
      <w:pPr>
        <w:pStyle w:val="BodyText"/>
      </w:pPr>
      <w:r>
        <w:rPr>
          <w:noProof/>
          <w:lang w:val="ru-RU" w:eastAsia="ru-RU"/>
        </w:rPr>
        <w:drawing>
          <wp:inline distT="0" distB="0" distL="114300" distR="114300" wp14:anchorId="10415381" wp14:editId="10415382">
            <wp:extent cx="5044440" cy="2599055"/>
            <wp:effectExtent l="0" t="0" r="3810" b="1079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83"/>
                    <a:srcRect t="23971" b="24501"/>
                    <a:stretch>
                      <a:fillRect/>
                    </a:stretch>
                  </pic:blipFill>
                  <pic:spPr>
                    <a:xfrm>
                      <a:off x="0" y="0"/>
                      <a:ext cx="5044440" cy="2599055"/>
                    </a:xfrm>
                    <a:prstGeom prst="rect">
                      <a:avLst/>
                    </a:prstGeom>
                    <a:noFill/>
                    <a:ln w="9525">
                      <a:noFill/>
                    </a:ln>
                  </pic:spPr>
                </pic:pic>
              </a:graphicData>
            </a:graphic>
          </wp:inline>
        </w:drawing>
      </w:r>
    </w:p>
    <w:p w14:paraId="1041518E" w14:textId="77777777" w:rsidR="000B4652" w:rsidRDefault="00F26AED">
      <w:pPr>
        <w:pStyle w:val="BodyText"/>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 xml:space="preserve">15. Worldwide distribution of </w:t>
      </w:r>
      <w:proofErr w:type="spellStart"/>
      <w:r>
        <w:rPr>
          <w:b/>
          <w:bCs/>
          <w:color w:val="009DE0"/>
          <w:sz w:val="15"/>
          <w:szCs w:val="15"/>
          <w:lang w:eastAsia="da-DK"/>
        </w:rPr>
        <w:t>Potamopyrgus</w:t>
      </w:r>
      <w:proofErr w:type="spellEnd"/>
      <w:r>
        <w:rPr>
          <w:b/>
          <w:bCs/>
          <w:color w:val="009DE0"/>
          <w:sz w:val="15"/>
          <w:szCs w:val="15"/>
          <w:lang w:eastAsia="da-DK"/>
        </w:rPr>
        <w:t xml:space="preserve"> </w:t>
      </w:r>
      <w:proofErr w:type="spellStart"/>
      <w:r>
        <w:rPr>
          <w:b/>
          <w:bCs/>
          <w:color w:val="009DE0"/>
          <w:sz w:val="15"/>
          <w:szCs w:val="15"/>
          <w:lang w:eastAsia="da-DK"/>
        </w:rPr>
        <w:t>antipodarum</w:t>
      </w:r>
      <w:proofErr w:type="spellEnd"/>
      <w:r>
        <w:rPr>
          <w:b/>
          <w:bCs/>
          <w:color w:val="009DE0"/>
          <w:sz w:val="15"/>
          <w:szCs w:val="15"/>
          <w:lang w:eastAsia="da-DK"/>
        </w:rPr>
        <w:t xml:space="preserve"> accordingly to GBIF. Prepared by Consultant</w:t>
      </w:r>
    </w:p>
    <w:p w14:paraId="1041518F" w14:textId="39A2F02C" w:rsidR="000B4652" w:rsidRDefault="00F26AED">
      <w:pPr>
        <w:pStyle w:val="BodyText"/>
      </w:pPr>
      <w:r>
        <w:t>The most probable way of introd</w:t>
      </w:r>
      <w:ins w:id="82" w:author="Neil Cousins" w:date="2022-02-20T14:47:00Z">
        <w:r w:rsidR="00530134">
          <w:t>u</w:t>
        </w:r>
      </w:ins>
      <w:r>
        <w:t xml:space="preserve">ction of this species is with </w:t>
      </w:r>
      <w:del w:id="83" w:author="Neil Cousins" w:date="2022-02-20T14:47:00Z">
        <w:r w:rsidDel="00530134">
          <w:delText>billast</w:delText>
        </w:r>
      </w:del>
      <w:ins w:id="84" w:author="Neil Cousins" w:date="2022-02-20T14:47:00Z">
        <w:r w:rsidR="00530134">
          <w:t>ballast</w:t>
        </w:r>
      </w:ins>
      <w:r>
        <w:t xml:space="preserve"> water. However, </w:t>
      </w:r>
      <w:proofErr w:type="gramStart"/>
      <w:r>
        <w:t>due to the fact that</w:t>
      </w:r>
      <w:proofErr w:type="gramEnd"/>
      <w:r>
        <w:t xml:space="preserve"> this species well tolerates passage through the digestive tract of birds (The most dangerous invasive species…, 2018), natural introduction of this species is also possible. However, in the development of this scenario, the spread of the species will take place, rather, from the upper Ob-Yenisei system. In the case of formation of </w:t>
      </w:r>
      <w:proofErr w:type="spellStart"/>
      <w:r>
        <w:rPr>
          <w:i/>
          <w:iCs/>
        </w:rPr>
        <w:t>Dreissena</w:t>
      </w:r>
      <w:proofErr w:type="spellEnd"/>
      <w:r>
        <w:rPr>
          <w:i/>
          <w:iCs/>
        </w:rPr>
        <w:t xml:space="preserve"> polymorpha</w:t>
      </w:r>
      <w:r>
        <w:t xml:space="preserve"> populations in the Ob estuary, it will be able to actively colonize this biotope (The most dangerous invasive species…, 2018). There is no reliable basis for predicting the consequences (both negative and positive) of the invasion of this species.</w:t>
      </w:r>
    </w:p>
    <w:p w14:paraId="10415190" w14:textId="77777777" w:rsidR="000B4652" w:rsidRDefault="00F26AED">
      <w:pPr>
        <w:pStyle w:val="BodyText"/>
      </w:pPr>
      <w:r>
        <w:br w:type="page"/>
      </w:r>
    </w:p>
    <w:p w14:paraId="10415191" w14:textId="77777777" w:rsidR="000B4652" w:rsidRDefault="00F26AED">
      <w:pPr>
        <w:pStyle w:val="Heading5"/>
      </w:pPr>
      <w:bookmarkStart w:id="85" w:name="marenzelleria-mesnil-1896"/>
      <w:bookmarkEnd w:id="81"/>
      <w:proofErr w:type="spellStart"/>
      <w:r>
        <w:rPr>
          <w:i/>
          <w:iCs/>
        </w:rPr>
        <w:lastRenderedPageBreak/>
        <w:t>Marenzelleria</w:t>
      </w:r>
      <w:proofErr w:type="spellEnd"/>
      <w:r>
        <w:rPr>
          <w:i/>
          <w:iCs/>
        </w:rPr>
        <w:t xml:space="preserve"> </w:t>
      </w:r>
      <w:proofErr w:type="spellStart"/>
      <w:r>
        <w:rPr>
          <w:i/>
          <w:iCs/>
        </w:rPr>
        <w:t>Mesnil</w:t>
      </w:r>
      <w:proofErr w:type="spellEnd"/>
      <w:r>
        <w:rPr>
          <w:i/>
          <w:iCs/>
        </w:rPr>
        <w:t>, 1896</w:t>
      </w:r>
    </w:p>
    <w:p w14:paraId="10415192" w14:textId="77777777" w:rsidR="000B4652" w:rsidRDefault="000B4652">
      <w:pPr>
        <w:rPr>
          <w:b/>
          <w:bCs/>
        </w:rPr>
        <w:sectPr w:rsidR="000B4652">
          <w:type w:val="continuous"/>
          <w:pgSz w:w="11906" w:h="16838"/>
          <w:pgMar w:top="1134" w:right="851" w:bottom="1134" w:left="1418" w:header="357" w:footer="454" w:gutter="0"/>
          <w:cols w:space="708"/>
          <w:docGrid w:linePitch="360"/>
        </w:sectPr>
      </w:pPr>
    </w:p>
    <w:p w14:paraId="10415193" w14:textId="77777777" w:rsidR="000B4652" w:rsidRDefault="00F26AED">
      <w:proofErr w:type="spellStart"/>
      <w:proofErr w:type="gramStart"/>
      <w:r>
        <w:rPr>
          <w:b/>
          <w:bCs/>
        </w:rPr>
        <w:t>Phyllum:</w:t>
      </w:r>
      <w:r>
        <w:t>Annelida</w:t>
      </w:r>
      <w:proofErr w:type="spellEnd"/>
      <w:proofErr w:type="gramEnd"/>
      <w:r>
        <w:br/>
      </w:r>
      <w:proofErr w:type="spellStart"/>
      <w:r>
        <w:rPr>
          <w:b/>
          <w:bCs/>
        </w:rPr>
        <w:t>Class:</w:t>
      </w:r>
      <w:r>
        <w:t>Polychaeta</w:t>
      </w:r>
      <w:proofErr w:type="spellEnd"/>
      <w:r>
        <w:br/>
      </w:r>
      <w:proofErr w:type="spellStart"/>
      <w:r>
        <w:rPr>
          <w:b/>
          <w:bCs/>
        </w:rPr>
        <w:t>Order:</w:t>
      </w:r>
      <w:r>
        <w:t>Spionida</w:t>
      </w:r>
      <w:proofErr w:type="spellEnd"/>
      <w:r>
        <w:br/>
      </w:r>
      <w:r>
        <w:rPr>
          <w:b/>
          <w:bCs/>
        </w:rPr>
        <w:t>Family:</w:t>
      </w:r>
      <w:r>
        <w:t xml:space="preserve"> </w:t>
      </w:r>
      <w:proofErr w:type="spellStart"/>
      <w:r>
        <w:t>Spionidae</w:t>
      </w:r>
      <w:proofErr w:type="spellEnd"/>
    </w:p>
    <w:p w14:paraId="10415194" w14:textId="77777777" w:rsidR="000B4652" w:rsidRDefault="000B4652"/>
    <w:p w14:paraId="10415195" w14:textId="77777777" w:rsidR="000B4652" w:rsidRDefault="00F26AED">
      <w:r>
        <w:rPr>
          <w:noProof/>
          <w:lang w:val="ru-RU" w:eastAsia="ru-RU"/>
        </w:rPr>
        <w:drawing>
          <wp:inline distT="0" distB="0" distL="114300" distR="114300" wp14:anchorId="10415383" wp14:editId="10415384">
            <wp:extent cx="2002790" cy="1472565"/>
            <wp:effectExtent l="0" t="0" r="16510" b="1333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84"/>
                    <a:stretch>
                      <a:fillRect/>
                    </a:stretch>
                  </pic:blipFill>
                  <pic:spPr>
                    <a:xfrm>
                      <a:off x="0" y="0"/>
                      <a:ext cx="2002790" cy="1472565"/>
                    </a:xfrm>
                    <a:prstGeom prst="rect">
                      <a:avLst/>
                    </a:prstGeom>
                    <a:noFill/>
                    <a:ln w="9525">
                      <a:noFill/>
                    </a:ln>
                  </pic:spPr>
                </pic:pic>
              </a:graphicData>
            </a:graphic>
          </wp:inline>
        </w:drawing>
      </w:r>
    </w:p>
    <w:p w14:paraId="10415196" w14:textId="77777777" w:rsidR="000B4652" w:rsidRDefault="00F26AED">
      <w:pPr>
        <w:rPr>
          <w:rStyle w:val="Hyperlink"/>
          <w:sz w:val="15"/>
          <w:szCs w:val="15"/>
        </w:rPr>
        <w:sectPr w:rsidR="000B4652">
          <w:type w:val="continuous"/>
          <w:pgSz w:w="11906" w:h="16838"/>
          <w:pgMar w:top="1134" w:right="851" w:bottom="1134" w:left="1418" w:header="357" w:footer="454" w:gutter="0"/>
          <w:cols w:num="2" w:space="720" w:equalWidth="0">
            <w:col w:w="3420" w:space="360"/>
            <w:col w:w="5857"/>
          </w:cols>
          <w:docGrid w:linePitch="360"/>
        </w:sectPr>
      </w:pPr>
      <w:r>
        <w:rPr>
          <w:sz w:val="14"/>
          <w:szCs w:val="14"/>
        </w:rPr>
        <w:t>Source:</w:t>
      </w:r>
      <w:hyperlink r:id="rId85">
        <w:r>
          <w:rPr>
            <w:sz w:val="14"/>
            <w:szCs w:val="14"/>
          </w:rPr>
          <w:t>https://www.researchgate.net/profile/Erik-Bonsdorff/publication/315868278/figure/fig3/AS:555115704979458@1509361305933/Marenzelleria-is-an-example-of-a-highly-successful-non-indigenous-polychaete-genus-in-the_W640.jpg</w:t>
        </w:r>
      </w:hyperlink>
    </w:p>
    <w:p w14:paraId="10415197" w14:textId="77777777" w:rsidR="000B4652" w:rsidRDefault="000B4652">
      <w:pPr>
        <w:rPr>
          <w:rStyle w:val="Hyperlink"/>
          <w:sz w:val="16"/>
          <w:szCs w:val="16"/>
        </w:rPr>
      </w:pPr>
    </w:p>
    <w:p w14:paraId="10415198" w14:textId="77777777" w:rsidR="000B4652" w:rsidRDefault="00F26AED">
      <w:pPr>
        <w:pStyle w:val="BodyText"/>
      </w:pPr>
      <w:r>
        <w:rPr>
          <w:noProof/>
          <w:lang w:val="ru-RU" w:eastAsia="ru-RU"/>
        </w:rPr>
        <w:drawing>
          <wp:inline distT="0" distB="0" distL="114300" distR="114300" wp14:anchorId="10415385" wp14:editId="10415386">
            <wp:extent cx="4946650" cy="2506345"/>
            <wp:effectExtent l="0" t="0" r="6350" b="825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86"/>
                    <a:srcRect t="24210" b="25125"/>
                    <a:stretch>
                      <a:fillRect/>
                    </a:stretch>
                  </pic:blipFill>
                  <pic:spPr>
                    <a:xfrm>
                      <a:off x="0" y="0"/>
                      <a:ext cx="4946650" cy="2506345"/>
                    </a:xfrm>
                    <a:prstGeom prst="rect">
                      <a:avLst/>
                    </a:prstGeom>
                    <a:noFill/>
                    <a:ln w="9525">
                      <a:noFill/>
                    </a:ln>
                  </pic:spPr>
                </pic:pic>
              </a:graphicData>
            </a:graphic>
          </wp:inline>
        </w:drawing>
      </w:r>
    </w:p>
    <w:p w14:paraId="10415199" w14:textId="77777777" w:rsidR="000B4652" w:rsidRDefault="00F26AED">
      <w:pPr>
        <w:pStyle w:val="BodyText"/>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 xml:space="preserve">16. Worldwide distribution of </w:t>
      </w:r>
      <w:proofErr w:type="spellStart"/>
      <w:r>
        <w:rPr>
          <w:b/>
          <w:bCs/>
          <w:color w:val="009DE0"/>
          <w:sz w:val="15"/>
          <w:szCs w:val="15"/>
          <w:lang w:eastAsia="da-DK"/>
        </w:rPr>
        <w:t>Marenzelleria</w:t>
      </w:r>
      <w:proofErr w:type="spellEnd"/>
      <w:r>
        <w:rPr>
          <w:b/>
          <w:bCs/>
          <w:color w:val="009DE0"/>
          <w:sz w:val="15"/>
          <w:szCs w:val="15"/>
          <w:lang w:eastAsia="da-DK"/>
        </w:rPr>
        <w:t xml:space="preserve"> accordingly to GBIF. Prepared by Consultant</w:t>
      </w:r>
    </w:p>
    <w:p w14:paraId="1041519A" w14:textId="77777777" w:rsidR="000B4652" w:rsidRDefault="00F26AED">
      <w:pPr>
        <w:pStyle w:val="BodyText"/>
      </w:pPr>
      <w:r>
        <w:t>De</w:t>
      </w:r>
      <w:r>
        <w:rPr>
          <w:lang w:val="en-US"/>
        </w:rPr>
        <w:t>-</w:t>
      </w:r>
      <w:r>
        <w:t xml:space="preserve">facto worms of this genus already occur and are very abundant in the Ob Estuary (Integrated investigations… 2020). However, without a detailed genetic analysis, only one species, </w:t>
      </w:r>
      <w:proofErr w:type="spellStart"/>
      <w:proofErr w:type="gramStart"/>
      <w:r>
        <w:rPr>
          <w:i/>
          <w:iCs/>
        </w:rPr>
        <w:t>M.wireni</w:t>
      </w:r>
      <w:proofErr w:type="spellEnd"/>
      <w:proofErr w:type="gramEnd"/>
      <w:r>
        <w:t>, noted in previous studies (</w:t>
      </w:r>
      <w:proofErr w:type="spellStart"/>
      <w:r>
        <w:t>Galkin</w:t>
      </w:r>
      <w:proofErr w:type="spellEnd"/>
      <w:r>
        <w:t xml:space="preserve"> et al. 2010),</w:t>
      </w:r>
      <w:r>
        <w:rPr>
          <w:rStyle w:val="FootnoteReference"/>
        </w:rPr>
        <w:footnoteReference w:id="90"/>
      </w:r>
      <w:r>
        <w:t xml:space="preserve"> cannot be confidently asserted to be represented in the Obi Estuary.</w:t>
      </w:r>
    </w:p>
    <w:p w14:paraId="1041519B" w14:textId="77777777" w:rsidR="000B4652" w:rsidRDefault="00F26AED">
      <w:pPr>
        <w:pStyle w:val="BodyText"/>
        <w:rPr>
          <w:lang w:val="en-US"/>
        </w:rPr>
      </w:pPr>
      <w:r>
        <w:t>These polychaetes were not noted in early studies of the zoobenthos of the Ob Estuary (Stepanova et al. 2011).</w:t>
      </w:r>
      <w:r>
        <w:rPr>
          <w:rStyle w:val="FootnoteReference"/>
        </w:rPr>
        <w:footnoteReference w:id="91"/>
      </w:r>
      <w:r>
        <w:t xml:space="preserve"> However, worms of this genus were already encountered in 1993 (</w:t>
      </w:r>
      <w:proofErr w:type="spellStart"/>
      <w:r>
        <w:t>Galkin</w:t>
      </w:r>
      <w:proofErr w:type="spellEnd"/>
      <w:r>
        <w:t xml:space="preserve"> et al. 2010) and were among the guiding forms, but only at one station located much more northward than stations where these forms were abundant in later surveys (Integrated investigations… 2020</w:t>
      </w:r>
      <w:r>
        <w:rPr>
          <w:lang w:val="en-US"/>
        </w:rPr>
        <w:t>, Final report…, 2021</w:t>
      </w:r>
      <w:r>
        <w:t xml:space="preserve">). These data indirectly indicate an expansion of the area populated by this species and an increase in its abundance in the area. Considering that species of the genus </w:t>
      </w:r>
      <w:proofErr w:type="spellStart"/>
      <w:r>
        <w:rPr>
          <w:i/>
          <w:iCs/>
        </w:rPr>
        <w:t>Marenzelleria</w:t>
      </w:r>
      <w:proofErr w:type="spellEnd"/>
      <w:r>
        <w:t xml:space="preserve"> show active invasion in the Baltic and North Sea (Kauppi et al., 2015), we can assume that the presence of these polychaetes in the Ob Estuary is the result of relatively recent colonization. The presence of </w:t>
      </w:r>
      <w:proofErr w:type="spellStart"/>
      <w:r>
        <w:rPr>
          <w:i/>
          <w:iCs/>
        </w:rPr>
        <w:t>Marenzelleria</w:t>
      </w:r>
      <w:proofErr w:type="spellEnd"/>
      <w:r>
        <w:t xml:space="preserve"> may lead to a marked stimulation of </w:t>
      </w:r>
      <w:proofErr w:type="spellStart"/>
      <w:r>
        <w:t>sulfate</w:t>
      </w:r>
      <w:proofErr w:type="spellEnd"/>
      <w:r>
        <w:t xml:space="preserve"> reduction and degradation of organic matter (Quintana et al., 2013)</w:t>
      </w:r>
      <w:r>
        <w:rPr>
          <w:rStyle w:val="FootnoteReference"/>
        </w:rPr>
        <w:footnoteReference w:id="92"/>
      </w:r>
      <w:bookmarkStart w:id="86" w:name="refs"/>
      <w:bookmarkStart w:id="87" w:name="ref-Hansen1996"/>
      <w:r>
        <w:rPr>
          <w:lang w:val="en-US"/>
        </w:rPr>
        <w:t>.</w:t>
      </w:r>
    </w:p>
    <w:p w14:paraId="1041519C" w14:textId="77777777" w:rsidR="000B4652" w:rsidRDefault="00F26AED">
      <w:pPr>
        <w:pStyle w:val="Heading3"/>
        <w:ind w:left="987"/>
      </w:pPr>
      <w:bookmarkStart w:id="88" w:name="_Toc157013744"/>
      <w:r>
        <w:lastRenderedPageBreak/>
        <w:t>Alien Fish Species</w:t>
      </w:r>
      <w:bookmarkEnd w:id="88"/>
    </w:p>
    <w:p w14:paraId="1041519D" w14:textId="77777777" w:rsidR="000B4652" w:rsidRDefault="00F26AED">
      <w:r>
        <w:t xml:space="preserve">E.A. </w:t>
      </w:r>
      <w:proofErr w:type="spellStart"/>
      <w:r>
        <w:t>Interesova</w:t>
      </w:r>
      <w:proofErr w:type="spellEnd"/>
      <w:r>
        <w:t xml:space="preserve"> (2018)</w:t>
      </w:r>
      <w:r>
        <w:rPr>
          <w:rStyle w:val="FootnoteReference"/>
        </w:rPr>
        <w:footnoteReference w:id="93"/>
      </w:r>
      <w:r>
        <w:t xml:space="preserve"> reported the presence of 22 alien fish species in the Ob basin. Since 1970s, representatives of ichthyofauna from the southern waterbodies, such as bream (</w:t>
      </w:r>
      <w:proofErr w:type="spellStart"/>
      <w:r>
        <w:rPr>
          <w:i/>
          <w:iCs/>
        </w:rPr>
        <w:t>Abramis</w:t>
      </w:r>
      <w:proofErr w:type="spellEnd"/>
      <w:r>
        <w:rPr>
          <w:i/>
          <w:iCs/>
        </w:rPr>
        <w:t xml:space="preserve"> </w:t>
      </w:r>
      <w:proofErr w:type="spellStart"/>
      <w:r>
        <w:rPr>
          <w:i/>
          <w:iCs/>
        </w:rPr>
        <w:t>brama</w:t>
      </w:r>
      <w:proofErr w:type="spellEnd"/>
      <w:r>
        <w:t>), pike perch (</w:t>
      </w:r>
      <w:r>
        <w:rPr>
          <w:i/>
          <w:iCs/>
        </w:rPr>
        <w:t xml:space="preserve">Sander </w:t>
      </w:r>
      <w:proofErr w:type="spellStart"/>
      <w:r>
        <w:rPr>
          <w:i/>
          <w:iCs/>
        </w:rPr>
        <w:t>lucioperca</w:t>
      </w:r>
      <w:proofErr w:type="spellEnd"/>
      <w:r>
        <w:t>), and carp (</w:t>
      </w:r>
      <w:r>
        <w:rPr>
          <w:i/>
          <w:iCs/>
        </w:rPr>
        <w:t xml:space="preserve">Cyprinus </w:t>
      </w:r>
      <w:proofErr w:type="spellStart"/>
      <w:r>
        <w:rPr>
          <w:i/>
          <w:iCs/>
        </w:rPr>
        <w:t>carpio</w:t>
      </w:r>
      <w:proofErr w:type="spellEnd"/>
      <w:r>
        <w:t xml:space="preserve">) have been observed in the Ob Estuary. Originally, these fish got to the Ob River from the Novosibirsk water reservoir where they were introduced, and then migrated to the Ob Estuary under the effect of suffocative water. Bream became common in the Mid-Ob Region where it reproduces successfully; however, no facts of its reproduction in the Ob Estuary have been registered. Bream comes to the Estuary from the Ob River as suffocative water forces it out in winter period. The number of breams in the Ob Estuary can be quite significant, but living conditions there are not favourable for this species due to cold water, and the population </w:t>
      </w:r>
      <w:proofErr w:type="gramStart"/>
      <w:r>
        <w:t>has to</w:t>
      </w:r>
      <w:proofErr w:type="gramEnd"/>
      <w:r>
        <w:t xml:space="preserve"> continuously recruit new individuals. In 2018, two specimens of bream were caught in </w:t>
      </w:r>
      <w:proofErr w:type="spellStart"/>
      <w:r>
        <w:t>Venuimuyeyakha</w:t>
      </w:r>
      <w:proofErr w:type="spellEnd"/>
      <w:r>
        <w:t xml:space="preserve"> River </w:t>
      </w:r>
      <w:proofErr w:type="gramStart"/>
      <w:r>
        <w:t>in the course of</w:t>
      </w:r>
      <w:proofErr w:type="gramEnd"/>
      <w:r>
        <w:t xml:space="preserve"> biodiversity monitoring of the South Tambey LA (Biodiversity monitoring ..., 2018)</w:t>
      </w:r>
      <w:r>
        <w:rPr>
          <w:rStyle w:val="FootnoteReference"/>
        </w:rPr>
        <w:footnoteReference w:id="94"/>
      </w:r>
      <w:r>
        <w:t xml:space="preserve"> (Figure 3.1.17).</w:t>
      </w:r>
    </w:p>
    <w:p w14:paraId="1041519E" w14:textId="77777777" w:rsidR="000B4652" w:rsidRDefault="00F26AED">
      <w:r>
        <w:rPr>
          <w:lang w:val="en-US"/>
        </w:rPr>
        <w:t>Also, since the 70s of the XX century, pink salmon (</w:t>
      </w:r>
      <w:r>
        <w:rPr>
          <w:i/>
          <w:iCs/>
          <w:lang w:val="en-US"/>
        </w:rPr>
        <w:t xml:space="preserve">Oncorhynchus </w:t>
      </w:r>
      <w:proofErr w:type="spellStart"/>
      <w:r>
        <w:rPr>
          <w:i/>
          <w:iCs/>
          <w:lang w:val="en-US"/>
        </w:rPr>
        <w:t>gorbuscha</w:t>
      </w:r>
      <w:proofErr w:type="spellEnd"/>
      <w:r>
        <w:rPr>
          <w:lang w:val="en-US"/>
        </w:rPr>
        <w:t xml:space="preserve">) has been found in the Gulf of Ob, which fell into the Kara Sea after its introduction in the White Sea. This species is regularly found in small quantities in the Ob Bay and the mouths of rivers flowing into it during the open water period </w:t>
      </w:r>
      <w:r>
        <w:t>only in even years</w:t>
      </w:r>
      <w:r>
        <w:rPr>
          <w:rStyle w:val="FootnoteReference"/>
        </w:rPr>
        <w:footnoteReference w:id="95"/>
      </w:r>
      <w:r>
        <w:rPr>
          <w:lang w:val="en-US"/>
        </w:rPr>
        <w:t xml:space="preserve">. </w:t>
      </w:r>
      <w:proofErr w:type="gramStart"/>
      <w:r>
        <w:rPr>
          <w:lang w:val="en-US"/>
        </w:rPr>
        <w:t>In particular, in</w:t>
      </w:r>
      <w:proofErr w:type="gramEnd"/>
      <w:r>
        <w:rPr>
          <w:lang w:val="en-US"/>
        </w:rPr>
        <w:t xml:space="preserve"> 2017, pink salmon in the water area of the Gulf of Ob was noted during engineering and environmental surveys.</w:t>
      </w:r>
      <w:r>
        <w:t xml:space="preserve"> In September 2021 this species was caught in the </w:t>
      </w:r>
      <w:proofErr w:type="spellStart"/>
      <w:r>
        <w:t>Khaltsyney-Yakha</w:t>
      </w:r>
      <w:proofErr w:type="spellEnd"/>
      <w:r>
        <w:t xml:space="preserve"> mouth (Figure 3.1.18)).</w:t>
      </w:r>
      <w:r>
        <w:rPr>
          <w:lang w:val="en-US"/>
        </w:rPr>
        <w:t xml:space="preserve"> It is noted that the specimens caught in the Ob Bay most likely belong to self-reproducing groups of Norway and the Kola Peninsula, and the naturalization of pink salmon in the Project area is unlikely due to the duration of the subglacial period of more than 240 days, the freezing of rivers suitable for spawning this species to the bottom and the formation of local fish kills, which prevents the development of caviar and larvae.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4863"/>
      </w:tblGrid>
      <w:tr w:rsidR="000B4652" w14:paraId="104151A1" w14:textId="77777777">
        <w:tc>
          <w:tcPr>
            <w:tcW w:w="4926" w:type="dxa"/>
          </w:tcPr>
          <w:p w14:paraId="1041519F" w14:textId="77777777" w:rsidR="000B4652" w:rsidRDefault="00F26AED">
            <w:r>
              <w:rPr>
                <w:noProof/>
                <w:lang w:val="ru-RU" w:eastAsia="ru-RU"/>
              </w:rPr>
              <w:drawing>
                <wp:inline distT="0" distB="0" distL="114300" distR="114300" wp14:anchorId="10415387" wp14:editId="10415388">
                  <wp:extent cx="2943860" cy="1686560"/>
                  <wp:effectExtent l="0" t="0" r="8890" b="8890"/>
                  <wp:docPr id="47"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Снимок экрана от 2022-01-27 19-02-53"/>
                          <pic:cNvPicPr>
                            <a:picLocks noChangeAspect="1"/>
                          </pic:cNvPicPr>
                        </pic:nvPicPr>
                        <pic:blipFill>
                          <a:blip r:embed="rId87"/>
                          <a:srcRect l="16675" t="19553" r="36615" b="32877"/>
                          <a:stretch>
                            <a:fillRect/>
                          </a:stretch>
                        </pic:blipFill>
                        <pic:spPr>
                          <a:xfrm>
                            <a:off x="0" y="0"/>
                            <a:ext cx="2943860" cy="1686560"/>
                          </a:xfrm>
                          <a:prstGeom prst="rect">
                            <a:avLst/>
                          </a:prstGeom>
                        </pic:spPr>
                      </pic:pic>
                    </a:graphicData>
                  </a:graphic>
                </wp:inline>
              </w:drawing>
            </w:r>
          </w:p>
        </w:tc>
        <w:tc>
          <w:tcPr>
            <w:tcW w:w="4927" w:type="dxa"/>
          </w:tcPr>
          <w:p w14:paraId="104151A0" w14:textId="77777777" w:rsidR="000B4652" w:rsidRDefault="00F26AED">
            <w:r>
              <w:rPr>
                <w:noProof/>
                <w:lang w:val="ru-RU" w:eastAsia="ru-RU"/>
              </w:rPr>
              <w:drawing>
                <wp:inline distT="0" distB="0" distL="0" distR="0" wp14:anchorId="10415389" wp14:editId="1041538A">
                  <wp:extent cx="2993390" cy="1887220"/>
                  <wp:effectExtent l="0" t="0" r="16510" b="17780"/>
                  <wp:docPr id="4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
                          <pic:cNvPicPr>
                            <a:picLocks noChangeAspect="1"/>
                          </pic:cNvPicPr>
                        </pic:nvPicPr>
                        <pic:blipFill>
                          <a:blip r:embed="rId88" cstate="print">
                            <a:extLst>
                              <a:ext uri="{28A0092B-C50C-407E-A947-70E740481C1C}">
                                <a14:useLocalDpi xmlns:a14="http://schemas.microsoft.com/office/drawing/2010/main" val="0"/>
                              </a:ext>
                            </a:extLst>
                          </a:blip>
                          <a:srcRect l="-708" t="9277" r="21045" b="23773"/>
                          <a:stretch>
                            <a:fillRect/>
                          </a:stretch>
                        </pic:blipFill>
                        <pic:spPr>
                          <a:xfrm>
                            <a:off x="0" y="0"/>
                            <a:ext cx="2993390" cy="1887220"/>
                          </a:xfrm>
                          <a:prstGeom prst="rect">
                            <a:avLst/>
                          </a:prstGeom>
                        </pic:spPr>
                      </pic:pic>
                    </a:graphicData>
                  </a:graphic>
                </wp:inline>
              </w:drawing>
            </w:r>
          </w:p>
        </w:tc>
      </w:tr>
      <w:tr w:rsidR="000B4652" w14:paraId="104151A4" w14:textId="77777777">
        <w:tc>
          <w:tcPr>
            <w:tcW w:w="4926" w:type="dxa"/>
          </w:tcPr>
          <w:p w14:paraId="104151A2" w14:textId="77777777" w:rsidR="000B4652" w:rsidRDefault="00F26AED">
            <w:r>
              <w:rPr>
                <w:b/>
                <w:bCs/>
                <w:color w:val="009DE0"/>
                <w:sz w:val="15"/>
                <w:szCs w:val="15"/>
                <w:lang w:eastAsia="da-DK"/>
              </w:rPr>
              <w:t>Figure 3.1.17. Bream (</w:t>
            </w:r>
            <w:proofErr w:type="spellStart"/>
            <w:r>
              <w:rPr>
                <w:b/>
                <w:bCs/>
                <w:color w:val="009DE0"/>
                <w:sz w:val="15"/>
                <w:szCs w:val="15"/>
                <w:lang w:eastAsia="da-DK"/>
              </w:rPr>
              <w:t>Abramis</w:t>
            </w:r>
            <w:proofErr w:type="spellEnd"/>
            <w:r>
              <w:rPr>
                <w:b/>
                <w:bCs/>
                <w:color w:val="009DE0"/>
                <w:sz w:val="15"/>
                <w:szCs w:val="15"/>
                <w:lang w:eastAsia="da-DK"/>
              </w:rPr>
              <w:t xml:space="preserve"> </w:t>
            </w:r>
            <w:proofErr w:type="spellStart"/>
            <w:r>
              <w:rPr>
                <w:b/>
                <w:bCs/>
                <w:color w:val="009DE0"/>
                <w:sz w:val="15"/>
                <w:szCs w:val="15"/>
                <w:lang w:eastAsia="da-DK"/>
              </w:rPr>
              <w:t>brama</w:t>
            </w:r>
            <w:proofErr w:type="spellEnd"/>
            <w:r>
              <w:rPr>
                <w:b/>
                <w:bCs/>
                <w:color w:val="009DE0"/>
                <w:sz w:val="15"/>
                <w:szCs w:val="15"/>
                <w:lang w:eastAsia="da-DK"/>
              </w:rPr>
              <w:t xml:space="preserve">) in the </w:t>
            </w:r>
            <w:proofErr w:type="spellStart"/>
            <w:r>
              <w:rPr>
                <w:b/>
                <w:bCs/>
                <w:color w:val="009DE0"/>
                <w:sz w:val="15"/>
                <w:szCs w:val="15"/>
                <w:lang w:eastAsia="da-DK"/>
              </w:rPr>
              <w:t>Venuime-Yakha</w:t>
            </w:r>
            <w:proofErr w:type="spellEnd"/>
            <w:r>
              <w:rPr>
                <w:b/>
                <w:bCs/>
                <w:color w:val="009DE0"/>
                <w:sz w:val="15"/>
                <w:szCs w:val="15"/>
                <w:lang w:eastAsia="da-DK"/>
              </w:rPr>
              <w:t xml:space="preserve"> river in 2018 (FRECOM, 2018)</w:t>
            </w:r>
          </w:p>
        </w:tc>
        <w:tc>
          <w:tcPr>
            <w:tcW w:w="4927" w:type="dxa"/>
          </w:tcPr>
          <w:p w14:paraId="104151A3" w14:textId="77777777" w:rsidR="000B4652" w:rsidRDefault="00F26AED">
            <w:r>
              <w:rPr>
                <w:b/>
                <w:bCs/>
                <w:color w:val="009DE0"/>
                <w:sz w:val="15"/>
                <w:szCs w:val="15"/>
                <w:lang w:eastAsia="da-DK"/>
              </w:rPr>
              <w:t xml:space="preserve">Figure 3.1.18. Pink salmon (Oncorhynchus </w:t>
            </w:r>
            <w:proofErr w:type="spellStart"/>
            <w:r>
              <w:rPr>
                <w:b/>
                <w:bCs/>
                <w:color w:val="009DE0"/>
                <w:sz w:val="15"/>
                <w:szCs w:val="15"/>
                <w:lang w:eastAsia="da-DK"/>
              </w:rPr>
              <w:t>gorbuscha</w:t>
            </w:r>
            <w:proofErr w:type="spellEnd"/>
            <w:r>
              <w:rPr>
                <w:b/>
                <w:bCs/>
                <w:color w:val="009DE0"/>
                <w:sz w:val="15"/>
                <w:szCs w:val="15"/>
                <w:lang w:eastAsia="da-DK"/>
              </w:rPr>
              <w:t xml:space="preserve">) in the </w:t>
            </w:r>
            <w:proofErr w:type="spellStart"/>
            <w:r>
              <w:rPr>
                <w:b/>
                <w:bCs/>
                <w:color w:val="009DE0"/>
                <w:sz w:val="15"/>
                <w:szCs w:val="15"/>
                <w:lang w:eastAsia="da-DK"/>
              </w:rPr>
              <w:t>Khaltsyney-Yakha</w:t>
            </w:r>
            <w:proofErr w:type="spellEnd"/>
            <w:r>
              <w:rPr>
                <w:b/>
                <w:bCs/>
                <w:color w:val="009DE0"/>
                <w:sz w:val="15"/>
                <w:szCs w:val="15"/>
                <w:lang w:eastAsia="da-DK"/>
              </w:rPr>
              <w:t xml:space="preserve"> mouth in September 2021 (IEPI, 2021)</w:t>
            </w:r>
          </w:p>
        </w:tc>
      </w:tr>
    </w:tbl>
    <w:p w14:paraId="104151A5" w14:textId="77777777" w:rsidR="000B4652" w:rsidRDefault="000B4652"/>
    <w:p w14:paraId="104151A6" w14:textId="77777777" w:rsidR="000B4652" w:rsidRDefault="00F26AED">
      <w:r>
        <w:t xml:space="preserve">Local fish species that may be exposed to the harmful effects of humpback salmon spawning activity (characterized by grubbing of bottom soil for the nest) reportedly include Arctic cisco, however, there is no evidence of competitive relations of cisco and humpback salmon, due to the low numbers of populations of both species (Bogdanov, </w:t>
      </w:r>
      <w:proofErr w:type="spellStart"/>
      <w:r>
        <w:t>Kizhevatov</w:t>
      </w:r>
      <w:proofErr w:type="spellEnd"/>
      <w:r>
        <w:t>, 2015)</w:t>
      </w:r>
      <w:r>
        <w:rPr>
          <w:rStyle w:val="FootnoteReference"/>
        </w:rPr>
        <w:footnoteReference w:id="96"/>
      </w:r>
      <w:r>
        <w:t>.</w:t>
      </w:r>
    </w:p>
    <w:p w14:paraId="104151A7" w14:textId="77777777" w:rsidR="000B4652" w:rsidRDefault="00F26AED">
      <w:pPr>
        <w:pStyle w:val="BodyText"/>
      </w:pPr>
      <w:r>
        <w:rPr>
          <w:lang w:val="en-US"/>
        </w:rPr>
        <w:t xml:space="preserve">Both alien fish species living in the northern part of the Ob </w:t>
      </w:r>
      <w:r>
        <w:t>Estuary</w:t>
      </w:r>
      <w:r>
        <w:rPr>
          <w:lang w:val="en-US"/>
        </w:rPr>
        <w:t xml:space="preserve"> have a low abundance and so </w:t>
      </w:r>
      <w:proofErr w:type="gramStart"/>
      <w:r>
        <w:rPr>
          <w:lang w:val="en-US"/>
        </w:rPr>
        <w:t>far</w:t>
      </w:r>
      <w:proofErr w:type="gramEnd"/>
      <w:r>
        <w:rPr>
          <w:lang w:val="en-US"/>
        </w:rPr>
        <w:t xml:space="preserve"> most likely do not affect the</w:t>
      </w:r>
      <w:r>
        <w:t xml:space="preserve"> native</w:t>
      </w:r>
      <w:r>
        <w:rPr>
          <w:lang w:val="en-US"/>
        </w:rPr>
        <w:t xml:space="preserve"> ichthyofauna. It is unlikely that Project activities will contribute to the spread of these species. The planned release of fish to compensate for damage to aquatic biological resources does not involve the introduction of alien species and includes</w:t>
      </w:r>
      <w:r>
        <w:t xml:space="preserve"> native</w:t>
      </w:r>
      <w:r>
        <w:rPr>
          <w:lang w:val="en-US"/>
        </w:rPr>
        <w:t xml:space="preserve"> </w:t>
      </w:r>
      <w:proofErr w:type="spellStart"/>
      <w:r>
        <w:rPr>
          <w:lang w:val="en-US"/>
        </w:rPr>
        <w:t>muksun</w:t>
      </w:r>
      <w:proofErr w:type="spellEnd"/>
      <w:r>
        <w:rPr>
          <w:lang w:val="en-US"/>
        </w:rPr>
        <w:t xml:space="preserve"> and </w:t>
      </w:r>
      <w:r>
        <w:t>Siberian S</w:t>
      </w:r>
      <w:proofErr w:type="spellStart"/>
      <w:r>
        <w:rPr>
          <w:lang w:val="en-US"/>
        </w:rPr>
        <w:t>turgeon</w:t>
      </w:r>
      <w:proofErr w:type="spellEnd"/>
      <w:r>
        <w:t xml:space="preserve">. </w:t>
      </w:r>
    </w:p>
    <w:p w14:paraId="104151A8" w14:textId="77777777" w:rsidR="000B4652" w:rsidRDefault="00F26AED">
      <w:r>
        <w:br w:type="page"/>
      </w:r>
    </w:p>
    <w:p w14:paraId="104151A9" w14:textId="77777777" w:rsidR="000B4652" w:rsidRDefault="00F26AED">
      <w:pPr>
        <w:pStyle w:val="Heading2"/>
      </w:pPr>
      <w:bookmarkStart w:id="89" w:name="_Toc1114765746"/>
      <w:r>
        <w:rPr>
          <w:shd w:val="clear" w:color="auto" w:fill="FFFFFF"/>
          <w:lang w:val="en-US"/>
        </w:rPr>
        <w:lastRenderedPageBreak/>
        <w:t xml:space="preserve">Terrestrial </w:t>
      </w:r>
      <w:r>
        <w:rPr>
          <w:shd w:val="clear" w:color="auto" w:fill="FFFFFF"/>
        </w:rPr>
        <w:t>Realms</w:t>
      </w:r>
      <w:bookmarkEnd w:id="89"/>
    </w:p>
    <w:p w14:paraId="104151AA" w14:textId="77777777" w:rsidR="000B4652" w:rsidRDefault="00F26AED">
      <w:pPr>
        <w:pStyle w:val="Heading3"/>
      </w:pPr>
      <w:bookmarkStart w:id="90" w:name="_Toc897321047"/>
      <w:r>
        <w:t xml:space="preserve">Alien </w:t>
      </w:r>
      <w:r>
        <w:rPr>
          <w:lang w:val="en-US"/>
        </w:rPr>
        <w:t>Plants</w:t>
      </w:r>
      <w:r>
        <w:t xml:space="preserve"> in the Yamal-Gydan sector of the Arctic</w:t>
      </w:r>
      <w:bookmarkEnd w:id="90"/>
    </w:p>
    <w:p w14:paraId="104151AB" w14:textId="77777777" w:rsidR="000B4652" w:rsidRDefault="00F26AED">
      <w:pPr>
        <w:rPr>
          <w:lang w:val="en-US"/>
        </w:rPr>
      </w:pPr>
      <w:r>
        <w:rPr>
          <w:lang w:val="en-US"/>
        </w:rPr>
        <w:t>The Arctic is one of only a few areas or the world where ecosystems remain minimally affected by non-native species (</w:t>
      </w:r>
      <w:proofErr w:type="spellStart"/>
      <w:r>
        <w:rPr>
          <w:lang w:val="en-US"/>
        </w:rPr>
        <w:t>Lassuy</w:t>
      </w:r>
      <w:proofErr w:type="spellEnd"/>
      <w:r>
        <w:rPr>
          <w:lang w:val="en-US"/>
        </w:rPr>
        <w:t>, Lewis, 2013</w:t>
      </w:r>
      <w:r>
        <w:rPr>
          <w:vertAlign w:val="superscript"/>
          <w:lang w:val="en-US"/>
        </w:rPr>
        <w:footnoteReference w:id="97"/>
      </w:r>
      <w:r>
        <w:rPr>
          <w:lang w:val="en-US"/>
        </w:rPr>
        <w:t xml:space="preserve">; </w:t>
      </w:r>
      <w:proofErr w:type="spellStart"/>
      <w:r>
        <w:rPr>
          <w:lang w:val="en-US"/>
        </w:rPr>
        <w:t>Morozova</w:t>
      </w:r>
      <w:proofErr w:type="spellEnd"/>
      <w:r>
        <w:rPr>
          <w:lang w:val="en-US"/>
        </w:rPr>
        <w:t xml:space="preserve">, </w:t>
      </w:r>
      <w:proofErr w:type="spellStart"/>
      <w:r>
        <w:rPr>
          <w:lang w:val="en-US"/>
        </w:rPr>
        <w:t>Tishkov</w:t>
      </w:r>
      <w:proofErr w:type="spellEnd"/>
      <w:r>
        <w:rPr>
          <w:lang w:val="en-US"/>
        </w:rPr>
        <w:t>, 2021</w:t>
      </w:r>
      <w:r>
        <w:rPr>
          <w:vertAlign w:val="superscript"/>
          <w:lang w:val="en-US"/>
        </w:rPr>
        <w:footnoteReference w:id="98"/>
      </w:r>
      <w:r>
        <w:rPr>
          <w:lang w:val="en-US"/>
        </w:rPr>
        <w:t>). However, climate change (IPCC 2018</w:t>
      </w:r>
      <w:r>
        <w:rPr>
          <w:vertAlign w:val="superscript"/>
          <w:lang w:val="en-US"/>
        </w:rPr>
        <w:footnoteReference w:id="99"/>
      </w:r>
      <w:r>
        <w:rPr>
          <w:lang w:val="en-US"/>
        </w:rPr>
        <w:t>) and increasing industrial activities are particularly acute in the Arctic, possibly diminishing many of the constraints to the importation and establishment of non-native plant (</w:t>
      </w:r>
      <w:proofErr w:type="spellStart"/>
      <w:r>
        <w:rPr>
          <w:lang w:val="en-US"/>
        </w:rPr>
        <w:t>Wasowicz</w:t>
      </w:r>
      <w:proofErr w:type="spellEnd"/>
      <w:r>
        <w:rPr>
          <w:lang w:val="en-US"/>
        </w:rPr>
        <w:t xml:space="preserve"> et al., 2020). By modern estimate the presence of 341 non-native taxa in the Arctic (according to CAFF) was confirmed, of which 188 are naturalized in at least one of the regions (</w:t>
      </w:r>
      <w:proofErr w:type="spellStart"/>
      <w:r>
        <w:rPr>
          <w:lang w:val="en-US"/>
        </w:rPr>
        <w:t>Wasowicz</w:t>
      </w:r>
      <w:proofErr w:type="spellEnd"/>
      <w:r>
        <w:rPr>
          <w:lang w:val="en-US"/>
        </w:rPr>
        <w:t xml:space="preserve"> et al., 2020). In the Russian Arctic, (area according to </w:t>
      </w:r>
      <w:proofErr w:type="spellStart"/>
      <w:r>
        <w:rPr>
          <w:lang w:val="en-US"/>
        </w:rPr>
        <w:t>Sekretareva</w:t>
      </w:r>
      <w:proofErr w:type="spellEnd"/>
      <w:r>
        <w:rPr>
          <w:lang w:val="en-US"/>
        </w:rPr>
        <w:t>, 2004</w:t>
      </w:r>
      <w:r>
        <w:rPr>
          <w:rStyle w:val="FootnoteReference"/>
        </w:rPr>
        <w:footnoteReference w:id="100"/>
      </w:r>
      <w:r>
        <w:rPr>
          <w:lang w:val="en-US"/>
        </w:rPr>
        <w:t xml:space="preserve">) 333 alien plant species were recorded. Showed that the introduction and spread of alien species in the Russian Arctic is currently locally and mostly associated with settlements, industrial </w:t>
      </w:r>
      <w:proofErr w:type="gramStart"/>
      <w:r>
        <w:rPr>
          <w:lang w:val="en-US"/>
        </w:rPr>
        <w:t>centers</w:t>
      </w:r>
      <w:proofErr w:type="gramEnd"/>
      <w:r>
        <w:rPr>
          <w:lang w:val="en-US"/>
        </w:rPr>
        <w:t xml:space="preserve"> and transport routes. In recent years, a preliminary assessment of non-native flora of the YNAO has been carried out, which includes both the tundra and the boreal zones: 216 vascular non-native plant species have been reported</w:t>
      </w:r>
      <w:r>
        <w:rPr>
          <w:vertAlign w:val="superscript"/>
          <w:lang w:val="en-US"/>
        </w:rPr>
        <w:footnoteReference w:id="101"/>
      </w:r>
      <w:r>
        <w:rPr>
          <w:lang w:val="en-US"/>
        </w:rPr>
        <w:t>.</w:t>
      </w:r>
    </w:p>
    <w:p w14:paraId="104151AC" w14:textId="77777777" w:rsidR="000B4652" w:rsidRDefault="00F26AED">
      <w:pPr>
        <w:rPr>
          <w:lang w:val="en-US"/>
        </w:rPr>
      </w:pPr>
      <w:r>
        <w:rPr>
          <w:lang w:val="en-US"/>
        </w:rPr>
        <w:t xml:space="preserve">A special study of alien species has not previously been carried out for the Yamal-Gydan sector of the Arctic. In a review for the Arctic regions, P. </w:t>
      </w:r>
      <w:proofErr w:type="spellStart"/>
      <w:r>
        <w:rPr>
          <w:lang w:val="en-US"/>
        </w:rPr>
        <w:t>Wasowicz</w:t>
      </w:r>
      <w:proofErr w:type="spellEnd"/>
      <w:r>
        <w:rPr>
          <w:lang w:val="en-US"/>
        </w:rPr>
        <w:t xml:space="preserve"> et al. (2020) lists 29 non-native species. Based on compilation of literature sources, </w:t>
      </w:r>
      <w:proofErr w:type="gramStart"/>
      <w:r>
        <w:rPr>
          <w:lang w:val="en-US"/>
        </w:rPr>
        <w:t>reports</w:t>
      </w:r>
      <w:proofErr w:type="gramEnd"/>
      <w:r>
        <w:rPr>
          <w:lang w:val="en-US"/>
        </w:rPr>
        <w:t xml:space="preserve"> and herbarium </w:t>
      </w:r>
      <w:r>
        <w:t>specimen</w:t>
      </w:r>
      <w:r>
        <w:rPr>
          <w:lang w:val="en-US"/>
        </w:rPr>
        <w:t>, we were able to identify 53 non-native species of vascular plants for the territory</w:t>
      </w:r>
      <w:r>
        <w:t xml:space="preserve"> </w:t>
      </w:r>
      <w:r>
        <w:rPr>
          <w:lang w:val="en-US"/>
        </w:rPr>
        <w:t>(</w:t>
      </w:r>
      <w:r>
        <w:t>T</w:t>
      </w:r>
      <w:r>
        <w:rPr>
          <w:lang w:val="en-US"/>
        </w:rPr>
        <w:t>able</w:t>
      </w:r>
      <w:r>
        <w:t xml:space="preserve"> 3.2.1</w:t>
      </w:r>
      <w:r>
        <w:rPr>
          <w:lang w:val="en-US"/>
        </w:rPr>
        <w:t xml:space="preserve">). Main part of records </w:t>
      </w:r>
      <w:proofErr w:type="gramStart"/>
      <w:r>
        <w:rPr>
          <w:lang w:val="en-US"/>
        </w:rPr>
        <w:t>were</w:t>
      </w:r>
      <w:proofErr w:type="gramEnd"/>
      <w:r>
        <w:rPr>
          <w:lang w:val="en-US"/>
        </w:rPr>
        <w:t xml:space="preserve"> confined in the territory of roads and populated places: Bovanenkovo, </w:t>
      </w:r>
      <w:proofErr w:type="spellStart"/>
      <w:r>
        <w:rPr>
          <w:lang w:val="en-US"/>
        </w:rPr>
        <w:t>Yamburg</w:t>
      </w:r>
      <w:proofErr w:type="spellEnd"/>
      <w:r>
        <w:rPr>
          <w:lang w:val="en-US"/>
        </w:rPr>
        <w:t xml:space="preserve">, </w:t>
      </w:r>
      <w:proofErr w:type="spellStart"/>
      <w:r>
        <w:rPr>
          <w:lang w:val="en-US"/>
        </w:rPr>
        <w:t>Novyi</w:t>
      </w:r>
      <w:proofErr w:type="spellEnd"/>
      <w:r>
        <w:rPr>
          <w:lang w:val="en-US"/>
        </w:rPr>
        <w:t xml:space="preserve"> Port, Sabetta, and </w:t>
      </w:r>
      <w:proofErr w:type="spellStart"/>
      <w:r>
        <w:rPr>
          <w:lang w:val="en-US"/>
        </w:rPr>
        <w:t>Utrenni</w:t>
      </w:r>
      <w:proofErr w:type="spellEnd"/>
      <w:r>
        <w:t>y</w:t>
      </w:r>
      <w:r>
        <w:rPr>
          <w:lang w:val="en-US"/>
        </w:rPr>
        <w:t>.</w:t>
      </w:r>
    </w:p>
    <w:p w14:paraId="104151AD" w14:textId="77777777" w:rsidR="000B4652" w:rsidRDefault="00F26AED">
      <w:pPr>
        <w:pStyle w:val="Caption"/>
        <w:rPr>
          <w:rFonts w:asciiTheme="minorHAnsi" w:hAnsiTheme="minorHAnsi"/>
          <w:color w:val="00B0F0"/>
          <w:sz w:val="16"/>
          <w:szCs w:val="16"/>
          <w:lang w:val="en-US"/>
        </w:rPr>
      </w:pPr>
      <w:bookmarkStart w:id="91" w:name="_Toc83823177"/>
      <w:r>
        <w:t>Table</w:t>
      </w:r>
      <w:r>
        <w:rPr>
          <w:lang w:val="en-US"/>
        </w:rPr>
        <w:t xml:space="preserve"> </w:t>
      </w:r>
      <w:r>
        <w:t xml:space="preserve">3.2.1: </w:t>
      </w:r>
      <w:proofErr w:type="gramStart"/>
      <w:r>
        <w:rPr>
          <w:lang w:val="en-US"/>
        </w:rPr>
        <w:t>Check-list</w:t>
      </w:r>
      <w:proofErr w:type="gramEnd"/>
      <w:r>
        <w:rPr>
          <w:lang w:val="en-US"/>
        </w:rPr>
        <w:t xml:space="preserve"> of non-native vascular plants </w:t>
      </w:r>
      <w:r>
        <w:t>in</w:t>
      </w:r>
      <w:r>
        <w:rPr>
          <w:lang w:val="en-US"/>
        </w:rPr>
        <w:t xml:space="preserve"> </w:t>
      </w:r>
      <w:r>
        <w:t>the</w:t>
      </w:r>
      <w:r>
        <w:rPr>
          <w:lang w:val="en-US"/>
        </w:rPr>
        <w:t xml:space="preserve"> </w:t>
      </w:r>
      <w:r>
        <w:t>Yamal</w:t>
      </w:r>
      <w:r>
        <w:rPr>
          <w:lang w:val="en-US"/>
        </w:rPr>
        <w:t>-</w:t>
      </w:r>
      <w:r>
        <w:t>Gydan sector of the Arctic</w:t>
      </w:r>
      <w:bookmarkEnd w:id="91"/>
      <w:r>
        <w:t xml:space="preserve"> (Prepared by Consultant).</w:t>
      </w:r>
    </w:p>
    <w:tbl>
      <w:tblPr>
        <w:tblStyle w:val="TableGrid"/>
        <w:tblW w:w="4928" w:type="pct"/>
        <w:tblLook w:val="04A0" w:firstRow="1" w:lastRow="0" w:firstColumn="1" w:lastColumn="0" w:noHBand="0" w:noVBand="1"/>
      </w:tblPr>
      <w:tblGrid>
        <w:gridCol w:w="522"/>
        <w:gridCol w:w="3600"/>
        <w:gridCol w:w="2770"/>
        <w:gridCol w:w="2596"/>
      </w:tblGrid>
      <w:tr w:rsidR="000B4652" w14:paraId="104151B2" w14:textId="77777777">
        <w:trPr>
          <w:tblHeader/>
        </w:trPr>
        <w:tc>
          <w:tcPr>
            <w:tcW w:w="275" w:type="pct"/>
            <w:tcBorders>
              <w:top w:val="single" w:sz="4" w:space="0" w:color="auto"/>
              <w:left w:val="single" w:sz="4" w:space="0" w:color="auto"/>
              <w:bottom w:val="single" w:sz="4" w:space="0" w:color="auto"/>
              <w:right w:val="single" w:sz="4" w:space="0" w:color="auto"/>
            </w:tcBorders>
            <w:shd w:val="clear" w:color="auto" w:fill="00B0F0"/>
            <w:vAlign w:val="center"/>
          </w:tcPr>
          <w:p w14:paraId="104151AE" w14:textId="77777777" w:rsidR="000B4652" w:rsidRDefault="00F26AED">
            <w:pPr>
              <w:pStyle w:val="TableHeadingLeft"/>
              <w:jc w:val="center"/>
            </w:pPr>
            <w:r>
              <w:t>No.</w:t>
            </w:r>
          </w:p>
        </w:tc>
        <w:tc>
          <w:tcPr>
            <w:tcW w:w="1897" w:type="pct"/>
            <w:tcBorders>
              <w:top w:val="single" w:sz="4" w:space="0" w:color="auto"/>
              <w:left w:val="single" w:sz="4" w:space="0" w:color="auto"/>
              <w:bottom w:val="single" w:sz="4" w:space="0" w:color="auto"/>
              <w:right w:val="single" w:sz="4" w:space="0" w:color="auto"/>
            </w:tcBorders>
            <w:shd w:val="clear" w:color="auto" w:fill="00B0F0"/>
            <w:vAlign w:val="center"/>
          </w:tcPr>
          <w:p w14:paraId="104151AF" w14:textId="77777777" w:rsidR="000B4652" w:rsidRDefault="00F26AED">
            <w:pPr>
              <w:pStyle w:val="TableHeadingLeft"/>
            </w:pPr>
            <w:r>
              <w:t>Species</w:t>
            </w:r>
          </w:p>
        </w:tc>
        <w:tc>
          <w:tcPr>
            <w:tcW w:w="1460" w:type="pct"/>
            <w:tcBorders>
              <w:top w:val="single" w:sz="4" w:space="0" w:color="auto"/>
              <w:left w:val="single" w:sz="4" w:space="0" w:color="auto"/>
              <w:bottom w:val="single" w:sz="4" w:space="0" w:color="auto"/>
              <w:right w:val="single" w:sz="4" w:space="0" w:color="auto"/>
            </w:tcBorders>
            <w:shd w:val="clear" w:color="auto" w:fill="00B0F0"/>
            <w:vAlign w:val="center"/>
          </w:tcPr>
          <w:p w14:paraId="104151B0" w14:textId="77777777" w:rsidR="000B4652" w:rsidRDefault="00F26AED">
            <w:pPr>
              <w:pStyle w:val="TableHeadingLeft"/>
            </w:pPr>
            <w:r>
              <w:t xml:space="preserve">Source of first record </w:t>
            </w:r>
          </w:p>
        </w:tc>
        <w:tc>
          <w:tcPr>
            <w:tcW w:w="1368" w:type="pct"/>
            <w:tcBorders>
              <w:top w:val="single" w:sz="4" w:space="0" w:color="auto"/>
              <w:left w:val="single" w:sz="4" w:space="0" w:color="auto"/>
              <w:bottom w:val="single" w:sz="4" w:space="0" w:color="auto"/>
              <w:right w:val="single" w:sz="4" w:space="0" w:color="auto"/>
            </w:tcBorders>
            <w:shd w:val="clear" w:color="auto" w:fill="00B0F0"/>
            <w:vAlign w:val="center"/>
          </w:tcPr>
          <w:p w14:paraId="104151B1" w14:textId="77777777" w:rsidR="000B4652" w:rsidRDefault="00F26AED">
            <w:pPr>
              <w:pStyle w:val="TableHeadingLeft"/>
            </w:pPr>
            <w:r>
              <w:t>Pathway category</w:t>
            </w:r>
          </w:p>
        </w:tc>
      </w:tr>
      <w:tr w:rsidR="000B4652" w14:paraId="104151B7" w14:textId="77777777">
        <w:tc>
          <w:tcPr>
            <w:tcW w:w="275" w:type="pct"/>
            <w:tcBorders>
              <w:top w:val="single" w:sz="4" w:space="0" w:color="auto"/>
              <w:left w:val="single" w:sz="4" w:space="0" w:color="auto"/>
              <w:bottom w:val="single" w:sz="4" w:space="0" w:color="auto"/>
              <w:right w:val="single" w:sz="4" w:space="0" w:color="auto"/>
            </w:tcBorders>
          </w:tcPr>
          <w:p w14:paraId="104151B3"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B4" w14:textId="77777777" w:rsidR="000B4652" w:rsidRDefault="00F26AED">
            <w:pPr>
              <w:spacing w:after="160" w:line="240" w:lineRule="auto"/>
              <w:jc w:val="left"/>
              <w:rPr>
                <w:sz w:val="16"/>
                <w:szCs w:val="16"/>
              </w:rPr>
            </w:pPr>
            <w:r>
              <w:rPr>
                <w:i/>
                <w:sz w:val="16"/>
                <w:szCs w:val="16"/>
              </w:rPr>
              <w:t xml:space="preserve">Alopecurus </w:t>
            </w:r>
            <w:proofErr w:type="spellStart"/>
            <w:r>
              <w:rPr>
                <w:i/>
                <w:sz w:val="16"/>
                <w:szCs w:val="16"/>
              </w:rPr>
              <w:t>geniculatus</w:t>
            </w:r>
            <w:proofErr w:type="spellEnd"/>
            <w:r>
              <w:rPr>
                <w:i/>
                <w:sz w:val="16"/>
                <w:szCs w:val="16"/>
              </w:rPr>
              <w:t xml:space="preserve"> </w:t>
            </w:r>
            <w:r>
              <w:rPr>
                <w:sz w:val="16"/>
                <w:szCs w:val="16"/>
              </w:rPr>
              <w:t>L.</w:t>
            </w:r>
          </w:p>
        </w:tc>
        <w:tc>
          <w:tcPr>
            <w:tcW w:w="1460" w:type="pct"/>
            <w:tcBorders>
              <w:top w:val="single" w:sz="4" w:space="0" w:color="auto"/>
              <w:left w:val="single" w:sz="4" w:space="0" w:color="auto"/>
              <w:bottom w:val="single" w:sz="4" w:space="0" w:color="auto"/>
              <w:right w:val="single" w:sz="4" w:space="0" w:color="auto"/>
            </w:tcBorders>
          </w:tcPr>
          <w:p w14:paraId="104151B5" w14:textId="77777777" w:rsidR="000B4652" w:rsidRDefault="00F26AED">
            <w:pPr>
              <w:spacing w:after="160" w:line="240" w:lineRule="auto"/>
              <w:jc w:val="left"/>
              <w:rPr>
                <w:sz w:val="16"/>
                <w:szCs w:val="16"/>
                <w:lang w:val="en-US"/>
              </w:rPr>
            </w:pPr>
            <w:r>
              <w:rPr>
                <w:sz w:val="16"/>
                <w:szCs w:val="16"/>
                <w:lang w:val="en-US"/>
              </w:rPr>
              <w:t>FRECOM, 2018</w:t>
            </w:r>
          </w:p>
        </w:tc>
        <w:tc>
          <w:tcPr>
            <w:tcW w:w="1368" w:type="pct"/>
            <w:tcBorders>
              <w:top w:val="single" w:sz="4" w:space="0" w:color="auto"/>
              <w:left w:val="single" w:sz="4" w:space="0" w:color="auto"/>
              <w:bottom w:val="single" w:sz="4" w:space="0" w:color="auto"/>
              <w:right w:val="single" w:sz="4" w:space="0" w:color="auto"/>
            </w:tcBorders>
          </w:tcPr>
          <w:p w14:paraId="104151B6" w14:textId="77777777" w:rsidR="000B4652" w:rsidRDefault="00F26AED">
            <w:pPr>
              <w:spacing w:after="160" w:line="240" w:lineRule="auto"/>
              <w:jc w:val="left"/>
              <w:rPr>
                <w:sz w:val="16"/>
                <w:szCs w:val="16"/>
              </w:rPr>
            </w:pPr>
            <w:r>
              <w:rPr>
                <w:sz w:val="16"/>
                <w:szCs w:val="16"/>
              </w:rPr>
              <w:t>Transport–Stowaway (4)</w:t>
            </w:r>
          </w:p>
        </w:tc>
      </w:tr>
      <w:tr w:rsidR="000B4652" w14:paraId="104151BC" w14:textId="77777777">
        <w:tc>
          <w:tcPr>
            <w:tcW w:w="275" w:type="pct"/>
            <w:tcBorders>
              <w:top w:val="single" w:sz="4" w:space="0" w:color="auto"/>
              <w:left w:val="single" w:sz="4" w:space="0" w:color="auto"/>
              <w:bottom w:val="single" w:sz="4" w:space="0" w:color="auto"/>
              <w:right w:val="single" w:sz="4" w:space="0" w:color="auto"/>
            </w:tcBorders>
          </w:tcPr>
          <w:p w14:paraId="104151B8"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B9" w14:textId="77777777" w:rsidR="000B4652" w:rsidRDefault="00F26AED">
            <w:pPr>
              <w:spacing w:after="160" w:line="240" w:lineRule="auto"/>
              <w:jc w:val="left"/>
              <w:rPr>
                <w:sz w:val="16"/>
                <w:szCs w:val="16"/>
                <w:lang w:val="en-US"/>
              </w:rPr>
            </w:pPr>
            <w:r>
              <w:rPr>
                <w:i/>
                <w:sz w:val="16"/>
                <w:szCs w:val="16"/>
              </w:rPr>
              <w:t xml:space="preserve">Arctium </w:t>
            </w:r>
            <w:proofErr w:type="spellStart"/>
            <w:r>
              <w:rPr>
                <w:i/>
                <w:sz w:val="16"/>
                <w:szCs w:val="16"/>
              </w:rPr>
              <w:t>tomentosum</w:t>
            </w:r>
            <w:proofErr w:type="spellEnd"/>
            <w:r>
              <w:rPr>
                <w:sz w:val="16"/>
                <w:szCs w:val="16"/>
              </w:rPr>
              <w:t xml:space="preserve"> Mill.</w:t>
            </w:r>
          </w:p>
        </w:tc>
        <w:tc>
          <w:tcPr>
            <w:tcW w:w="1460" w:type="pct"/>
            <w:tcBorders>
              <w:top w:val="single" w:sz="4" w:space="0" w:color="auto"/>
              <w:left w:val="single" w:sz="4" w:space="0" w:color="auto"/>
              <w:bottom w:val="single" w:sz="4" w:space="0" w:color="auto"/>
              <w:right w:val="single" w:sz="4" w:space="0" w:color="auto"/>
            </w:tcBorders>
          </w:tcPr>
          <w:p w14:paraId="104151BA"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BB" w14:textId="77777777" w:rsidR="000B4652" w:rsidRDefault="00F26AED">
            <w:pPr>
              <w:spacing w:after="160" w:line="240" w:lineRule="auto"/>
              <w:jc w:val="left"/>
              <w:rPr>
                <w:sz w:val="16"/>
                <w:szCs w:val="16"/>
              </w:rPr>
            </w:pPr>
            <w:r>
              <w:rPr>
                <w:sz w:val="16"/>
                <w:szCs w:val="16"/>
              </w:rPr>
              <w:t>Transport–Stowaway (4)</w:t>
            </w:r>
          </w:p>
        </w:tc>
      </w:tr>
      <w:tr w:rsidR="000B4652" w14:paraId="104151C1" w14:textId="77777777">
        <w:trPr>
          <w:trHeight w:val="141"/>
        </w:trPr>
        <w:tc>
          <w:tcPr>
            <w:tcW w:w="275" w:type="pct"/>
            <w:tcBorders>
              <w:top w:val="single" w:sz="4" w:space="0" w:color="auto"/>
              <w:left w:val="single" w:sz="4" w:space="0" w:color="auto"/>
              <w:bottom w:val="single" w:sz="4" w:space="0" w:color="auto"/>
              <w:right w:val="single" w:sz="4" w:space="0" w:color="auto"/>
            </w:tcBorders>
          </w:tcPr>
          <w:p w14:paraId="104151BD"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BE" w14:textId="77777777" w:rsidR="000B4652" w:rsidRDefault="00F26AED">
            <w:pPr>
              <w:spacing w:after="160" w:line="240" w:lineRule="auto"/>
              <w:jc w:val="left"/>
              <w:rPr>
                <w:sz w:val="16"/>
                <w:szCs w:val="16"/>
                <w:lang w:val="en-US"/>
              </w:rPr>
            </w:pPr>
            <w:r>
              <w:rPr>
                <w:i/>
                <w:sz w:val="16"/>
                <w:szCs w:val="16"/>
                <w:lang w:val="en-US"/>
              </w:rPr>
              <w:t>Artemisia vulgaris</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1BF"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C0"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1C6" w14:textId="77777777">
        <w:trPr>
          <w:trHeight w:val="50"/>
        </w:trPr>
        <w:tc>
          <w:tcPr>
            <w:tcW w:w="275" w:type="pct"/>
            <w:tcBorders>
              <w:top w:val="single" w:sz="4" w:space="0" w:color="auto"/>
              <w:left w:val="single" w:sz="4" w:space="0" w:color="auto"/>
              <w:bottom w:val="single" w:sz="4" w:space="0" w:color="auto"/>
              <w:right w:val="single" w:sz="4" w:space="0" w:color="auto"/>
            </w:tcBorders>
          </w:tcPr>
          <w:p w14:paraId="104151C2"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C3" w14:textId="77777777" w:rsidR="000B4652" w:rsidRDefault="00F26AED">
            <w:pPr>
              <w:spacing w:after="160" w:line="240" w:lineRule="auto"/>
              <w:jc w:val="left"/>
              <w:rPr>
                <w:i/>
                <w:sz w:val="16"/>
                <w:szCs w:val="16"/>
                <w:lang w:val="en-US"/>
              </w:rPr>
            </w:pPr>
            <w:r>
              <w:rPr>
                <w:i/>
                <w:sz w:val="16"/>
                <w:szCs w:val="16"/>
                <w:lang w:val="en-US"/>
              </w:rPr>
              <w:t xml:space="preserve">Atriplex </w:t>
            </w:r>
            <w:proofErr w:type="spellStart"/>
            <w:r>
              <w:rPr>
                <w:i/>
                <w:sz w:val="16"/>
                <w:szCs w:val="16"/>
                <w:lang w:val="en-US"/>
              </w:rPr>
              <w:t>prostrata</w:t>
            </w:r>
            <w:proofErr w:type="spellEnd"/>
            <w:r>
              <w:rPr>
                <w:i/>
                <w:sz w:val="16"/>
                <w:szCs w:val="16"/>
                <w:lang w:val="en-US"/>
              </w:rPr>
              <w:t xml:space="preserve"> </w:t>
            </w:r>
            <w:r>
              <w:rPr>
                <w:sz w:val="16"/>
                <w:szCs w:val="16"/>
                <w:lang w:val="en-US"/>
              </w:rPr>
              <w:t>DC.</w:t>
            </w:r>
          </w:p>
        </w:tc>
        <w:tc>
          <w:tcPr>
            <w:tcW w:w="1460" w:type="pct"/>
            <w:tcBorders>
              <w:top w:val="single" w:sz="4" w:space="0" w:color="auto"/>
              <w:left w:val="single" w:sz="4" w:space="0" w:color="auto"/>
              <w:bottom w:val="single" w:sz="4" w:space="0" w:color="auto"/>
              <w:right w:val="single" w:sz="4" w:space="0" w:color="auto"/>
            </w:tcBorders>
          </w:tcPr>
          <w:p w14:paraId="104151C4"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1C5"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1CB" w14:textId="77777777">
        <w:tc>
          <w:tcPr>
            <w:tcW w:w="275" w:type="pct"/>
            <w:tcBorders>
              <w:top w:val="single" w:sz="4" w:space="0" w:color="auto"/>
              <w:left w:val="single" w:sz="4" w:space="0" w:color="auto"/>
              <w:bottom w:val="single" w:sz="4" w:space="0" w:color="auto"/>
              <w:right w:val="single" w:sz="4" w:space="0" w:color="auto"/>
            </w:tcBorders>
          </w:tcPr>
          <w:p w14:paraId="104151C7"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C8" w14:textId="77777777" w:rsidR="000B4652" w:rsidRDefault="00F26AED">
            <w:pPr>
              <w:spacing w:after="160" w:line="240" w:lineRule="auto"/>
              <w:jc w:val="left"/>
              <w:rPr>
                <w:sz w:val="16"/>
                <w:szCs w:val="16"/>
                <w:lang w:val="en-US"/>
              </w:rPr>
            </w:pPr>
            <w:proofErr w:type="spellStart"/>
            <w:r>
              <w:rPr>
                <w:i/>
                <w:sz w:val="16"/>
                <w:szCs w:val="16"/>
                <w:lang w:val="en-US"/>
              </w:rPr>
              <w:t>Avena</w:t>
            </w:r>
            <w:proofErr w:type="spellEnd"/>
            <w:r>
              <w:rPr>
                <w:i/>
                <w:sz w:val="16"/>
                <w:szCs w:val="16"/>
                <w:lang w:val="en-US"/>
              </w:rPr>
              <w:t xml:space="preserve"> sativa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1C9"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1CA" w14:textId="77777777" w:rsidR="000B4652" w:rsidRDefault="00F26AED">
            <w:pPr>
              <w:spacing w:after="160" w:line="240" w:lineRule="auto"/>
              <w:jc w:val="left"/>
              <w:rPr>
                <w:sz w:val="16"/>
                <w:szCs w:val="16"/>
                <w:lang w:val="en-US"/>
              </w:rPr>
            </w:pPr>
            <w:r>
              <w:rPr>
                <w:sz w:val="16"/>
                <w:szCs w:val="16"/>
              </w:rPr>
              <w:t>Transport–Contaminant (3) /</w:t>
            </w:r>
            <w:r>
              <w:rPr>
                <w:sz w:val="16"/>
                <w:szCs w:val="16"/>
                <w:lang w:val="en-US"/>
              </w:rPr>
              <w:t xml:space="preserve"> Release in nature (1)</w:t>
            </w:r>
          </w:p>
        </w:tc>
      </w:tr>
      <w:tr w:rsidR="000B4652" w14:paraId="104151D0" w14:textId="77777777">
        <w:tc>
          <w:tcPr>
            <w:tcW w:w="275" w:type="pct"/>
            <w:tcBorders>
              <w:top w:val="single" w:sz="4" w:space="0" w:color="auto"/>
              <w:left w:val="single" w:sz="4" w:space="0" w:color="auto"/>
              <w:bottom w:val="single" w:sz="4" w:space="0" w:color="auto"/>
              <w:right w:val="single" w:sz="4" w:space="0" w:color="auto"/>
            </w:tcBorders>
          </w:tcPr>
          <w:p w14:paraId="104151CC"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CD" w14:textId="77777777" w:rsidR="000B4652" w:rsidRDefault="00F26AED">
            <w:pPr>
              <w:spacing w:after="160" w:line="240" w:lineRule="auto"/>
              <w:jc w:val="left"/>
              <w:rPr>
                <w:sz w:val="16"/>
                <w:szCs w:val="16"/>
                <w:lang w:val="en-US"/>
              </w:rPr>
            </w:pPr>
            <w:r>
              <w:rPr>
                <w:i/>
                <w:sz w:val="16"/>
                <w:szCs w:val="16"/>
                <w:lang w:val="en-US"/>
              </w:rPr>
              <w:t>Barbarea vulgaris</w:t>
            </w:r>
            <w:r>
              <w:rPr>
                <w:sz w:val="16"/>
                <w:szCs w:val="16"/>
                <w:lang w:val="en-US"/>
              </w:rPr>
              <w:t xml:space="preserve"> W.T. </w:t>
            </w:r>
            <w:proofErr w:type="spellStart"/>
            <w:r>
              <w:rPr>
                <w:sz w:val="16"/>
                <w:szCs w:val="16"/>
                <w:lang w:val="en-US"/>
              </w:rPr>
              <w:t>Aiton</w:t>
            </w:r>
            <w:proofErr w:type="spellEnd"/>
          </w:p>
        </w:tc>
        <w:tc>
          <w:tcPr>
            <w:tcW w:w="1460" w:type="pct"/>
            <w:tcBorders>
              <w:top w:val="single" w:sz="4" w:space="0" w:color="auto"/>
              <w:left w:val="single" w:sz="4" w:space="0" w:color="auto"/>
              <w:bottom w:val="single" w:sz="4" w:space="0" w:color="auto"/>
              <w:right w:val="single" w:sz="4" w:space="0" w:color="auto"/>
            </w:tcBorders>
          </w:tcPr>
          <w:p w14:paraId="104151CE"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CF"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1D5" w14:textId="77777777">
        <w:tc>
          <w:tcPr>
            <w:tcW w:w="275" w:type="pct"/>
            <w:tcBorders>
              <w:top w:val="single" w:sz="4" w:space="0" w:color="auto"/>
              <w:left w:val="single" w:sz="4" w:space="0" w:color="auto"/>
              <w:bottom w:val="single" w:sz="4" w:space="0" w:color="auto"/>
              <w:right w:val="single" w:sz="4" w:space="0" w:color="auto"/>
            </w:tcBorders>
          </w:tcPr>
          <w:p w14:paraId="104151D1"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D2" w14:textId="77777777" w:rsidR="000B4652" w:rsidRDefault="00F26AED">
            <w:pPr>
              <w:spacing w:after="160" w:line="240" w:lineRule="auto"/>
              <w:jc w:val="left"/>
              <w:rPr>
                <w:i/>
                <w:sz w:val="16"/>
                <w:szCs w:val="16"/>
                <w:lang w:val="en-US"/>
              </w:rPr>
            </w:pPr>
            <w:proofErr w:type="spellStart"/>
            <w:r>
              <w:rPr>
                <w:i/>
                <w:sz w:val="16"/>
                <w:szCs w:val="16"/>
                <w:lang w:val="en-US"/>
              </w:rPr>
              <w:t>Beckmannia</w:t>
            </w:r>
            <w:proofErr w:type="spellEnd"/>
            <w:r>
              <w:rPr>
                <w:i/>
                <w:sz w:val="16"/>
                <w:szCs w:val="16"/>
                <w:lang w:val="en-US"/>
              </w:rPr>
              <w:t xml:space="preserve"> </w:t>
            </w:r>
            <w:proofErr w:type="spellStart"/>
            <w:r>
              <w:rPr>
                <w:i/>
                <w:sz w:val="16"/>
                <w:szCs w:val="16"/>
                <w:lang w:val="en-US"/>
              </w:rPr>
              <w:t>eruciformis</w:t>
            </w:r>
            <w:proofErr w:type="spellEnd"/>
            <w:r>
              <w:rPr>
                <w:i/>
                <w:sz w:val="16"/>
                <w:szCs w:val="16"/>
                <w:lang w:val="en-US"/>
              </w:rPr>
              <w:t xml:space="preserve"> </w:t>
            </w:r>
            <w:r>
              <w:rPr>
                <w:sz w:val="16"/>
                <w:szCs w:val="16"/>
                <w:lang w:val="en-US"/>
              </w:rPr>
              <w:t>(L.) Host</w:t>
            </w:r>
          </w:p>
        </w:tc>
        <w:tc>
          <w:tcPr>
            <w:tcW w:w="1460" w:type="pct"/>
            <w:tcBorders>
              <w:top w:val="single" w:sz="4" w:space="0" w:color="auto"/>
              <w:left w:val="single" w:sz="4" w:space="0" w:color="auto"/>
              <w:bottom w:val="single" w:sz="4" w:space="0" w:color="auto"/>
              <w:right w:val="single" w:sz="4" w:space="0" w:color="auto"/>
            </w:tcBorders>
          </w:tcPr>
          <w:p w14:paraId="104151D3"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1D4" w14:textId="77777777" w:rsidR="000B4652" w:rsidRDefault="00F26AED">
            <w:pPr>
              <w:rPr>
                <w:sz w:val="16"/>
                <w:szCs w:val="16"/>
              </w:rPr>
            </w:pPr>
            <w:r>
              <w:rPr>
                <w:sz w:val="16"/>
                <w:szCs w:val="16"/>
                <w:lang w:val="en-US"/>
              </w:rPr>
              <w:t>Release in nature (1)</w:t>
            </w:r>
          </w:p>
        </w:tc>
      </w:tr>
      <w:tr w:rsidR="000B4652" w14:paraId="104151DA" w14:textId="77777777">
        <w:tc>
          <w:tcPr>
            <w:tcW w:w="275" w:type="pct"/>
            <w:tcBorders>
              <w:top w:val="single" w:sz="4" w:space="0" w:color="auto"/>
              <w:left w:val="single" w:sz="4" w:space="0" w:color="auto"/>
              <w:bottom w:val="single" w:sz="4" w:space="0" w:color="auto"/>
              <w:right w:val="single" w:sz="4" w:space="0" w:color="auto"/>
            </w:tcBorders>
          </w:tcPr>
          <w:p w14:paraId="104151D6"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D7" w14:textId="77777777" w:rsidR="000B4652" w:rsidRDefault="00F26AED">
            <w:pPr>
              <w:spacing w:after="160" w:line="240" w:lineRule="auto"/>
              <w:rPr>
                <w:sz w:val="16"/>
                <w:szCs w:val="16"/>
                <w:lang w:val="en-US"/>
              </w:rPr>
            </w:pPr>
            <w:r>
              <w:rPr>
                <w:i/>
                <w:sz w:val="16"/>
                <w:szCs w:val="16"/>
                <w:lang w:val="en-US"/>
              </w:rPr>
              <w:t xml:space="preserve">Brassica napus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1D8"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1D9" w14:textId="77777777" w:rsidR="000B4652" w:rsidRDefault="00F26AED">
            <w:pPr>
              <w:rPr>
                <w:sz w:val="16"/>
                <w:szCs w:val="16"/>
              </w:rPr>
            </w:pPr>
            <w:r>
              <w:rPr>
                <w:sz w:val="16"/>
                <w:szCs w:val="16"/>
              </w:rPr>
              <w:t>Transport–Contaminant (3)</w:t>
            </w:r>
          </w:p>
        </w:tc>
      </w:tr>
      <w:tr w:rsidR="000B4652" w14:paraId="104151DF" w14:textId="77777777">
        <w:tc>
          <w:tcPr>
            <w:tcW w:w="275" w:type="pct"/>
            <w:tcBorders>
              <w:top w:val="single" w:sz="4" w:space="0" w:color="auto"/>
              <w:left w:val="single" w:sz="4" w:space="0" w:color="auto"/>
              <w:bottom w:val="single" w:sz="4" w:space="0" w:color="auto"/>
              <w:right w:val="single" w:sz="4" w:space="0" w:color="auto"/>
            </w:tcBorders>
          </w:tcPr>
          <w:p w14:paraId="104151DB"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DC" w14:textId="77777777" w:rsidR="000B4652" w:rsidRDefault="00F26AED">
            <w:pPr>
              <w:spacing w:after="160" w:line="240" w:lineRule="auto"/>
              <w:jc w:val="left"/>
              <w:rPr>
                <w:sz w:val="16"/>
                <w:szCs w:val="16"/>
                <w:lang w:val="en-US"/>
              </w:rPr>
            </w:pPr>
            <w:r>
              <w:rPr>
                <w:i/>
                <w:sz w:val="16"/>
                <w:szCs w:val="16"/>
                <w:lang w:val="en-US"/>
              </w:rPr>
              <w:t xml:space="preserve">Bromus </w:t>
            </w:r>
            <w:proofErr w:type="spellStart"/>
            <w:r>
              <w:rPr>
                <w:i/>
                <w:sz w:val="16"/>
                <w:szCs w:val="16"/>
                <w:lang w:val="en-US"/>
              </w:rPr>
              <w:t>inermis</w:t>
            </w:r>
            <w:proofErr w:type="spellEnd"/>
            <w:r>
              <w:rPr>
                <w:sz w:val="16"/>
                <w:szCs w:val="16"/>
                <w:lang w:val="en-US"/>
              </w:rPr>
              <w:t xml:space="preserve"> </w:t>
            </w:r>
            <w:proofErr w:type="spellStart"/>
            <w:r>
              <w:rPr>
                <w:sz w:val="16"/>
                <w:szCs w:val="16"/>
                <w:lang w:val="en-US"/>
              </w:rPr>
              <w:t>Leyss</w:t>
            </w:r>
            <w:proofErr w:type="spellEnd"/>
            <w:r>
              <w:rPr>
                <w:sz w:val="16"/>
                <w:szCs w:val="16"/>
                <w:lang w:val="en-US"/>
              </w:rPr>
              <w:t>.</w:t>
            </w:r>
          </w:p>
        </w:tc>
        <w:tc>
          <w:tcPr>
            <w:tcW w:w="1460" w:type="pct"/>
            <w:tcBorders>
              <w:top w:val="single" w:sz="4" w:space="0" w:color="auto"/>
              <w:left w:val="single" w:sz="4" w:space="0" w:color="auto"/>
              <w:bottom w:val="single" w:sz="4" w:space="0" w:color="auto"/>
              <w:right w:val="single" w:sz="4" w:space="0" w:color="auto"/>
            </w:tcBorders>
          </w:tcPr>
          <w:p w14:paraId="104151DD"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1DE" w14:textId="77777777" w:rsidR="000B4652" w:rsidRDefault="00F26AED">
            <w:pPr>
              <w:spacing w:after="160" w:line="240" w:lineRule="auto"/>
              <w:jc w:val="left"/>
              <w:rPr>
                <w:sz w:val="16"/>
                <w:szCs w:val="16"/>
                <w:lang w:val="en-US"/>
              </w:rPr>
            </w:pPr>
            <w:r>
              <w:rPr>
                <w:sz w:val="16"/>
                <w:szCs w:val="16"/>
                <w:lang w:val="en-US"/>
              </w:rPr>
              <w:t>Release in nature (1)</w:t>
            </w:r>
          </w:p>
        </w:tc>
      </w:tr>
      <w:tr w:rsidR="000B4652" w14:paraId="104151E4" w14:textId="77777777">
        <w:tc>
          <w:tcPr>
            <w:tcW w:w="275" w:type="pct"/>
            <w:tcBorders>
              <w:top w:val="single" w:sz="4" w:space="0" w:color="auto"/>
              <w:left w:val="single" w:sz="4" w:space="0" w:color="auto"/>
              <w:bottom w:val="single" w:sz="4" w:space="0" w:color="auto"/>
              <w:right w:val="single" w:sz="4" w:space="0" w:color="auto"/>
            </w:tcBorders>
          </w:tcPr>
          <w:p w14:paraId="104151E0"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E1" w14:textId="77777777" w:rsidR="000B4652" w:rsidRDefault="00F26AED">
            <w:pPr>
              <w:spacing w:after="160" w:line="240" w:lineRule="auto"/>
              <w:jc w:val="left"/>
              <w:rPr>
                <w:i/>
                <w:sz w:val="16"/>
                <w:szCs w:val="16"/>
                <w:lang w:val="en-US"/>
              </w:rPr>
            </w:pPr>
            <w:r>
              <w:rPr>
                <w:i/>
                <w:sz w:val="16"/>
                <w:szCs w:val="16"/>
                <w:lang w:val="en-US"/>
              </w:rPr>
              <w:t xml:space="preserve">Campanula glomerata </w:t>
            </w:r>
            <w:r>
              <w:rPr>
                <w:sz w:val="16"/>
                <w:szCs w:val="16"/>
                <w:lang w:val="en-US"/>
              </w:rPr>
              <w:t>L.</w:t>
            </w:r>
            <w:r>
              <w:rPr>
                <w:i/>
                <w:sz w:val="16"/>
                <w:szCs w:val="16"/>
                <w:lang w:val="en-US"/>
              </w:rPr>
              <w:t xml:space="preserve"> </w:t>
            </w:r>
          </w:p>
        </w:tc>
        <w:tc>
          <w:tcPr>
            <w:tcW w:w="1460" w:type="pct"/>
            <w:tcBorders>
              <w:top w:val="single" w:sz="4" w:space="0" w:color="auto"/>
              <w:left w:val="single" w:sz="4" w:space="0" w:color="auto"/>
              <w:bottom w:val="single" w:sz="4" w:space="0" w:color="auto"/>
              <w:right w:val="single" w:sz="4" w:space="0" w:color="auto"/>
            </w:tcBorders>
          </w:tcPr>
          <w:p w14:paraId="104151E2" w14:textId="77777777" w:rsidR="000B4652" w:rsidRDefault="00F26AED">
            <w:pPr>
              <w:spacing w:after="160" w:line="240" w:lineRule="auto"/>
              <w:jc w:val="left"/>
              <w:rPr>
                <w:sz w:val="16"/>
                <w:szCs w:val="16"/>
                <w:lang w:val="en-US"/>
              </w:rPr>
            </w:pPr>
            <w:proofErr w:type="spellStart"/>
            <w:r>
              <w:rPr>
                <w:sz w:val="16"/>
                <w:szCs w:val="16"/>
                <w:lang w:val="en-US"/>
              </w:rPr>
              <w:t>Yurtsev</w:t>
            </w:r>
            <w:proofErr w:type="spellEnd"/>
            <w:r>
              <w:rPr>
                <w:sz w:val="16"/>
                <w:szCs w:val="16"/>
                <w:lang w:val="en-US"/>
              </w:rPr>
              <w:t>, 1987</w:t>
            </w:r>
          </w:p>
        </w:tc>
        <w:tc>
          <w:tcPr>
            <w:tcW w:w="1368" w:type="pct"/>
            <w:tcBorders>
              <w:top w:val="single" w:sz="4" w:space="0" w:color="auto"/>
              <w:left w:val="single" w:sz="4" w:space="0" w:color="auto"/>
              <w:bottom w:val="single" w:sz="4" w:space="0" w:color="auto"/>
              <w:right w:val="single" w:sz="4" w:space="0" w:color="auto"/>
            </w:tcBorders>
          </w:tcPr>
          <w:p w14:paraId="104151E3" w14:textId="77777777" w:rsidR="000B4652" w:rsidRDefault="00F26AED">
            <w:pPr>
              <w:spacing w:after="160" w:line="240" w:lineRule="auto"/>
              <w:jc w:val="left"/>
              <w:rPr>
                <w:i/>
                <w:sz w:val="16"/>
                <w:szCs w:val="16"/>
                <w:lang w:val="en-US"/>
              </w:rPr>
            </w:pPr>
            <w:r>
              <w:rPr>
                <w:sz w:val="16"/>
                <w:szCs w:val="16"/>
              </w:rPr>
              <w:t>unknown</w:t>
            </w:r>
          </w:p>
        </w:tc>
      </w:tr>
      <w:tr w:rsidR="000B4652" w14:paraId="104151E9" w14:textId="77777777">
        <w:tc>
          <w:tcPr>
            <w:tcW w:w="275" w:type="pct"/>
            <w:tcBorders>
              <w:top w:val="single" w:sz="4" w:space="0" w:color="auto"/>
              <w:left w:val="single" w:sz="4" w:space="0" w:color="auto"/>
              <w:bottom w:val="single" w:sz="4" w:space="0" w:color="auto"/>
              <w:right w:val="single" w:sz="4" w:space="0" w:color="auto"/>
            </w:tcBorders>
          </w:tcPr>
          <w:p w14:paraId="104151E5"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E6" w14:textId="77777777" w:rsidR="000B4652" w:rsidRDefault="00F26AED">
            <w:pPr>
              <w:spacing w:after="160" w:line="240" w:lineRule="auto"/>
              <w:jc w:val="left"/>
              <w:rPr>
                <w:sz w:val="16"/>
                <w:szCs w:val="16"/>
                <w:lang w:val="en-US"/>
              </w:rPr>
            </w:pPr>
            <w:proofErr w:type="spellStart"/>
            <w:r>
              <w:rPr>
                <w:i/>
                <w:sz w:val="16"/>
                <w:szCs w:val="16"/>
                <w:lang w:val="en-US"/>
              </w:rPr>
              <w:t>Capsella</w:t>
            </w:r>
            <w:proofErr w:type="spellEnd"/>
            <w:r>
              <w:rPr>
                <w:i/>
                <w:sz w:val="16"/>
                <w:szCs w:val="16"/>
                <w:lang w:val="en-US"/>
              </w:rPr>
              <w:t xml:space="preserve"> bursa-pastoris </w:t>
            </w:r>
            <w:r>
              <w:rPr>
                <w:sz w:val="16"/>
                <w:szCs w:val="16"/>
                <w:lang w:val="en-US"/>
              </w:rPr>
              <w:t xml:space="preserve">(L.) </w:t>
            </w:r>
            <w:proofErr w:type="spellStart"/>
            <w:r>
              <w:rPr>
                <w:sz w:val="16"/>
                <w:szCs w:val="16"/>
                <w:lang w:val="en-US"/>
              </w:rPr>
              <w:t>Medikus</w:t>
            </w:r>
            <w:proofErr w:type="spellEnd"/>
          </w:p>
        </w:tc>
        <w:tc>
          <w:tcPr>
            <w:tcW w:w="1460" w:type="pct"/>
            <w:tcBorders>
              <w:top w:val="single" w:sz="4" w:space="0" w:color="auto"/>
              <w:left w:val="single" w:sz="4" w:space="0" w:color="auto"/>
              <w:bottom w:val="single" w:sz="4" w:space="0" w:color="auto"/>
              <w:right w:val="single" w:sz="4" w:space="0" w:color="auto"/>
            </w:tcBorders>
          </w:tcPr>
          <w:p w14:paraId="104151E7"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1E8"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1EE" w14:textId="77777777">
        <w:tc>
          <w:tcPr>
            <w:tcW w:w="275" w:type="pct"/>
            <w:tcBorders>
              <w:top w:val="single" w:sz="4" w:space="0" w:color="auto"/>
              <w:left w:val="single" w:sz="4" w:space="0" w:color="auto"/>
              <w:bottom w:val="single" w:sz="4" w:space="0" w:color="auto"/>
              <w:right w:val="single" w:sz="4" w:space="0" w:color="auto"/>
            </w:tcBorders>
          </w:tcPr>
          <w:p w14:paraId="104151EA"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EB" w14:textId="77777777" w:rsidR="000B4652" w:rsidRDefault="00F26AED">
            <w:pPr>
              <w:spacing w:after="160" w:line="240" w:lineRule="auto"/>
              <w:jc w:val="left"/>
              <w:rPr>
                <w:sz w:val="16"/>
                <w:szCs w:val="16"/>
                <w:lang w:val="en-US"/>
              </w:rPr>
            </w:pPr>
            <w:proofErr w:type="spellStart"/>
            <w:r>
              <w:rPr>
                <w:i/>
                <w:sz w:val="16"/>
                <w:szCs w:val="16"/>
                <w:lang w:val="en-US"/>
              </w:rPr>
              <w:t>Cerastium</w:t>
            </w:r>
            <w:proofErr w:type="spellEnd"/>
            <w:r>
              <w:rPr>
                <w:i/>
                <w:sz w:val="16"/>
                <w:szCs w:val="16"/>
                <w:lang w:val="en-US"/>
              </w:rPr>
              <w:t xml:space="preserve"> </w:t>
            </w:r>
            <w:proofErr w:type="spellStart"/>
            <w:r>
              <w:rPr>
                <w:i/>
                <w:sz w:val="16"/>
                <w:szCs w:val="16"/>
                <w:lang w:val="en-US"/>
              </w:rPr>
              <w:t>fontanum</w:t>
            </w:r>
            <w:proofErr w:type="spellEnd"/>
            <w:r>
              <w:rPr>
                <w:sz w:val="16"/>
                <w:szCs w:val="16"/>
                <w:lang w:val="en-US"/>
              </w:rPr>
              <w:t xml:space="preserve"> subsp. </w:t>
            </w:r>
            <w:r>
              <w:rPr>
                <w:i/>
                <w:sz w:val="16"/>
                <w:szCs w:val="16"/>
                <w:lang w:val="en-US"/>
              </w:rPr>
              <w:t>vulgare</w:t>
            </w:r>
            <w:r>
              <w:rPr>
                <w:sz w:val="16"/>
                <w:szCs w:val="16"/>
                <w:lang w:val="en-US"/>
              </w:rPr>
              <w:t xml:space="preserve"> (Hartman) </w:t>
            </w:r>
            <w:proofErr w:type="spellStart"/>
            <w:r>
              <w:rPr>
                <w:sz w:val="16"/>
                <w:szCs w:val="16"/>
                <w:lang w:val="en-US"/>
              </w:rPr>
              <w:t>Greuter</w:t>
            </w:r>
            <w:proofErr w:type="spellEnd"/>
            <w:r>
              <w:rPr>
                <w:sz w:val="16"/>
                <w:szCs w:val="16"/>
                <w:lang w:val="en-US"/>
              </w:rPr>
              <w:t xml:space="preserve"> &amp; </w:t>
            </w:r>
            <w:proofErr w:type="spellStart"/>
            <w:r>
              <w:rPr>
                <w:sz w:val="16"/>
                <w:szCs w:val="16"/>
                <w:lang w:val="en-US"/>
              </w:rPr>
              <w:t>Burdet</w:t>
            </w:r>
            <w:proofErr w:type="spellEnd"/>
          </w:p>
        </w:tc>
        <w:tc>
          <w:tcPr>
            <w:tcW w:w="1460" w:type="pct"/>
            <w:tcBorders>
              <w:top w:val="single" w:sz="4" w:space="0" w:color="auto"/>
              <w:left w:val="single" w:sz="4" w:space="0" w:color="auto"/>
              <w:bottom w:val="single" w:sz="4" w:space="0" w:color="auto"/>
              <w:right w:val="single" w:sz="4" w:space="0" w:color="auto"/>
            </w:tcBorders>
          </w:tcPr>
          <w:p w14:paraId="104151EC"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ED"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1F3" w14:textId="77777777">
        <w:tc>
          <w:tcPr>
            <w:tcW w:w="275" w:type="pct"/>
            <w:tcBorders>
              <w:top w:val="single" w:sz="4" w:space="0" w:color="auto"/>
              <w:left w:val="single" w:sz="4" w:space="0" w:color="auto"/>
              <w:bottom w:val="single" w:sz="4" w:space="0" w:color="auto"/>
              <w:right w:val="single" w:sz="4" w:space="0" w:color="auto"/>
            </w:tcBorders>
          </w:tcPr>
          <w:p w14:paraId="104151EF"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F0" w14:textId="77777777" w:rsidR="000B4652" w:rsidRDefault="00F26AED">
            <w:pPr>
              <w:spacing w:after="160" w:line="240" w:lineRule="auto"/>
              <w:jc w:val="left"/>
              <w:rPr>
                <w:sz w:val="16"/>
                <w:szCs w:val="16"/>
                <w:lang w:val="en-US"/>
              </w:rPr>
            </w:pPr>
            <w:r>
              <w:rPr>
                <w:i/>
                <w:sz w:val="16"/>
                <w:szCs w:val="16"/>
                <w:lang w:val="en-US"/>
              </w:rPr>
              <w:t>Chenopodium album</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1F1"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F2" w14:textId="77777777" w:rsidR="000B4652" w:rsidRDefault="00F26AED">
            <w:pPr>
              <w:rPr>
                <w:sz w:val="16"/>
                <w:szCs w:val="16"/>
              </w:rPr>
            </w:pPr>
            <w:r>
              <w:rPr>
                <w:sz w:val="16"/>
                <w:szCs w:val="16"/>
              </w:rPr>
              <w:t>Transport–Contaminant (3)</w:t>
            </w:r>
          </w:p>
        </w:tc>
      </w:tr>
      <w:tr w:rsidR="000B4652" w14:paraId="104151F8" w14:textId="77777777">
        <w:tc>
          <w:tcPr>
            <w:tcW w:w="275" w:type="pct"/>
            <w:tcBorders>
              <w:top w:val="single" w:sz="4" w:space="0" w:color="auto"/>
              <w:left w:val="single" w:sz="4" w:space="0" w:color="auto"/>
              <w:bottom w:val="single" w:sz="4" w:space="0" w:color="auto"/>
              <w:right w:val="single" w:sz="4" w:space="0" w:color="auto"/>
            </w:tcBorders>
          </w:tcPr>
          <w:p w14:paraId="104151F4"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F5" w14:textId="77777777" w:rsidR="000B4652" w:rsidRDefault="00F26AED">
            <w:pPr>
              <w:spacing w:after="160" w:line="240" w:lineRule="auto"/>
              <w:jc w:val="left"/>
              <w:rPr>
                <w:sz w:val="16"/>
                <w:szCs w:val="16"/>
                <w:lang w:val="en-US"/>
              </w:rPr>
            </w:pPr>
            <w:r>
              <w:rPr>
                <w:i/>
                <w:sz w:val="16"/>
                <w:szCs w:val="16"/>
                <w:lang w:val="en-US"/>
              </w:rPr>
              <w:t>Cichorium intybus</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1F6"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F7" w14:textId="77777777" w:rsidR="000B4652" w:rsidRDefault="00F26AED">
            <w:pPr>
              <w:rPr>
                <w:sz w:val="16"/>
                <w:szCs w:val="16"/>
              </w:rPr>
            </w:pPr>
            <w:r>
              <w:rPr>
                <w:sz w:val="16"/>
                <w:szCs w:val="16"/>
              </w:rPr>
              <w:t>Transport–Contaminant (3)</w:t>
            </w:r>
          </w:p>
        </w:tc>
      </w:tr>
      <w:tr w:rsidR="000B4652" w14:paraId="104151FD" w14:textId="77777777">
        <w:tc>
          <w:tcPr>
            <w:tcW w:w="275" w:type="pct"/>
            <w:tcBorders>
              <w:top w:val="single" w:sz="4" w:space="0" w:color="auto"/>
              <w:left w:val="single" w:sz="4" w:space="0" w:color="auto"/>
              <w:bottom w:val="single" w:sz="4" w:space="0" w:color="auto"/>
              <w:right w:val="single" w:sz="4" w:space="0" w:color="auto"/>
            </w:tcBorders>
          </w:tcPr>
          <w:p w14:paraId="104151F9"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FA" w14:textId="77777777" w:rsidR="000B4652" w:rsidRDefault="00F26AED">
            <w:pPr>
              <w:spacing w:after="160" w:line="240" w:lineRule="auto"/>
              <w:jc w:val="left"/>
              <w:rPr>
                <w:sz w:val="16"/>
                <w:szCs w:val="16"/>
                <w:lang w:val="en-US"/>
              </w:rPr>
            </w:pPr>
            <w:r>
              <w:rPr>
                <w:i/>
                <w:sz w:val="16"/>
                <w:szCs w:val="16"/>
                <w:lang w:val="en-US"/>
              </w:rPr>
              <w:t>Dactylis glomerata</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1FB"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1FC" w14:textId="77777777" w:rsidR="000B4652" w:rsidRDefault="00F26AED">
            <w:pPr>
              <w:rPr>
                <w:sz w:val="16"/>
                <w:szCs w:val="16"/>
              </w:rPr>
            </w:pPr>
            <w:r>
              <w:rPr>
                <w:sz w:val="16"/>
                <w:szCs w:val="16"/>
              </w:rPr>
              <w:t>Transport–Contaminant (3)</w:t>
            </w:r>
          </w:p>
        </w:tc>
      </w:tr>
      <w:tr w:rsidR="000B4652" w14:paraId="10415202" w14:textId="77777777">
        <w:tc>
          <w:tcPr>
            <w:tcW w:w="275" w:type="pct"/>
            <w:tcBorders>
              <w:top w:val="single" w:sz="4" w:space="0" w:color="auto"/>
              <w:left w:val="single" w:sz="4" w:space="0" w:color="auto"/>
              <w:bottom w:val="single" w:sz="4" w:space="0" w:color="auto"/>
              <w:right w:val="single" w:sz="4" w:space="0" w:color="auto"/>
            </w:tcBorders>
          </w:tcPr>
          <w:p w14:paraId="104151FE"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1FF" w14:textId="77777777" w:rsidR="000B4652" w:rsidRDefault="00F26AED">
            <w:pPr>
              <w:spacing w:after="160" w:line="240" w:lineRule="auto"/>
              <w:jc w:val="left"/>
              <w:rPr>
                <w:i/>
                <w:sz w:val="16"/>
                <w:szCs w:val="16"/>
                <w:lang w:val="en-US"/>
              </w:rPr>
            </w:pPr>
            <w:proofErr w:type="spellStart"/>
            <w:r>
              <w:rPr>
                <w:i/>
                <w:sz w:val="16"/>
                <w:szCs w:val="16"/>
                <w:lang w:val="en-US"/>
              </w:rPr>
              <w:t>Descurainia</w:t>
            </w:r>
            <w:proofErr w:type="spellEnd"/>
            <w:r>
              <w:rPr>
                <w:i/>
                <w:sz w:val="16"/>
                <w:szCs w:val="16"/>
                <w:lang w:val="en-US"/>
              </w:rPr>
              <w:t xml:space="preserve"> </w:t>
            </w:r>
            <w:proofErr w:type="spellStart"/>
            <w:r>
              <w:rPr>
                <w:i/>
                <w:sz w:val="16"/>
                <w:szCs w:val="16"/>
                <w:lang w:val="en-US"/>
              </w:rPr>
              <w:t>sophia</w:t>
            </w:r>
            <w:proofErr w:type="spellEnd"/>
            <w:r>
              <w:rPr>
                <w:i/>
                <w:sz w:val="16"/>
                <w:szCs w:val="16"/>
                <w:lang w:val="en-US"/>
              </w:rPr>
              <w:t xml:space="preserve"> </w:t>
            </w:r>
            <w:r>
              <w:rPr>
                <w:sz w:val="16"/>
                <w:szCs w:val="16"/>
                <w:lang w:val="en-US"/>
              </w:rPr>
              <w:t xml:space="preserve">(L.) Webb ex </w:t>
            </w:r>
            <w:proofErr w:type="spellStart"/>
            <w:r>
              <w:rPr>
                <w:sz w:val="16"/>
                <w:szCs w:val="16"/>
                <w:lang w:val="en-US"/>
              </w:rPr>
              <w:t>Prantl</w:t>
            </w:r>
            <w:proofErr w:type="spellEnd"/>
          </w:p>
        </w:tc>
        <w:tc>
          <w:tcPr>
            <w:tcW w:w="1460" w:type="pct"/>
            <w:tcBorders>
              <w:top w:val="single" w:sz="4" w:space="0" w:color="auto"/>
              <w:left w:val="single" w:sz="4" w:space="0" w:color="auto"/>
              <w:bottom w:val="single" w:sz="4" w:space="0" w:color="auto"/>
              <w:right w:val="single" w:sz="4" w:space="0" w:color="auto"/>
            </w:tcBorders>
          </w:tcPr>
          <w:p w14:paraId="10415200" w14:textId="77777777" w:rsidR="000B4652" w:rsidRDefault="00F26AED">
            <w:pPr>
              <w:spacing w:after="160" w:line="240" w:lineRule="auto"/>
              <w:jc w:val="left"/>
              <w:rPr>
                <w:sz w:val="16"/>
                <w:szCs w:val="16"/>
                <w:lang w:val="ru-RU"/>
              </w:rPr>
            </w:pPr>
            <w:proofErr w:type="spellStart"/>
            <w:r>
              <w:rPr>
                <w:sz w:val="16"/>
                <w:szCs w:val="16"/>
                <w:lang w:val="en-US"/>
              </w:rPr>
              <w:t>Pismarkina</w:t>
            </w:r>
            <w:proofErr w:type="spellEnd"/>
            <w:r>
              <w:rPr>
                <w:sz w:val="16"/>
                <w:szCs w:val="16"/>
                <w:lang w:val="en-US"/>
              </w:rPr>
              <w:t xml:space="preserve">, </w:t>
            </w:r>
            <w:proofErr w:type="spellStart"/>
            <w:r>
              <w:rPr>
                <w:sz w:val="16"/>
                <w:szCs w:val="16"/>
                <w:lang w:val="en-US"/>
              </w:rPr>
              <w:t>Bystrushkin</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01"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07" w14:textId="77777777">
        <w:tc>
          <w:tcPr>
            <w:tcW w:w="275" w:type="pct"/>
            <w:tcBorders>
              <w:top w:val="single" w:sz="4" w:space="0" w:color="auto"/>
              <w:left w:val="single" w:sz="4" w:space="0" w:color="auto"/>
              <w:bottom w:val="single" w:sz="4" w:space="0" w:color="auto"/>
              <w:right w:val="single" w:sz="4" w:space="0" w:color="auto"/>
            </w:tcBorders>
          </w:tcPr>
          <w:p w14:paraId="10415203"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04" w14:textId="77777777" w:rsidR="000B4652" w:rsidRDefault="00F26AED">
            <w:pPr>
              <w:spacing w:after="160" w:line="240" w:lineRule="auto"/>
              <w:jc w:val="left"/>
              <w:rPr>
                <w:sz w:val="16"/>
                <w:szCs w:val="16"/>
                <w:lang w:val="en-US"/>
              </w:rPr>
            </w:pPr>
            <w:proofErr w:type="spellStart"/>
            <w:r>
              <w:rPr>
                <w:i/>
                <w:sz w:val="16"/>
                <w:szCs w:val="16"/>
                <w:lang w:val="en-US"/>
              </w:rPr>
              <w:t>Draba</w:t>
            </w:r>
            <w:proofErr w:type="spellEnd"/>
            <w:r>
              <w:rPr>
                <w:i/>
                <w:sz w:val="16"/>
                <w:szCs w:val="16"/>
                <w:lang w:val="en-US"/>
              </w:rPr>
              <w:t xml:space="preserve"> </w:t>
            </w:r>
            <w:proofErr w:type="spellStart"/>
            <w:r>
              <w:rPr>
                <w:i/>
                <w:sz w:val="16"/>
                <w:szCs w:val="16"/>
                <w:lang w:val="en-US"/>
              </w:rPr>
              <w:t>nemorosa</w:t>
            </w:r>
            <w:proofErr w:type="spellEnd"/>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05" w14:textId="77777777" w:rsidR="000B4652" w:rsidRDefault="00F26AED">
            <w:pPr>
              <w:spacing w:after="160" w:line="240" w:lineRule="auto"/>
              <w:jc w:val="left"/>
              <w:rPr>
                <w:sz w:val="16"/>
                <w:szCs w:val="16"/>
                <w:lang w:val="en-US"/>
              </w:rPr>
            </w:pPr>
            <w:proofErr w:type="spellStart"/>
            <w:r>
              <w:rPr>
                <w:sz w:val="16"/>
                <w:szCs w:val="16"/>
                <w:lang w:val="en-US"/>
              </w:rPr>
              <w:t>Tolmachev</w:t>
            </w:r>
            <w:proofErr w:type="spellEnd"/>
            <w:r>
              <w:rPr>
                <w:sz w:val="16"/>
                <w:szCs w:val="16"/>
                <w:lang w:val="en-US"/>
              </w:rPr>
              <w:t>, 1975</w:t>
            </w:r>
          </w:p>
        </w:tc>
        <w:tc>
          <w:tcPr>
            <w:tcW w:w="1368" w:type="pct"/>
            <w:tcBorders>
              <w:top w:val="single" w:sz="4" w:space="0" w:color="auto"/>
              <w:left w:val="single" w:sz="4" w:space="0" w:color="auto"/>
              <w:bottom w:val="single" w:sz="4" w:space="0" w:color="auto"/>
              <w:right w:val="single" w:sz="4" w:space="0" w:color="auto"/>
            </w:tcBorders>
          </w:tcPr>
          <w:p w14:paraId="10415206" w14:textId="77777777" w:rsidR="000B4652" w:rsidRDefault="00F26AED">
            <w:pPr>
              <w:spacing w:after="160" w:line="240" w:lineRule="auto"/>
              <w:jc w:val="left"/>
              <w:rPr>
                <w:sz w:val="16"/>
                <w:szCs w:val="16"/>
                <w:lang w:val="en-US"/>
              </w:rPr>
            </w:pPr>
            <w:r>
              <w:rPr>
                <w:sz w:val="16"/>
                <w:szCs w:val="16"/>
              </w:rPr>
              <w:t>Transport–Stowaway (4)</w:t>
            </w:r>
          </w:p>
        </w:tc>
      </w:tr>
      <w:tr w:rsidR="000B4652" w14:paraId="1041520C" w14:textId="77777777">
        <w:tc>
          <w:tcPr>
            <w:tcW w:w="275" w:type="pct"/>
            <w:tcBorders>
              <w:top w:val="single" w:sz="4" w:space="0" w:color="auto"/>
              <w:left w:val="single" w:sz="4" w:space="0" w:color="auto"/>
              <w:bottom w:val="single" w:sz="4" w:space="0" w:color="auto"/>
              <w:right w:val="single" w:sz="4" w:space="0" w:color="auto"/>
            </w:tcBorders>
          </w:tcPr>
          <w:p w14:paraId="10415208"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09" w14:textId="77777777" w:rsidR="000B4652" w:rsidRDefault="00F26AED">
            <w:pPr>
              <w:spacing w:after="160" w:line="240" w:lineRule="auto"/>
              <w:jc w:val="left"/>
              <w:rPr>
                <w:sz w:val="16"/>
                <w:szCs w:val="16"/>
                <w:lang w:val="en-US"/>
              </w:rPr>
            </w:pPr>
            <w:r>
              <w:rPr>
                <w:i/>
                <w:sz w:val="16"/>
                <w:szCs w:val="16"/>
                <w:lang w:val="en-US"/>
              </w:rPr>
              <w:t>Elymus repens</w:t>
            </w:r>
            <w:r>
              <w:rPr>
                <w:sz w:val="16"/>
                <w:szCs w:val="16"/>
                <w:lang w:val="en-US"/>
              </w:rPr>
              <w:t xml:space="preserve"> (L.) Gould</w:t>
            </w:r>
          </w:p>
        </w:tc>
        <w:tc>
          <w:tcPr>
            <w:tcW w:w="1460" w:type="pct"/>
            <w:tcBorders>
              <w:top w:val="single" w:sz="4" w:space="0" w:color="auto"/>
              <w:left w:val="single" w:sz="4" w:space="0" w:color="auto"/>
              <w:bottom w:val="single" w:sz="4" w:space="0" w:color="auto"/>
              <w:right w:val="single" w:sz="4" w:space="0" w:color="auto"/>
            </w:tcBorders>
          </w:tcPr>
          <w:p w14:paraId="1041520A"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0B" w14:textId="77777777" w:rsidR="000B4652" w:rsidRDefault="00F26AED">
            <w:pPr>
              <w:spacing w:after="160" w:line="240" w:lineRule="auto"/>
              <w:jc w:val="left"/>
              <w:rPr>
                <w:sz w:val="16"/>
                <w:szCs w:val="16"/>
                <w:lang w:val="en-US"/>
              </w:rPr>
            </w:pPr>
            <w:r>
              <w:rPr>
                <w:sz w:val="16"/>
                <w:szCs w:val="16"/>
                <w:lang w:val="en-US"/>
              </w:rPr>
              <w:t xml:space="preserve">Release in nature (1) / </w:t>
            </w:r>
            <w:r>
              <w:rPr>
                <w:sz w:val="16"/>
                <w:szCs w:val="16"/>
              </w:rPr>
              <w:t>Transport–Stowaway (4)</w:t>
            </w:r>
          </w:p>
        </w:tc>
      </w:tr>
      <w:tr w:rsidR="000B4652" w14:paraId="10415211" w14:textId="77777777">
        <w:tc>
          <w:tcPr>
            <w:tcW w:w="275" w:type="pct"/>
            <w:tcBorders>
              <w:top w:val="single" w:sz="4" w:space="0" w:color="auto"/>
              <w:left w:val="single" w:sz="4" w:space="0" w:color="auto"/>
              <w:bottom w:val="single" w:sz="4" w:space="0" w:color="auto"/>
              <w:right w:val="single" w:sz="4" w:space="0" w:color="auto"/>
            </w:tcBorders>
          </w:tcPr>
          <w:p w14:paraId="1041520D"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0E" w14:textId="77777777" w:rsidR="000B4652" w:rsidRDefault="00F26AED">
            <w:pPr>
              <w:spacing w:after="160" w:line="240" w:lineRule="auto"/>
              <w:jc w:val="left"/>
              <w:rPr>
                <w:i/>
                <w:sz w:val="16"/>
                <w:szCs w:val="16"/>
                <w:lang w:val="en-US"/>
              </w:rPr>
            </w:pPr>
            <w:r>
              <w:rPr>
                <w:i/>
                <w:sz w:val="16"/>
                <w:szCs w:val="16"/>
                <w:lang w:val="en-US"/>
              </w:rPr>
              <w:t xml:space="preserve">Festuca </w:t>
            </w:r>
            <w:proofErr w:type="spellStart"/>
            <w:r>
              <w:rPr>
                <w:i/>
                <w:sz w:val="16"/>
                <w:szCs w:val="16"/>
                <w:lang w:val="en-US"/>
              </w:rPr>
              <w:t>arundinacea</w:t>
            </w:r>
            <w:proofErr w:type="spellEnd"/>
            <w:r>
              <w:rPr>
                <w:i/>
                <w:sz w:val="16"/>
                <w:szCs w:val="16"/>
                <w:lang w:val="en-US"/>
              </w:rPr>
              <w:t xml:space="preserve"> </w:t>
            </w:r>
            <w:proofErr w:type="spellStart"/>
            <w:r>
              <w:rPr>
                <w:sz w:val="16"/>
                <w:szCs w:val="16"/>
                <w:lang w:val="en-US"/>
              </w:rPr>
              <w:t>Schreb</w:t>
            </w:r>
            <w:proofErr w:type="spellEnd"/>
            <w:r>
              <w:rPr>
                <w:sz w:val="16"/>
                <w:szCs w:val="16"/>
                <w:lang w:val="en-US"/>
              </w:rPr>
              <w:t>.</w:t>
            </w:r>
          </w:p>
        </w:tc>
        <w:tc>
          <w:tcPr>
            <w:tcW w:w="1460" w:type="pct"/>
            <w:tcBorders>
              <w:top w:val="single" w:sz="4" w:space="0" w:color="auto"/>
              <w:left w:val="single" w:sz="4" w:space="0" w:color="auto"/>
              <w:bottom w:val="single" w:sz="4" w:space="0" w:color="auto"/>
              <w:right w:val="single" w:sz="4" w:space="0" w:color="auto"/>
            </w:tcBorders>
          </w:tcPr>
          <w:p w14:paraId="1041520F"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210"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16" w14:textId="77777777">
        <w:tc>
          <w:tcPr>
            <w:tcW w:w="275" w:type="pct"/>
            <w:tcBorders>
              <w:top w:val="single" w:sz="4" w:space="0" w:color="auto"/>
              <w:left w:val="single" w:sz="4" w:space="0" w:color="auto"/>
              <w:bottom w:val="single" w:sz="4" w:space="0" w:color="auto"/>
              <w:right w:val="single" w:sz="4" w:space="0" w:color="auto"/>
            </w:tcBorders>
          </w:tcPr>
          <w:p w14:paraId="10415212"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13" w14:textId="77777777" w:rsidR="000B4652" w:rsidRDefault="00F26AED">
            <w:pPr>
              <w:spacing w:after="160" w:line="240" w:lineRule="auto"/>
              <w:jc w:val="left"/>
              <w:rPr>
                <w:sz w:val="16"/>
                <w:szCs w:val="16"/>
                <w:lang w:val="en-US"/>
              </w:rPr>
            </w:pPr>
            <w:proofErr w:type="spellStart"/>
            <w:r>
              <w:rPr>
                <w:i/>
                <w:sz w:val="16"/>
                <w:szCs w:val="16"/>
                <w:lang w:val="en-US"/>
              </w:rPr>
              <w:t>Galium</w:t>
            </w:r>
            <w:proofErr w:type="spellEnd"/>
            <w:r>
              <w:rPr>
                <w:i/>
                <w:sz w:val="16"/>
                <w:szCs w:val="16"/>
                <w:lang w:val="en-US"/>
              </w:rPr>
              <w:t xml:space="preserve"> </w:t>
            </w:r>
            <w:proofErr w:type="spellStart"/>
            <w:r>
              <w:rPr>
                <w:i/>
                <w:sz w:val="16"/>
                <w:szCs w:val="16"/>
                <w:lang w:val="en-US"/>
              </w:rPr>
              <w:t>spurium</w:t>
            </w:r>
            <w:proofErr w:type="spellEnd"/>
            <w:r>
              <w:rPr>
                <w:sz w:val="16"/>
                <w:szCs w:val="16"/>
                <w:lang w:val="en-US"/>
              </w:rPr>
              <w:t xml:space="preserve"> subsp. </w:t>
            </w:r>
            <w:proofErr w:type="spellStart"/>
            <w:r>
              <w:rPr>
                <w:i/>
                <w:sz w:val="16"/>
                <w:szCs w:val="16"/>
                <w:lang w:val="en-US"/>
              </w:rPr>
              <w:t>vaillantii</w:t>
            </w:r>
            <w:proofErr w:type="spellEnd"/>
            <w:r>
              <w:rPr>
                <w:sz w:val="16"/>
                <w:szCs w:val="16"/>
                <w:lang w:val="en-US"/>
              </w:rPr>
              <w:t xml:space="preserve"> (DC.) Gaudin.</w:t>
            </w:r>
          </w:p>
        </w:tc>
        <w:tc>
          <w:tcPr>
            <w:tcW w:w="1460" w:type="pct"/>
            <w:tcBorders>
              <w:top w:val="single" w:sz="4" w:space="0" w:color="auto"/>
              <w:left w:val="single" w:sz="4" w:space="0" w:color="auto"/>
              <w:bottom w:val="single" w:sz="4" w:space="0" w:color="auto"/>
              <w:right w:val="single" w:sz="4" w:space="0" w:color="auto"/>
            </w:tcBorders>
          </w:tcPr>
          <w:p w14:paraId="10415214"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15"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1B" w14:textId="77777777">
        <w:tc>
          <w:tcPr>
            <w:tcW w:w="275" w:type="pct"/>
            <w:tcBorders>
              <w:top w:val="single" w:sz="4" w:space="0" w:color="auto"/>
              <w:left w:val="single" w:sz="4" w:space="0" w:color="auto"/>
              <w:bottom w:val="single" w:sz="4" w:space="0" w:color="auto"/>
              <w:right w:val="single" w:sz="4" w:space="0" w:color="auto"/>
            </w:tcBorders>
          </w:tcPr>
          <w:p w14:paraId="10415217"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18" w14:textId="77777777" w:rsidR="000B4652" w:rsidRDefault="00F26AED">
            <w:pPr>
              <w:spacing w:after="160" w:line="240" w:lineRule="auto"/>
              <w:jc w:val="left"/>
              <w:rPr>
                <w:i/>
                <w:sz w:val="16"/>
                <w:szCs w:val="16"/>
                <w:lang w:val="en-US"/>
              </w:rPr>
            </w:pPr>
            <w:proofErr w:type="spellStart"/>
            <w:r>
              <w:rPr>
                <w:i/>
                <w:sz w:val="16"/>
                <w:szCs w:val="16"/>
                <w:lang w:val="en-US"/>
              </w:rPr>
              <w:t>Galeopsis</w:t>
            </w:r>
            <w:proofErr w:type="spellEnd"/>
            <w:r>
              <w:rPr>
                <w:i/>
                <w:sz w:val="16"/>
                <w:szCs w:val="16"/>
                <w:lang w:val="en-US"/>
              </w:rPr>
              <w:t xml:space="preserve"> </w:t>
            </w:r>
            <w:r>
              <w:rPr>
                <w:sz w:val="16"/>
                <w:szCs w:val="16"/>
                <w:lang w:val="en-US"/>
              </w:rPr>
              <w:t>sp.</w:t>
            </w:r>
          </w:p>
        </w:tc>
        <w:tc>
          <w:tcPr>
            <w:tcW w:w="1460" w:type="pct"/>
            <w:tcBorders>
              <w:top w:val="single" w:sz="4" w:space="0" w:color="auto"/>
              <w:left w:val="single" w:sz="4" w:space="0" w:color="auto"/>
              <w:bottom w:val="single" w:sz="4" w:space="0" w:color="auto"/>
              <w:right w:val="single" w:sz="4" w:space="0" w:color="auto"/>
            </w:tcBorders>
          </w:tcPr>
          <w:p w14:paraId="10415219" w14:textId="77777777" w:rsidR="000B4652" w:rsidRDefault="00F26AED">
            <w:pPr>
              <w:spacing w:after="160" w:line="240" w:lineRule="auto"/>
              <w:jc w:val="left"/>
              <w:rPr>
                <w:sz w:val="16"/>
                <w:szCs w:val="16"/>
                <w:lang w:val="en-US"/>
              </w:rPr>
            </w:pPr>
            <w:r>
              <w:rPr>
                <w:sz w:val="16"/>
                <w:szCs w:val="16"/>
                <w:lang w:val="en-US"/>
              </w:rPr>
              <w:t>FRECOM, 2018</w:t>
            </w:r>
          </w:p>
        </w:tc>
        <w:tc>
          <w:tcPr>
            <w:tcW w:w="1368" w:type="pct"/>
            <w:tcBorders>
              <w:top w:val="single" w:sz="4" w:space="0" w:color="auto"/>
              <w:left w:val="single" w:sz="4" w:space="0" w:color="auto"/>
              <w:bottom w:val="single" w:sz="4" w:space="0" w:color="auto"/>
              <w:right w:val="single" w:sz="4" w:space="0" w:color="auto"/>
            </w:tcBorders>
          </w:tcPr>
          <w:p w14:paraId="1041521A"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20" w14:textId="77777777">
        <w:tc>
          <w:tcPr>
            <w:tcW w:w="275" w:type="pct"/>
            <w:tcBorders>
              <w:top w:val="single" w:sz="4" w:space="0" w:color="auto"/>
              <w:left w:val="single" w:sz="4" w:space="0" w:color="auto"/>
              <w:bottom w:val="single" w:sz="4" w:space="0" w:color="auto"/>
              <w:right w:val="single" w:sz="4" w:space="0" w:color="auto"/>
            </w:tcBorders>
          </w:tcPr>
          <w:p w14:paraId="1041521C"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1D" w14:textId="77777777" w:rsidR="000B4652" w:rsidRDefault="00F26AED">
            <w:pPr>
              <w:spacing w:after="160" w:line="240" w:lineRule="auto"/>
              <w:jc w:val="left"/>
              <w:rPr>
                <w:i/>
                <w:sz w:val="16"/>
                <w:szCs w:val="16"/>
                <w:lang w:val="en-US"/>
              </w:rPr>
            </w:pPr>
            <w:r>
              <w:rPr>
                <w:i/>
                <w:sz w:val="16"/>
                <w:szCs w:val="16"/>
                <w:lang w:val="en-US"/>
              </w:rPr>
              <w:t xml:space="preserve">Helianthus annuus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1E"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21F"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25" w14:textId="77777777">
        <w:tc>
          <w:tcPr>
            <w:tcW w:w="275" w:type="pct"/>
            <w:tcBorders>
              <w:top w:val="single" w:sz="4" w:space="0" w:color="auto"/>
              <w:left w:val="single" w:sz="4" w:space="0" w:color="auto"/>
              <w:bottom w:val="single" w:sz="4" w:space="0" w:color="auto"/>
              <w:right w:val="single" w:sz="4" w:space="0" w:color="auto"/>
            </w:tcBorders>
          </w:tcPr>
          <w:p w14:paraId="10415221"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22" w14:textId="77777777" w:rsidR="000B4652" w:rsidRDefault="00F26AED">
            <w:pPr>
              <w:spacing w:after="160" w:line="240" w:lineRule="auto"/>
              <w:jc w:val="left"/>
              <w:rPr>
                <w:sz w:val="16"/>
                <w:szCs w:val="16"/>
                <w:lang w:val="en-US"/>
              </w:rPr>
            </w:pPr>
            <w:r>
              <w:rPr>
                <w:i/>
                <w:sz w:val="16"/>
                <w:szCs w:val="16"/>
                <w:lang w:val="en-US"/>
              </w:rPr>
              <w:t xml:space="preserve">Juncus </w:t>
            </w:r>
            <w:proofErr w:type="spellStart"/>
            <w:r>
              <w:rPr>
                <w:i/>
                <w:sz w:val="16"/>
                <w:szCs w:val="16"/>
                <w:lang w:val="en-US"/>
              </w:rPr>
              <w:t>bufonius</w:t>
            </w:r>
            <w:proofErr w:type="spellEnd"/>
            <w:r>
              <w:rPr>
                <w:sz w:val="16"/>
                <w:szCs w:val="16"/>
                <w:lang w:val="en-US"/>
              </w:rPr>
              <w:t xml:space="preserve"> L. </w:t>
            </w:r>
            <w:proofErr w:type="spellStart"/>
            <w:r>
              <w:rPr>
                <w:sz w:val="16"/>
                <w:szCs w:val="16"/>
                <w:lang w:val="en-US"/>
              </w:rPr>
              <w:t>s.l.</w:t>
            </w:r>
            <w:proofErr w:type="spellEnd"/>
          </w:p>
        </w:tc>
        <w:tc>
          <w:tcPr>
            <w:tcW w:w="1460" w:type="pct"/>
            <w:tcBorders>
              <w:top w:val="single" w:sz="4" w:space="0" w:color="auto"/>
              <w:left w:val="single" w:sz="4" w:space="0" w:color="auto"/>
              <w:bottom w:val="single" w:sz="4" w:space="0" w:color="auto"/>
              <w:right w:val="single" w:sz="4" w:space="0" w:color="auto"/>
            </w:tcBorders>
          </w:tcPr>
          <w:p w14:paraId="10415223" w14:textId="77777777" w:rsidR="000B4652" w:rsidRDefault="00F26AED">
            <w:pPr>
              <w:spacing w:after="160" w:line="240" w:lineRule="auto"/>
              <w:jc w:val="left"/>
              <w:rPr>
                <w:sz w:val="16"/>
                <w:szCs w:val="16"/>
                <w:lang w:val="en-US"/>
              </w:rPr>
            </w:pPr>
            <w:proofErr w:type="spellStart"/>
            <w:r>
              <w:rPr>
                <w:sz w:val="16"/>
                <w:szCs w:val="16"/>
                <w:lang w:val="en-US"/>
              </w:rPr>
              <w:t>Dorogostaiskaya</w:t>
            </w:r>
            <w:proofErr w:type="spellEnd"/>
            <w:r>
              <w:rPr>
                <w:sz w:val="16"/>
                <w:szCs w:val="16"/>
                <w:lang w:val="en-US"/>
              </w:rPr>
              <w:t>, 1972</w:t>
            </w:r>
          </w:p>
        </w:tc>
        <w:tc>
          <w:tcPr>
            <w:tcW w:w="1368" w:type="pct"/>
            <w:tcBorders>
              <w:top w:val="single" w:sz="4" w:space="0" w:color="auto"/>
              <w:left w:val="single" w:sz="4" w:space="0" w:color="auto"/>
              <w:bottom w:val="single" w:sz="4" w:space="0" w:color="auto"/>
              <w:right w:val="single" w:sz="4" w:space="0" w:color="auto"/>
            </w:tcBorders>
          </w:tcPr>
          <w:p w14:paraId="10415224" w14:textId="77777777" w:rsidR="000B4652" w:rsidRDefault="00F26AED">
            <w:pPr>
              <w:spacing w:after="160" w:line="240" w:lineRule="auto"/>
              <w:jc w:val="left"/>
              <w:rPr>
                <w:sz w:val="16"/>
                <w:szCs w:val="16"/>
                <w:lang w:val="en-US"/>
              </w:rPr>
            </w:pPr>
            <w:r>
              <w:rPr>
                <w:sz w:val="16"/>
                <w:szCs w:val="16"/>
              </w:rPr>
              <w:t>Transport–Stowaway (4)</w:t>
            </w:r>
          </w:p>
        </w:tc>
      </w:tr>
      <w:tr w:rsidR="000B4652" w14:paraId="1041522A" w14:textId="77777777">
        <w:tc>
          <w:tcPr>
            <w:tcW w:w="275" w:type="pct"/>
            <w:tcBorders>
              <w:top w:val="single" w:sz="4" w:space="0" w:color="auto"/>
              <w:left w:val="single" w:sz="4" w:space="0" w:color="auto"/>
              <w:bottom w:val="single" w:sz="4" w:space="0" w:color="auto"/>
              <w:right w:val="single" w:sz="4" w:space="0" w:color="auto"/>
            </w:tcBorders>
          </w:tcPr>
          <w:p w14:paraId="10415226"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27" w14:textId="77777777" w:rsidR="000B4652" w:rsidRDefault="00F26AED">
            <w:pPr>
              <w:spacing w:after="160" w:line="240" w:lineRule="auto"/>
              <w:jc w:val="left"/>
              <w:rPr>
                <w:sz w:val="16"/>
                <w:szCs w:val="16"/>
                <w:lang w:val="en-US"/>
              </w:rPr>
            </w:pPr>
            <w:r>
              <w:rPr>
                <w:i/>
                <w:sz w:val="16"/>
                <w:szCs w:val="16"/>
                <w:lang w:val="en-US"/>
              </w:rPr>
              <w:t>Lathyrus pratensis</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28" w14:textId="77777777" w:rsidR="000B4652" w:rsidRDefault="00F26AED">
            <w:pPr>
              <w:spacing w:after="160" w:line="240" w:lineRule="auto"/>
              <w:jc w:val="left"/>
              <w:rPr>
                <w:sz w:val="16"/>
                <w:szCs w:val="16"/>
                <w:lang w:val="en-US"/>
              </w:rPr>
            </w:pPr>
            <w:proofErr w:type="spellStart"/>
            <w:r>
              <w:rPr>
                <w:sz w:val="16"/>
                <w:szCs w:val="16"/>
              </w:rPr>
              <w:t>Pismarkina</w:t>
            </w:r>
            <w:proofErr w:type="spellEnd"/>
            <w:r>
              <w:rPr>
                <w:sz w:val="16"/>
                <w:szCs w:val="16"/>
              </w:rPr>
              <w:t>, 2014</w:t>
            </w:r>
          </w:p>
        </w:tc>
        <w:tc>
          <w:tcPr>
            <w:tcW w:w="1368" w:type="pct"/>
            <w:tcBorders>
              <w:top w:val="single" w:sz="4" w:space="0" w:color="auto"/>
              <w:left w:val="single" w:sz="4" w:space="0" w:color="auto"/>
              <w:bottom w:val="single" w:sz="4" w:space="0" w:color="auto"/>
              <w:right w:val="single" w:sz="4" w:space="0" w:color="auto"/>
            </w:tcBorders>
          </w:tcPr>
          <w:p w14:paraId="10415229" w14:textId="77777777" w:rsidR="000B4652" w:rsidRDefault="00F26AED">
            <w:pPr>
              <w:spacing w:after="160" w:line="240" w:lineRule="auto"/>
              <w:jc w:val="left"/>
              <w:rPr>
                <w:sz w:val="16"/>
                <w:szCs w:val="16"/>
                <w:lang w:val="en-US"/>
              </w:rPr>
            </w:pPr>
            <w:r>
              <w:rPr>
                <w:sz w:val="16"/>
                <w:szCs w:val="16"/>
              </w:rPr>
              <w:t>Transport–Stowaway (4)</w:t>
            </w:r>
          </w:p>
        </w:tc>
      </w:tr>
      <w:tr w:rsidR="000B4652" w14:paraId="1041522F" w14:textId="77777777">
        <w:tc>
          <w:tcPr>
            <w:tcW w:w="275" w:type="pct"/>
            <w:tcBorders>
              <w:top w:val="single" w:sz="4" w:space="0" w:color="auto"/>
              <w:left w:val="single" w:sz="4" w:space="0" w:color="auto"/>
              <w:bottom w:val="single" w:sz="4" w:space="0" w:color="auto"/>
              <w:right w:val="single" w:sz="4" w:space="0" w:color="auto"/>
            </w:tcBorders>
          </w:tcPr>
          <w:p w14:paraId="1041522B"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2C" w14:textId="77777777" w:rsidR="000B4652" w:rsidRDefault="00F26AED">
            <w:pPr>
              <w:spacing w:after="160" w:line="240" w:lineRule="auto"/>
              <w:jc w:val="left"/>
              <w:rPr>
                <w:sz w:val="16"/>
                <w:szCs w:val="16"/>
                <w:lang w:val="en-US"/>
              </w:rPr>
            </w:pPr>
            <w:r>
              <w:rPr>
                <w:i/>
                <w:sz w:val="16"/>
                <w:szCs w:val="16"/>
                <w:lang w:val="en-US"/>
              </w:rPr>
              <w:t xml:space="preserve">Lepidium </w:t>
            </w:r>
            <w:proofErr w:type="spellStart"/>
            <w:r>
              <w:rPr>
                <w:i/>
                <w:sz w:val="16"/>
                <w:szCs w:val="16"/>
                <w:lang w:val="en-US"/>
              </w:rPr>
              <w:t>ruderale</w:t>
            </w:r>
            <w:proofErr w:type="spellEnd"/>
            <w:r>
              <w:rPr>
                <w:i/>
                <w:sz w:val="16"/>
                <w:szCs w:val="16"/>
                <w:lang w:val="en-US"/>
              </w:rPr>
              <w:t xml:space="preserv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2D" w14:textId="77777777" w:rsidR="000B4652" w:rsidRDefault="00F26AED">
            <w:pPr>
              <w:spacing w:after="160" w:line="240" w:lineRule="auto"/>
              <w:jc w:val="left"/>
              <w:rPr>
                <w:sz w:val="16"/>
                <w:szCs w:val="16"/>
                <w:highlight w:val="cyan"/>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22E"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34" w14:textId="77777777">
        <w:tc>
          <w:tcPr>
            <w:tcW w:w="275" w:type="pct"/>
            <w:tcBorders>
              <w:top w:val="single" w:sz="4" w:space="0" w:color="auto"/>
              <w:left w:val="single" w:sz="4" w:space="0" w:color="auto"/>
              <w:bottom w:val="single" w:sz="4" w:space="0" w:color="auto"/>
              <w:right w:val="single" w:sz="4" w:space="0" w:color="auto"/>
            </w:tcBorders>
          </w:tcPr>
          <w:p w14:paraId="10415230"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31" w14:textId="77777777" w:rsidR="000B4652" w:rsidRDefault="00F26AED">
            <w:pPr>
              <w:spacing w:after="160" w:line="240" w:lineRule="auto"/>
              <w:jc w:val="left"/>
              <w:rPr>
                <w:i/>
                <w:sz w:val="16"/>
                <w:szCs w:val="16"/>
                <w:lang w:val="en-US"/>
              </w:rPr>
            </w:pPr>
            <w:r>
              <w:rPr>
                <w:i/>
                <w:sz w:val="16"/>
                <w:szCs w:val="16"/>
                <w:lang w:val="en-US"/>
              </w:rPr>
              <w:t xml:space="preserve">Lolium </w:t>
            </w:r>
            <w:proofErr w:type="spellStart"/>
            <w:r>
              <w:rPr>
                <w:i/>
                <w:sz w:val="16"/>
                <w:szCs w:val="16"/>
                <w:lang w:val="en-US"/>
              </w:rPr>
              <w:t>perenne</w:t>
            </w:r>
            <w:proofErr w:type="spellEnd"/>
            <w:r>
              <w:rPr>
                <w:i/>
                <w:sz w:val="16"/>
                <w:szCs w:val="16"/>
                <w:lang w:val="en-US"/>
              </w:rPr>
              <w:t xml:space="preserv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32"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233" w14:textId="77777777" w:rsidR="000B4652" w:rsidRDefault="00F26AED">
            <w:pPr>
              <w:spacing w:after="160" w:line="240" w:lineRule="auto"/>
              <w:jc w:val="left"/>
              <w:rPr>
                <w:sz w:val="16"/>
                <w:szCs w:val="16"/>
                <w:lang w:val="ru-RU"/>
              </w:rPr>
            </w:pPr>
            <w:r>
              <w:rPr>
                <w:sz w:val="16"/>
                <w:szCs w:val="16"/>
                <w:lang w:val="en-US"/>
              </w:rPr>
              <w:t>Release in nature (1)</w:t>
            </w:r>
          </w:p>
        </w:tc>
      </w:tr>
      <w:tr w:rsidR="000B4652" w14:paraId="10415239" w14:textId="77777777">
        <w:tc>
          <w:tcPr>
            <w:tcW w:w="275" w:type="pct"/>
            <w:tcBorders>
              <w:top w:val="single" w:sz="4" w:space="0" w:color="auto"/>
              <w:left w:val="single" w:sz="4" w:space="0" w:color="auto"/>
              <w:bottom w:val="single" w:sz="4" w:space="0" w:color="auto"/>
              <w:right w:val="single" w:sz="4" w:space="0" w:color="auto"/>
            </w:tcBorders>
          </w:tcPr>
          <w:p w14:paraId="10415235"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36" w14:textId="77777777" w:rsidR="000B4652" w:rsidRDefault="00F26AED">
            <w:pPr>
              <w:spacing w:after="160" w:line="240" w:lineRule="auto"/>
              <w:jc w:val="left"/>
              <w:rPr>
                <w:sz w:val="16"/>
                <w:szCs w:val="16"/>
                <w:lang w:val="en-US"/>
              </w:rPr>
            </w:pPr>
            <w:r>
              <w:rPr>
                <w:i/>
                <w:sz w:val="16"/>
                <w:szCs w:val="16"/>
                <w:lang w:val="en-US"/>
              </w:rPr>
              <w:t xml:space="preserve">Lolium </w:t>
            </w:r>
            <w:proofErr w:type="spellStart"/>
            <w:r>
              <w:rPr>
                <w:i/>
                <w:sz w:val="16"/>
                <w:szCs w:val="16"/>
                <w:lang w:val="en-US"/>
              </w:rPr>
              <w:t>multiflorum</w:t>
            </w:r>
            <w:proofErr w:type="spellEnd"/>
            <w:r>
              <w:rPr>
                <w:i/>
                <w:sz w:val="16"/>
                <w:szCs w:val="16"/>
                <w:lang w:val="en-US"/>
              </w:rPr>
              <w:t xml:space="preserve"> </w:t>
            </w:r>
            <w:r>
              <w:rPr>
                <w:sz w:val="16"/>
                <w:szCs w:val="16"/>
                <w:lang w:val="en-US"/>
              </w:rPr>
              <w:t>Lam.</w:t>
            </w:r>
          </w:p>
        </w:tc>
        <w:tc>
          <w:tcPr>
            <w:tcW w:w="1460" w:type="pct"/>
            <w:tcBorders>
              <w:top w:val="single" w:sz="4" w:space="0" w:color="auto"/>
              <w:left w:val="single" w:sz="4" w:space="0" w:color="auto"/>
              <w:bottom w:val="single" w:sz="4" w:space="0" w:color="auto"/>
              <w:right w:val="single" w:sz="4" w:space="0" w:color="auto"/>
            </w:tcBorders>
          </w:tcPr>
          <w:p w14:paraId="10415237" w14:textId="77777777" w:rsidR="000B4652" w:rsidRDefault="00F26AED">
            <w:pPr>
              <w:spacing w:after="160" w:line="240" w:lineRule="auto"/>
              <w:jc w:val="left"/>
              <w:rPr>
                <w:sz w:val="16"/>
                <w:szCs w:val="16"/>
                <w:lang w:val="en-US"/>
              </w:rPr>
            </w:pPr>
            <w:r>
              <w:rPr>
                <w:sz w:val="16"/>
                <w:szCs w:val="16"/>
                <w:lang w:val="en-US"/>
              </w:rPr>
              <w:t>MW herbarium</w:t>
            </w:r>
          </w:p>
        </w:tc>
        <w:tc>
          <w:tcPr>
            <w:tcW w:w="1368" w:type="pct"/>
            <w:tcBorders>
              <w:top w:val="single" w:sz="4" w:space="0" w:color="auto"/>
              <w:left w:val="single" w:sz="4" w:space="0" w:color="auto"/>
              <w:bottom w:val="single" w:sz="4" w:space="0" w:color="auto"/>
              <w:right w:val="single" w:sz="4" w:space="0" w:color="auto"/>
            </w:tcBorders>
          </w:tcPr>
          <w:p w14:paraId="10415238"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3E" w14:textId="77777777">
        <w:tc>
          <w:tcPr>
            <w:tcW w:w="275" w:type="pct"/>
            <w:tcBorders>
              <w:top w:val="single" w:sz="4" w:space="0" w:color="auto"/>
              <w:left w:val="single" w:sz="4" w:space="0" w:color="auto"/>
              <w:bottom w:val="single" w:sz="4" w:space="0" w:color="auto"/>
              <w:right w:val="single" w:sz="4" w:space="0" w:color="auto"/>
            </w:tcBorders>
          </w:tcPr>
          <w:p w14:paraId="1041523A"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3B" w14:textId="77777777" w:rsidR="000B4652" w:rsidRDefault="00F26AED">
            <w:pPr>
              <w:spacing w:after="160" w:line="240" w:lineRule="auto"/>
              <w:jc w:val="left"/>
              <w:rPr>
                <w:i/>
                <w:sz w:val="16"/>
                <w:szCs w:val="16"/>
                <w:lang w:val="en-US"/>
              </w:rPr>
            </w:pPr>
            <w:r>
              <w:rPr>
                <w:i/>
                <w:sz w:val="16"/>
                <w:szCs w:val="16"/>
                <w:lang w:val="en-US"/>
              </w:rPr>
              <w:t xml:space="preserve">Melilotus </w:t>
            </w:r>
            <w:r>
              <w:rPr>
                <w:sz w:val="16"/>
                <w:szCs w:val="16"/>
                <w:lang w:val="en-US"/>
              </w:rPr>
              <w:t>sp.</w:t>
            </w:r>
          </w:p>
        </w:tc>
        <w:tc>
          <w:tcPr>
            <w:tcW w:w="1460" w:type="pct"/>
            <w:tcBorders>
              <w:top w:val="single" w:sz="4" w:space="0" w:color="auto"/>
              <w:left w:val="single" w:sz="4" w:space="0" w:color="auto"/>
              <w:bottom w:val="single" w:sz="4" w:space="0" w:color="auto"/>
              <w:right w:val="single" w:sz="4" w:space="0" w:color="auto"/>
            </w:tcBorders>
          </w:tcPr>
          <w:p w14:paraId="1041523C"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23D"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43" w14:textId="77777777">
        <w:tc>
          <w:tcPr>
            <w:tcW w:w="275" w:type="pct"/>
            <w:tcBorders>
              <w:top w:val="single" w:sz="4" w:space="0" w:color="auto"/>
              <w:left w:val="single" w:sz="4" w:space="0" w:color="auto"/>
              <w:bottom w:val="single" w:sz="4" w:space="0" w:color="auto"/>
              <w:right w:val="single" w:sz="4" w:space="0" w:color="auto"/>
            </w:tcBorders>
          </w:tcPr>
          <w:p w14:paraId="1041523F"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40" w14:textId="77777777" w:rsidR="000B4652" w:rsidRDefault="00F26AED">
            <w:pPr>
              <w:spacing w:after="160" w:line="240" w:lineRule="auto"/>
              <w:jc w:val="left"/>
              <w:rPr>
                <w:sz w:val="16"/>
                <w:szCs w:val="16"/>
                <w:lang w:val="en-US"/>
              </w:rPr>
            </w:pPr>
            <w:r>
              <w:rPr>
                <w:i/>
                <w:sz w:val="16"/>
                <w:szCs w:val="16"/>
                <w:lang w:val="en-US"/>
              </w:rPr>
              <w:t xml:space="preserve">Phacelia </w:t>
            </w:r>
            <w:proofErr w:type="spellStart"/>
            <w:r>
              <w:rPr>
                <w:i/>
                <w:sz w:val="16"/>
                <w:szCs w:val="16"/>
                <w:lang w:val="en-US"/>
              </w:rPr>
              <w:t>tanacetifolia</w:t>
            </w:r>
            <w:proofErr w:type="spellEnd"/>
            <w:r>
              <w:rPr>
                <w:sz w:val="16"/>
                <w:szCs w:val="16"/>
                <w:lang w:val="en-US"/>
              </w:rPr>
              <w:t xml:space="preserve"> </w:t>
            </w:r>
            <w:proofErr w:type="spellStart"/>
            <w:r>
              <w:rPr>
                <w:sz w:val="16"/>
                <w:szCs w:val="16"/>
                <w:lang w:val="en-US"/>
              </w:rPr>
              <w:t>Benth</w:t>
            </w:r>
            <w:proofErr w:type="spellEnd"/>
            <w:r>
              <w:rPr>
                <w:sz w:val="16"/>
                <w:szCs w:val="16"/>
                <w:lang w:val="en-US"/>
              </w:rPr>
              <w:t>.</w:t>
            </w:r>
          </w:p>
        </w:tc>
        <w:tc>
          <w:tcPr>
            <w:tcW w:w="1460" w:type="pct"/>
            <w:tcBorders>
              <w:top w:val="single" w:sz="4" w:space="0" w:color="auto"/>
              <w:left w:val="single" w:sz="4" w:space="0" w:color="auto"/>
              <w:bottom w:val="single" w:sz="4" w:space="0" w:color="auto"/>
              <w:right w:val="single" w:sz="4" w:space="0" w:color="auto"/>
            </w:tcBorders>
          </w:tcPr>
          <w:p w14:paraId="10415241" w14:textId="77777777" w:rsidR="000B4652" w:rsidRDefault="00F26AED">
            <w:pPr>
              <w:spacing w:after="160" w:line="240" w:lineRule="auto"/>
              <w:jc w:val="left"/>
              <w:rPr>
                <w:sz w:val="16"/>
                <w:szCs w:val="16"/>
                <w:lang w:val="en-US"/>
              </w:rPr>
            </w:pPr>
            <w:proofErr w:type="spellStart"/>
            <w:r>
              <w:rPr>
                <w:sz w:val="16"/>
                <w:szCs w:val="16"/>
              </w:rPr>
              <w:t>Pismarkina</w:t>
            </w:r>
            <w:proofErr w:type="spellEnd"/>
            <w:r>
              <w:rPr>
                <w:sz w:val="16"/>
                <w:szCs w:val="16"/>
              </w:rPr>
              <w:t>, 2019</w:t>
            </w:r>
          </w:p>
        </w:tc>
        <w:tc>
          <w:tcPr>
            <w:tcW w:w="1368" w:type="pct"/>
            <w:tcBorders>
              <w:top w:val="single" w:sz="4" w:space="0" w:color="auto"/>
              <w:left w:val="single" w:sz="4" w:space="0" w:color="auto"/>
              <w:bottom w:val="single" w:sz="4" w:space="0" w:color="auto"/>
              <w:right w:val="single" w:sz="4" w:space="0" w:color="auto"/>
            </w:tcBorders>
          </w:tcPr>
          <w:p w14:paraId="10415242"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48" w14:textId="77777777">
        <w:tc>
          <w:tcPr>
            <w:tcW w:w="275" w:type="pct"/>
            <w:tcBorders>
              <w:top w:val="single" w:sz="4" w:space="0" w:color="auto"/>
              <w:left w:val="single" w:sz="4" w:space="0" w:color="auto"/>
              <w:bottom w:val="single" w:sz="4" w:space="0" w:color="auto"/>
              <w:right w:val="single" w:sz="4" w:space="0" w:color="auto"/>
            </w:tcBorders>
          </w:tcPr>
          <w:p w14:paraId="10415244"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45" w14:textId="77777777" w:rsidR="000B4652" w:rsidRDefault="00F26AED">
            <w:pPr>
              <w:spacing w:after="160" w:line="240" w:lineRule="auto"/>
              <w:jc w:val="left"/>
              <w:rPr>
                <w:sz w:val="16"/>
                <w:szCs w:val="16"/>
                <w:lang w:val="en-US"/>
              </w:rPr>
            </w:pPr>
            <w:r>
              <w:rPr>
                <w:i/>
                <w:sz w:val="16"/>
                <w:szCs w:val="16"/>
                <w:lang w:val="en-US"/>
              </w:rPr>
              <w:t>Phleum pratense</w:t>
            </w:r>
            <w:r>
              <w:rPr>
                <w:sz w:val="16"/>
                <w:szCs w:val="16"/>
                <w:lang w:val="en-US"/>
              </w:rPr>
              <w:t xml:space="preserve"> L. subsp. </w:t>
            </w:r>
            <w:r>
              <w:rPr>
                <w:i/>
                <w:sz w:val="16"/>
                <w:szCs w:val="16"/>
                <w:lang w:val="en-US"/>
              </w:rPr>
              <w:t>pratense</w:t>
            </w:r>
            <w:r>
              <w:rPr>
                <w:sz w:val="16"/>
                <w:szCs w:val="16"/>
                <w:lang w:val="en-US"/>
              </w:rPr>
              <w:t xml:space="preserve"> </w:t>
            </w:r>
          </w:p>
        </w:tc>
        <w:tc>
          <w:tcPr>
            <w:tcW w:w="1460" w:type="pct"/>
            <w:tcBorders>
              <w:top w:val="single" w:sz="4" w:space="0" w:color="auto"/>
              <w:left w:val="single" w:sz="4" w:space="0" w:color="auto"/>
              <w:bottom w:val="single" w:sz="4" w:space="0" w:color="auto"/>
              <w:right w:val="single" w:sz="4" w:space="0" w:color="auto"/>
            </w:tcBorders>
          </w:tcPr>
          <w:p w14:paraId="10415246"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47" w14:textId="77777777" w:rsidR="000B4652" w:rsidRDefault="00F26AED">
            <w:pPr>
              <w:spacing w:after="160" w:line="240" w:lineRule="auto"/>
              <w:jc w:val="left"/>
              <w:rPr>
                <w:sz w:val="16"/>
                <w:szCs w:val="16"/>
                <w:lang w:val="en-US"/>
              </w:rPr>
            </w:pPr>
            <w:r>
              <w:rPr>
                <w:sz w:val="16"/>
                <w:szCs w:val="16"/>
                <w:lang w:val="en-US"/>
              </w:rPr>
              <w:t>Release in nature (1)</w:t>
            </w:r>
          </w:p>
        </w:tc>
      </w:tr>
      <w:tr w:rsidR="000B4652" w14:paraId="1041524D" w14:textId="77777777">
        <w:tc>
          <w:tcPr>
            <w:tcW w:w="275" w:type="pct"/>
            <w:tcBorders>
              <w:top w:val="single" w:sz="4" w:space="0" w:color="auto"/>
              <w:left w:val="single" w:sz="4" w:space="0" w:color="auto"/>
              <w:bottom w:val="single" w:sz="4" w:space="0" w:color="auto"/>
              <w:right w:val="single" w:sz="4" w:space="0" w:color="auto"/>
            </w:tcBorders>
          </w:tcPr>
          <w:p w14:paraId="10415249"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4A" w14:textId="77777777" w:rsidR="000B4652" w:rsidRDefault="00F26AED">
            <w:pPr>
              <w:spacing w:after="160" w:line="240" w:lineRule="auto"/>
              <w:jc w:val="left"/>
              <w:rPr>
                <w:sz w:val="16"/>
                <w:szCs w:val="16"/>
                <w:lang w:val="en-US"/>
              </w:rPr>
            </w:pPr>
            <w:r>
              <w:rPr>
                <w:i/>
                <w:sz w:val="16"/>
                <w:szCs w:val="16"/>
                <w:lang w:val="en-US"/>
              </w:rPr>
              <w:t>Plantago major</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4B"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4C" w14:textId="77777777" w:rsidR="000B4652" w:rsidRDefault="00F26AED">
            <w:pPr>
              <w:rPr>
                <w:sz w:val="16"/>
                <w:szCs w:val="16"/>
              </w:rPr>
            </w:pPr>
            <w:r>
              <w:rPr>
                <w:sz w:val="16"/>
                <w:szCs w:val="16"/>
              </w:rPr>
              <w:t>Transport–Stowaway (4)</w:t>
            </w:r>
          </w:p>
        </w:tc>
      </w:tr>
      <w:tr w:rsidR="000B4652" w14:paraId="10415252" w14:textId="77777777">
        <w:tc>
          <w:tcPr>
            <w:tcW w:w="275" w:type="pct"/>
            <w:tcBorders>
              <w:top w:val="single" w:sz="4" w:space="0" w:color="auto"/>
              <w:left w:val="single" w:sz="4" w:space="0" w:color="auto"/>
              <w:bottom w:val="single" w:sz="4" w:space="0" w:color="auto"/>
              <w:right w:val="single" w:sz="4" w:space="0" w:color="auto"/>
            </w:tcBorders>
          </w:tcPr>
          <w:p w14:paraId="1041524E"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4F" w14:textId="77777777" w:rsidR="000B4652" w:rsidRDefault="00F26AED">
            <w:pPr>
              <w:spacing w:after="160" w:line="240" w:lineRule="auto"/>
              <w:jc w:val="left"/>
              <w:rPr>
                <w:sz w:val="16"/>
                <w:szCs w:val="16"/>
                <w:lang w:val="en-US"/>
              </w:rPr>
            </w:pPr>
            <w:r>
              <w:rPr>
                <w:i/>
                <w:sz w:val="16"/>
                <w:szCs w:val="16"/>
                <w:lang w:val="en-US"/>
              </w:rPr>
              <w:t>Poa annua</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50" w14:textId="77777777" w:rsidR="000B4652" w:rsidRDefault="00F26AED">
            <w:pPr>
              <w:spacing w:after="160" w:line="240" w:lineRule="auto"/>
              <w:jc w:val="left"/>
              <w:rPr>
                <w:sz w:val="16"/>
                <w:szCs w:val="16"/>
                <w:lang w:val="en-US"/>
              </w:rPr>
            </w:pPr>
            <w:proofErr w:type="spellStart"/>
            <w:r>
              <w:rPr>
                <w:sz w:val="16"/>
                <w:szCs w:val="16"/>
                <w:lang w:val="en-US"/>
              </w:rPr>
              <w:t>Kniazev</w:t>
            </w:r>
            <w:proofErr w:type="spellEnd"/>
            <w:r>
              <w:rPr>
                <w:sz w:val="16"/>
                <w:szCs w:val="16"/>
                <w:lang w:val="en-US"/>
              </w:rPr>
              <w:t xml:space="preserve"> et al., 2006</w:t>
            </w:r>
          </w:p>
        </w:tc>
        <w:tc>
          <w:tcPr>
            <w:tcW w:w="1368" w:type="pct"/>
            <w:tcBorders>
              <w:top w:val="single" w:sz="4" w:space="0" w:color="auto"/>
              <w:left w:val="single" w:sz="4" w:space="0" w:color="auto"/>
              <w:bottom w:val="single" w:sz="4" w:space="0" w:color="auto"/>
              <w:right w:val="single" w:sz="4" w:space="0" w:color="auto"/>
            </w:tcBorders>
          </w:tcPr>
          <w:p w14:paraId="10415251" w14:textId="77777777" w:rsidR="000B4652" w:rsidRDefault="00F26AED">
            <w:pPr>
              <w:rPr>
                <w:sz w:val="16"/>
                <w:szCs w:val="16"/>
              </w:rPr>
            </w:pPr>
            <w:r>
              <w:rPr>
                <w:sz w:val="16"/>
                <w:szCs w:val="16"/>
              </w:rPr>
              <w:t>Transport–Stowaway (4)</w:t>
            </w:r>
          </w:p>
        </w:tc>
      </w:tr>
      <w:tr w:rsidR="000B4652" w14:paraId="10415257" w14:textId="77777777">
        <w:trPr>
          <w:trHeight w:val="202"/>
        </w:trPr>
        <w:tc>
          <w:tcPr>
            <w:tcW w:w="275" w:type="pct"/>
            <w:tcBorders>
              <w:top w:val="single" w:sz="4" w:space="0" w:color="auto"/>
              <w:left w:val="single" w:sz="4" w:space="0" w:color="auto"/>
              <w:bottom w:val="single" w:sz="4" w:space="0" w:color="auto"/>
              <w:right w:val="single" w:sz="4" w:space="0" w:color="auto"/>
            </w:tcBorders>
          </w:tcPr>
          <w:p w14:paraId="10415253"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54" w14:textId="77777777" w:rsidR="000B4652" w:rsidRDefault="00F26AED">
            <w:pPr>
              <w:spacing w:after="160" w:line="240" w:lineRule="auto"/>
              <w:jc w:val="left"/>
              <w:rPr>
                <w:sz w:val="16"/>
                <w:szCs w:val="16"/>
                <w:lang w:val="en-US"/>
              </w:rPr>
            </w:pPr>
            <w:r>
              <w:rPr>
                <w:i/>
                <w:sz w:val="16"/>
                <w:szCs w:val="16"/>
                <w:lang w:val="en-US"/>
              </w:rPr>
              <w:t xml:space="preserve">Poa </w:t>
            </w:r>
            <w:proofErr w:type="spellStart"/>
            <w:r>
              <w:rPr>
                <w:i/>
                <w:sz w:val="16"/>
                <w:szCs w:val="16"/>
                <w:lang w:val="en-US"/>
              </w:rPr>
              <w:t>compressa</w:t>
            </w:r>
            <w:proofErr w:type="spellEnd"/>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55" w14:textId="77777777" w:rsidR="000B4652" w:rsidRDefault="00F26AED">
            <w:pPr>
              <w:spacing w:after="160" w:line="240" w:lineRule="auto"/>
              <w:jc w:val="left"/>
              <w:rPr>
                <w:sz w:val="16"/>
                <w:szCs w:val="16"/>
                <w:highlight w:val="yellow"/>
                <w:lang w:val="en-US"/>
              </w:rPr>
            </w:pPr>
            <w:proofErr w:type="spellStart"/>
            <w:r>
              <w:rPr>
                <w:sz w:val="16"/>
                <w:szCs w:val="16"/>
                <w:lang w:val="en-US"/>
              </w:rPr>
              <w:t>Kniazev</w:t>
            </w:r>
            <w:proofErr w:type="spellEnd"/>
            <w:r>
              <w:rPr>
                <w:sz w:val="16"/>
                <w:szCs w:val="16"/>
                <w:lang w:val="en-US"/>
              </w:rPr>
              <w:t xml:space="preserve">, </w:t>
            </w:r>
            <w:proofErr w:type="spellStart"/>
            <w:r>
              <w:rPr>
                <w:sz w:val="16"/>
                <w:szCs w:val="16"/>
                <w:lang w:val="en-US"/>
              </w:rPr>
              <w:t>Morozova</w:t>
            </w:r>
            <w:proofErr w:type="spellEnd"/>
            <w:r>
              <w:rPr>
                <w:sz w:val="16"/>
                <w:szCs w:val="16"/>
                <w:lang w:val="en-US"/>
              </w:rPr>
              <w:t>, 2006</w:t>
            </w:r>
          </w:p>
        </w:tc>
        <w:tc>
          <w:tcPr>
            <w:tcW w:w="1368" w:type="pct"/>
            <w:tcBorders>
              <w:top w:val="single" w:sz="4" w:space="0" w:color="auto"/>
              <w:left w:val="single" w:sz="4" w:space="0" w:color="auto"/>
              <w:bottom w:val="single" w:sz="4" w:space="0" w:color="auto"/>
              <w:right w:val="single" w:sz="4" w:space="0" w:color="auto"/>
            </w:tcBorders>
          </w:tcPr>
          <w:p w14:paraId="10415256" w14:textId="77777777" w:rsidR="000B4652" w:rsidRDefault="00F26AED">
            <w:pPr>
              <w:spacing w:line="240" w:lineRule="auto"/>
              <w:rPr>
                <w:sz w:val="16"/>
                <w:szCs w:val="16"/>
                <w:highlight w:val="yellow"/>
                <w:lang w:val="en-US"/>
              </w:rPr>
            </w:pPr>
            <w:r>
              <w:rPr>
                <w:sz w:val="16"/>
                <w:szCs w:val="16"/>
              </w:rPr>
              <w:t>Transport–Stowaway (4)</w:t>
            </w:r>
          </w:p>
        </w:tc>
      </w:tr>
      <w:tr w:rsidR="000B4652" w14:paraId="1041525C" w14:textId="77777777">
        <w:tc>
          <w:tcPr>
            <w:tcW w:w="275" w:type="pct"/>
            <w:tcBorders>
              <w:top w:val="single" w:sz="4" w:space="0" w:color="auto"/>
              <w:left w:val="single" w:sz="4" w:space="0" w:color="auto"/>
              <w:bottom w:val="single" w:sz="4" w:space="0" w:color="auto"/>
              <w:right w:val="single" w:sz="4" w:space="0" w:color="auto"/>
            </w:tcBorders>
          </w:tcPr>
          <w:p w14:paraId="10415258"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59" w14:textId="77777777" w:rsidR="000B4652" w:rsidRDefault="00F26AED">
            <w:pPr>
              <w:spacing w:after="160" w:line="240" w:lineRule="auto"/>
              <w:jc w:val="left"/>
              <w:rPr>
                <w:sz w:val="16"/>
                <w:szCs w:val="16"/>
                <w:lang w:val="en-US"/>
              </w:rPr>
            </w:pPr>
            <w:proofErr w:type="spellStart"/>
            <w:r>
              <w:rPr>
                <w:i/>
                <w:sz w:val="16"/>
                <w:szCs w:val="16"/>
                <w:lang w:val="en-US"/>
              </w:rPr>
              <w:t>Rorippa</w:t>
            </w:r>
            <w:proofErr w:type="spellEnd"/>
            <w:r>
              <w:rPr>
                <w:i/>
                <w:sz w:val="16"/>
                <w:szCs w:val="16"/>
                <w:lang w:val="en-US"/>
              </w:rPr>
              <w:t xml:space="preserve"> </w:t>
            </w:r>
            <w:proofErr w:type="spellStart"/>
            <w:r>
              <w:rPr>
                <w:i/>
                <w:sz w:val="16"/>
                <w:szCs w:val="16"/>
                <w:lang w:val="en-US"/>
              </w:rPr>
              <w:t>brachycarpa</w:t>
            </w:r>
            <w:proofErr w:type="spellEnd"/>
            <w:r>
              <w:rPr>
                <w:sz w:val="16"/>
                <w:szCs w:val="16"/>
                <w:lang w:val="en-US"/>
              </w:rPr>
              <w:t xml:space="preserve"> (C.A. </w:t>
            </w:r>
            <w:proofErr w:type="spellStart"/>
            <w:r>
              <w:rPr>
                <w:sz w:val="16"/>
                <w:szCs w:val="16"/>
                <w:lang w:val="en-US"/>
              </w:rPr>
              <w:t>Mey</w:t>
            </w:r>
            <w:proofErr w:type="spellEnd"/>
            <w:r>
              <w:rPr>
                <w:sz w:val="16"/>
                <w:szCs w:val="16"/>
                <w:lang w:val="en-US"/>
              </w:rPr>
              <w:t>.) Hayek</w:t>
            </w:r>
          </w:p>
        </w:tc>
        <w:tc>
          <w:tcPr>
            <w:tcW w:w="1460" w:type="pct"/>
            <w:tcBorders>
              <w:top w:val="single" w:sz="4" w:space="0" w:color="auto"/>
              <w:left w:val="single" w:sz="4" w:space="0" w:color="auto"/>
              <w:bottom w:val="single" w:sz="4" w:space="0" w:color="auto"/>
              <w:right w:val="single" w:sz="4" w:space="0" w:color="auto"/>
            </w:tcBorders>
          </w:tcPr>
          <w:p w14:paraId="1041525A" w14:textId="77777777" w:rsidR="000B4652" w:rsidRDefault="00F26AED">
            <w:pPr>
              <w:spacing w:after="160" w:line="240" w:lineRule="auto"/>
              <w:jc w:val="left"/>
              <w:rPr>
                <w:sz w:val="16"/>
                <w:szCs w:val="16"/>
                <w:highlight w:val="yellow"/>
                <w:lang w:val="en-US"/>
              </w:rPr>
            </w:pPr>
            <w:proofErr w:type="spellStart"/>
            <w:r>
              <w:rPr>
                <w:sz w:val="16"/>
                <w:szCs w:val="16"/>
                <w:lang w:val="en-US"/>
              </w:rPr>
              <w:t>Kniazev</w:t>
            </w:r>
            <w:proofErr w:type="spellEnd"/>
            <w:r>
              <w:rPr>
                <w:sz w:val="16"/>
                <w:szCs w:val="16"/>
                <w:lang w:val="en-US"/>
              </w:rPr>
              <w:t xml:space="preserve">, </w:t>
            </w:r>
            <w:proofErr w:type="spellStart"/>
            <w:r>
              <w:rPr>
                <w:sz w:val="16"/>
                <w:szCs w:val="16"/>
                <w:lang w:val="en-US"/>
              </w:rPr>
              <w:t>Morozova</w:t>
            </w:r>
            <w:proofErr w:type="spellEnd"/>
            <w:r>
              <w:rPr>
                <w:sz w:val="16"/>
                <w:szCs w:val="16"/>
                <w:lang w:val="en-US"/>
              </w:rPr>
              <w:t>, 2006</w:t>
            </w:r>
          </w:p>
        </w:tc>
        <w:tc>
          <w:tcPr>
            <w:tcW w:w="1368" w:type="pct"/>
            <w:tcBorders>
              <w:top w:val="single" w:sz="4" w:space="0" w:color="auto"/>
              <w:left w:val="single" w:sz="4" w:space="0" w:color="auto"/>
              <w:bottom w:val="single" w:sz="4" w:space="0" w:color="auto"/>
              <w:right w:val="single" w:sz="4" w:space="0" w:color="auto"/>
            </w:tcBorders>
          </w:tcPr>
          <w:p w14:paraId="1041525B" w14:textId="77777777" w:rsidR="000B4652" w:rsidRDefault="00F26AED">
            <w:pPr>
              <w:spacing w:line="240" w:lineRule="auto"/>
              <w:rPr>
                <w:sz w:val="16"/>
                <w:szCs w:val="16"/>
                <w:highlight w:val="yellow"/>
                <w:lang w:val="en-US"/>
              </w:rPr>
            </w:pPr>
            <w:r>
              <w:rPr>
                <w:sz w:val="16"/>
                <w:szCs w:val="16"/>
              </w:rPr>
              <w:t>Transport–Stowaway (4)</w:t>
            </w:r>
          </w:p>
        </w:tc>
      </w:tr>
      <w:tr w:rsidR="000B4652" w14:paraId="10415261" w14:textId="77777777">
        <w:tc>
          <w:tcPr>
            <w:tcW w:w="275" w:type="pct"/>
            <w:tcBorders>
              <w:top w:val="single" w:sz="4" w:space="0" w:color="auto"/>
              <w:left w:val="single" w:sz="4" w:space="0" w:color="auto"/>
              <w:bottom w:val="single" w:sz="4" w:space="0" w:color="auto"/>
              <w:right w:val="single" w:sz="4" w:space="0" w:color="auto"/>
            </w:tcBorders>
          </w:tcPr>
          <w:p w14:paraId="1041525D"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5E" w14:textId="77777777" w:rsidR="000B4652" w:rsidRDefault="00F26AED">
            <w:pPr>
              <w:spacing w:after="160" w:line="240" w:lineRule="auto"/>
              <w:jc w:val="left"/>
              <w:rPr>
                <w:sz w:val="16"/>
                <w:szCs w:val="16"/>
                <w:lang w:val="en-US"/>
              </w:rPr>
            </w:pPr>
            <w:r>
              <w:rPr>
                <w:i/>
                <w:sz w:val="16"/>
                <w:szCs w:val="16"/>
                <w:lang w:val="en-US"/>
              </w:rPr>
              <w:t xml:space="preserve">Polygonum </w:t>
            </w:r>
            <w:proofErr w:type="spellStart"/>
            <w:r>
              <w:rPr>
                <w:i/>
                <w:sz w:val="16"/>
                <w:szCs w:val="16"/>
                <w:lang w:val="en-US"/>
              </w:rPr>
              <w:t>aviculare</w:t>
            </w:r>
            <w:proofErr w:type="spellEnd"/>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5F"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60" w14:textId="77777777" w:rsidR="000B4652" w:rsidRDefault="00F26AED">
            <w:pPr>
              <w:spacing w:after="160" w:line="240" w:lineRule="auto"/>
              <w:jc w:val="left"/>
              <w:rPr>
                <w:sz w:val="16"/>
                <w:szCs w:val="16"/>
                <w:lang w:val="en-US"/>
              </w:rPr>
            </w:pPr>
            <w:r>
              <w:rPr>
                <w:sz w:val="16"/>
                <w:szCs w:val="16"/>
              </w:rPr>
              <w:t>Transport–Contaminant (3) / Transport–Stowaway (4)</w:t>
            </w:r>
          </w:p>
        </w:tc>
      </w:tr>
      <w:tr w:rsidR="000B4652" w14:paraId="10415266" w14:textId="77777777">
        <w:tc>
          <w:tcPr>
            <w:tcW w:w="275" w:type="pct"/>
            <w:tcBorders>
              <w:top w:val="single" w:sz="4" w:space="0" w:color="auto"/>
              <w:left w:val="single" w:sz="4" w:space="0" w:color="auto"/>
              <w:bottom w:val="single" w:sz="4" w:space="0" w:color="auto"/>
              <w:right w:val="single" w:sz="4" w:space="0" w:color="auto"/>
            </w:tcBorders>
          </w:tcPr>
          <w:p w14:paraId="10415262"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63" w14:textId="77777777" w:rsidR="000B4652" w:rsidRDefault="00F26AED">
            <w:pPr>
              <w:spacing w:after="160" w:line="240" w:lineRule="auto"/>
              <w:jc w:val="left"/>
              <w:rPr>
                <w:sz w:val="16"/>
                <w:szCs w:val="16"/>
                <w:lang w:val="en-US"/>
              </w:rPr>
            </w:pPr>
            <w:r>
              <w:rPr>
                <w:i/>
                <w:sz w:val="16"/>
                <w:szCs w:val="16"/>
                <w:lang w:val="en-US"/>
              </w:rPr>
              <w:t>Potentilla anserina</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64" w14:textId="77777777" w:rsidR="000B4652" w:rsidRDefault="00F26AED">
            <w:pPr>
              <w:tabs>
                <w:tab w:val="left" w:pos="1940"/>
              </w:tabs>
              <w:spacing w:after="160" w:line="240" w:lineRule="auto"/>
              <w:jc w:val="left"/>
              <w:rPr>
                <w:sz w:val="16"/>
                <w:szCs w:val="16"/>
                <w:lang w:val="en-US"/>
              </w:rPr>
            </w:pPr>
            <w:proofErr w:type="spellStart"/>
            <w:r>
              <w:rPr>
                <w:sz w:val="16"/>
                <w:szCs w:val="16"/>
              </w:rPr>
              <w:t>Pismarkina</w:t>
            </w:r>
            <w:proofErr w:type="spellEnd"/>
            <w:r>
              <w:rPr>
                <w:sz w:val="16"/>
                <w:szCs w:val="16"/>
              </w:rPr>
              <w:t>, 2014</w:t>
            </w:r>
          </w:p>
        </w:tc>
        <w:tc>
          <w:tcPr>
            <w:tcW w:w="1368" w:type="pct"/>
            <w:tcBorders>
              <w:top w:val="single" w:sz="4" w:space="0" w:color="auto"/>
              <w:left w:val="single" w:sz="4" w:space="0" w:color="auto"/>
              <w:bottom w:val="single" w:sz="4" w:space="0" w:color="auto"/>
              <w:right w:val="single" w:sz="4" w:space="0" w:color="auto"/>
            </w:tcBorders>
          </w:tcPr>
          <w:p w14:paraId="10415265" w14:textId="77777777" w:rsidR="000B4652" w:rsidRDefault="00F26AED">
            <w:pPr>
              <w:spacing w:after="160" w:line="240" w:lineRule="auto"/>
              <w:jc w:val="left"/>
              <w:rPr>
                <w:sz w:val="16"/>
                <w:szCs w:val="16"/>
                <w:lang w:val="en-US"/>
              </w:rPr>
            </w:pPr>
            <w:r>
              <w:rPr>
                <w:sz w:val="16"/>
                <w:szCs w:val="16"/>
              </w:rPr>
              <w:t>Transport–Stowaway (4)</w:t>
            </w:r>
          </w:p>
        </w:tc>
      </w:tr>
      <w:tr w:rsidR="000B4652" w14:paraId="1041526B" w14:textId="77777777">
        <w:tc>
          <w:tcPr>
            <w:tcW w:w="275" w:type="pct"/>
            <w:tcBorders>
              <w:top w:val="single" w:sz="4" w:space="0" w:color="auto"/>
              <w:left w:val="single" w:sz="4" w:space="0" w:color="auto"/>
              <w:bottom w:val="single" w:sz="4" w:space="0" w:color="auto"/>
              <w:right w:val="single" w:sz="4" w:space="0" w:color="auto"/>
            </w:tcBorders>
          </w:tcPr>
          <w:p w14:paraId="10415267"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68" w14:textId="77777777" w:rsidR="000B4652" w:rsidRDefault="00F26AED">
            <w:pPr>
              <w:spacing w:after="160" w:line="240" w:lineRule="auto"/>
              <w:jc w:val="left"/>
              <w:rPr>
                <w:sz w:val="16"/>
                <w:szCs w:val="16"/>
                <w:lang w:val="en-US"/>
              </w:rPr>
            </w:pPr>
            <w:r>
              <w:rPr>
                <w:i/>
                <w:sz w:val="16"/>
                <w:szCs w:val="16"/>
                <w:lang w:val="en-US"/>
              </w:rPr>
              <w:t>Potentilla intermedia</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69"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6A"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70" w14:textId="77777777">
        <w:tc>
          <w:tcPr>
            <w:tcW w:w="275" w:type="pct"/>
            <w:tcBorders>
              <w:top w:val="single" w:sz="4" w:space="0" w:color="auto"/>
              <w:left w:val="single" w:sz="4" w:space="0" w:color="auto"/>
              <w:bottom w:val="single" w:sz="4" w:space="0" w:color="auto"/>
              <w:right w:val="single" w:sz="4" w:space="0" w:color="auto"/>
            </w:tcBorders>
          </w:tcPr>
          <w:p w14:paraId="1041526C"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6D" w14:textId="77777777" w:rsidR="000B4652" w:rsidRDefault="00F26AED">
            <w:pPr>
              <w:spacing w:after="160" w:line="240" w:lineRule="auto"/>
              <w:jc w:val="left"/>
              <w:rPr>
                <w:sz w:val="16"/>
                <w:szCs w:val="16"/>
                <w:lang w:val="en-US"/>
              </w:rPr>
            </w:pPr>
            <w:r>
              <w:rPr>
                <w:i/>
                <w:sz w:val="16"/>
                <w:szCs w:val="16"/>
                <w:lang w:val="en-US"/>
              </w:rPr>
              <w:t xml:space="preserve">Potentilla </w:t>
            </w:r>
            <w:proofErr w:type="spellStart"/>
            <w:r>
              <w:rPr>
                <w:i/>
                <w:sz w:val="16"/>
                <w:szCs w:val="16"/>
                <w:lang w:val="en-US"/>
              </w:rPr>
              <w:t>norvegica</w:t>
            </w:r>
            <w:proofErr w:type="spellEnd"/>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6E" w14:textId="77777777" w:rsidR="000B4652" w:rsidRDefault="00F26AED">
            <w:pPr>
              <w:spacing w:after="160" w:line="240" w:lineRule="auto"/>
              <w:jc w:val="left"/>
              <w:rPr>
                <w:sz w:val="16"/>
                <w:szCs w:val="16"/>
                <w:lang w:val="en-US"/>
              </w:rPr>
            </w:pPr>
            <w:proofErr w:type="spellStart"/>
            <w:r>
              <w:rPr>
                <w:sz w:val="16"/>
                <w:szCs w:val="16"/>
                <w:lang w:val="en-US"/>
              </w:rPr>
              <w:t>Rebristaya</w:t>
            </w:r>
            <w:proofErr w:type="spellEnd"/>
            <w:r>
              <w:rPr>
                <w:sz w:val="16"/>
                <w:szCs w:val="16"/>
                <w:lang w:val="en-US"/>
              </w:rPr>
              <w:t>, 2006</w:t>
            </w:r>
          </w:p>
        </w:tc>
        <w:tc>
          <w:tcPr>
            <w:tcW w:w="1368" w:type="pct"/>
            <w:tcBorders>
              <w:top w:val="single" w:sz="4" w:space="0" w:color="auto"/>
              <w:left w:val="single" w:sz="4" w:space="0" w:color="auto"/>
              <w:bottom w:val="single" w:sz="4" w:space="0" w:color="auto"/>
              <w:right w:val="single" w:sz="4" w:space="0" w:color="auto"/>
            </w:tcBorders>
          </w:tcPr>
          <w:p w14:paraId="1041526F"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75" w14:textId="77777777">
        <w:tc>
          <w:tcPr>
            <w:tcW w:w="275" w:type="pct"/>
            <w:tcBorders>
              <w:top w:val="single" w:sz="4" w:space="0" w:color="auto"/>
              <w:left w:val="single" w:sz="4" w:space="0" w:color="auto"/>
              <w:bottom w:val="single" w:sz="4" w:space="0" w:color="auto"/>
              <w:right w:val="single" w:sz="4" w:space="0" w:color="auto"/>
            </w:tcBorders>
          </w:tcPr>
          <w:p w14:paraId="10415271"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72" w14:textId="77777777" w:rsidR="000B4652" w:rsidRDefault="00F26AED">
            <w:pPr>
              <w:spacing w:after="160" w:line="240" w:lineRule="auto"/>
              <w:jc w:val="left"/>
              <w:rPr>
                <w:i/>
                <w:sz w:val="16"/>
                <w:szCs w:val="16"/>
                <w:lang w:val="en-US"/>
              </w:rPr>
            </w:pPr>
            <w:proofErr w:type="spellStart"/>
            <w:r>
              <w:rPr>
                <w:i/>
                <w:sz w:val="16"/>
                <w:szCs w:val="16"/>
                <w:lang w:val="en-US"/>
              </w:rPr>
              <w:t>Puccinellia</w:t>
            </w:r>
            <w:proofErr w:type="spellEnd"/>
            <w:r>
              <w:rPr>
                <w:i/>
                <w:sz w:val="16"/>
                <w:szCs w:val="16"/>
                <w:lang w:val="en-US"/>
              </w:rPr>
              <w:t xml:space="preserve"> </w:t>
            </w:r>
            <w:proofErr w:type="spellStart"/>
            <w:r>
              <w:rPr>
                <w:i/>
                <w:sz w:val="16"/>
                <w:szCs w:val="16"/>
                <w:lang w:val="en-US"/>
              </w:rPr>
              <w:t>distans</w:t>
            </w:r>
            <w:proofErr w:type="spellEnd"/>
            <w:r>
              <w:rPr>
                <w:i/>
                <w:sz w:val="16"/>
                <w:szCs w:val="16"/>
                <w:lang w:val="en-US"/>
              </w:rPr>
              <w:t xml:space="preserve"> </w:t>
            </w:r>
            <w:r>
              <w:rPr>
                <w:sz w:val="16"/>
                <w:szCs w:val="16"/>
                <w:lang w:val="en-US"/>
              </w:rPr>
              <w:t>(Jacq.) Parl.</w:t>
            </w:r>
          </w:p>
        </w:tc>
        <w:tc>
          <w:tcPr>
            <w:tcW w:w="1460" w:type="pct"/>
            <w:tcBorders>
              <w:top w:val="single" w:sz="4" w:space="0" w:color="auto"/>
              <w:left w:val="single" w:sz="4" w:space="0" w:color="auto"/>
              <w:bottom w:val="single" w:sz="4" w:space="0" w:color="auto"/>
              <w:right w:val="single" w:sz="4" w:space="0" w:color="auto"/>
            </w:tcBorders>
          </w:tcPr>
          <w:p w14:paraId="10415273" w14:textId="77777777" w:rsidR="000B4652" w:rsidRDefault="00F26AED">
            <w:pPr>
              <w:spacing w:after="160" w:line="240" w:lineRule="auto"/>
              <w:jc w:val="left"/>
              <w:rPr>
                <w:sz w:val="16"/>
                <w:szCs w:val="16"/>
                <w:lang w:val="en-US"/>
              </w:rPr>
            </w:pPr>
            <w:proofErr w:type="spellStart"/>
            <w:r>
              <w:rPr>
                <w:sz w:val="16"/>
                <w:szCs w:val="16"/>
                <w:lang w:val="en-US"/>
              </w:rPr>
              <w:t>Kniazev</w:t>
            </w:r>
            <w:proofErr w:type="spellEnd"/>
            <w:r>
              <w:rPr>
                <w:sz w:val="16"/>
                <w:szCs w:val="16"/>
                <w:lang w:val="en-US"/>
              </w:rPr>
              <w:t xml:space="preserve"> et al., 2006</w:t>
            </w:r>
          </w:p>
        </w:tc>
        <w:tc>
          <w:tcPr>
            <w:tcW w:w="1368" w:type="pct"/>
            <w:tcBorders>
              <w:top w:val="single" w:sz="4" w:space="0" w:color="auto"/>
              <w:left w:val="single" w:sz="4" w:space="0" w:color="auto"/>
              <w:bottom w:val="single" w:sz="4" w:space="0" w:color="auto"/>
              <w:right w:val="single" w:sz="4" w:space="0" w:color="auto"/>
            </w:tcBorders>
          </w:tcPr>
          <w:p w14:paraId="10415274" w14:textId="77777777" w:rsidR="000B4652" w:rsidRDefault="00F26AED">
            <w:pPr>
              <w:spacing w:after="160" w:line="240" w:lineRule="auto"/>
              <w:jc w:val="left"/>
              <w:rPr>
                <w:sz w:val="16"/>
                <w:szCs w:val="16"/>
                <w:lang w:val="en-US"/>
              </w:rPr>
            </w:pPr>
            <w:r>
              <w:rPr>
                <w:sz w:val="16"/>
                <w:szCs w:val="16"/>
              </w:rPr>
              <w:t>Transport–Stowaway (4)</w:t>
            </w:r>
          </w:p>
        </w:tc>
      </w:tr>
      <w:tr w:rsidR="000B4652" w14:paraId="1041527A" w14:textId="77777777">
        <w:tc>
          <w:tcPr>
            <w:tcW w:w="275" w:type="pct"/>
            <w:tcBorders>
              <w:top w:val="single" w:sz="4" w:space="0" w:color="auto"/>
              <w:left w:val="single" w:sz="4" w:space="0" w:color="auto"/>
              <w:bottom w:val="single" w:sz="4" w:space="0" w:color="auto"/>
              <w:right w:val="single" w:sz="4" w:space="0" w:color="auto"/>
            </w:tcBorders>
          </w:tcPr>
          <w:p w14:paraId="10415276"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77" w14:textId="77777777" w:rsidR="000B4652" w:rsidRDefault="00F26AED">
            <w:pPr>
              <w:spacing w:after="160" w:line="240" w:lineRule="auto"/>
              <w:jc w:val="left"/>
              <w:rPr>
                <w:i/>
                <w:sz w:val="16"/>
                <w:szCs w:val="16"/>
                <w:lang w:val="en-US"/>
              </w:rPr>
            </w:pPr>
            <w:r>
              <w:rPr>
                <w:i/>
                <w:sz w:val="16"/>
                <w:szCs w:val="16"/>
                <w:lang w:val="en-US"/>
              </w:rPr>
              <w:t xml:space="preserve">Rumex acetosella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78"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79"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7F" w14:textId="77777777">
        <w:tc>
          <w:tcPr>
            <w:tcW w:w="275" w:type="pct"/>
            <w:tcBorders>
              <w:top w:val="single" w:sz="4" w:space="0" w:color="auto"/>
              <w:left w:val="single" w:sz="4" w:space="0" w:color="auto"/>
              <w:bottom w:val="single" w:sz="4" w:space="0" w:color="auto"/>
              <w:right w:val="single" w:sz="4" w:space="0" w:color="auto"/>
            </w:tcBorders>
          </w:tcPr>
          <w:p w14:paraId="1041527B"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7C" w14:textId="77777777" w:rsidR="000B4652" w:rsidRDefault="00F26AED">
            <w:pPr>
              <w:spacing w:after="160" w:line="240" w:lineRule="auto"/>
              <w:jc w:val="left"/>
              <w:rPr>
                <w:sz w:val="16"/>
                <w:szCs w:val="16"/>
                <w:lang w:val="en-US"/>
              </w:rPr>
            </w:pPr>
            <w:r>
              <w:rPr>
                <w:i/>
                <w:sz w:val="16"/>
                <w:szCs w:val="16"/>
                <w:lang w:val="en-US"/>
              </w:rPr>
              <w:t xml:space="preserve">Rumex </w:t>
            </w:r>
            <w:proofErr w:type="spellStart"/>
            <w:r>
              <w:rPr>
                <w:i/>
                <w:sz w:val="16"/>
                <w:szCs w:val="16"/>
                <w:lang w:val="en-US"/>
              </w:rPr>
              <w:t>longifolius</w:t>
            </w:r>
            <w:proofErr w:type="spellEnd"/>
            <w:r>
              <w:rPr>
                <w:i/>
                <w:sz w:val="16"/>
                <w:szCs w:val="16"/>
                <w:lang w:val="en-US"/>
              </w:rPr>
              <w:t xml:space="preserve"> </w:t>
            </w:r>
            <w:r>
              <w:rPr>
                <w:sz w:val="16"/>
                <w:szCs w:val="16"/>
                <w:lang w:val="en-US"/>
              </w:rPr>
              <w:t>DC.</w:t>
            </w:r>
          </w:p>
        </w:tc>
        <w:tc>
          <w:tcPr>
            <w:tcW w:w="1460" w:type="pct"/>
            <w:tcBorders>
              <w:top w:val="single" w:sz="4" w:space="0" w:color="auto"/>
              <w:left w:val="single" w:sz="4" w:space="0" w:color="auto"/>
              <w:bottom w:val="single" w:sz="4" w:space="0" w:color="auto"/>
              <w:right w:val="single" w:sz="4" w:space="0" w:color="auto"/>
            </w:tcBorders>
          </w:tcPr>
          <w:p w14:paraId="1041527D"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7E"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84" w14:textId="77777777">
        <w:tc>
          <w:tcPr>
            <w:tcW w:w="275" w:type="pct"/>
            <w:tcBorders>
              <w:top w:val="single" w:sz="4" w:space="0" w:color="auto"/>
              <w:left w:val="single" w:sz="4" w:space="0" w:color="auto"/>
              <w:bottom w:val="single" w:sz="4" w:space="0" w:color="auto"/>
              <w:right w:val="single" w:sz="4" w:space="0" w:color="auto"/>
            </w:tcBorders>
          </w:tcPr>
          <w:p w14:paraId="10415280"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81" w14:textId="77777777" w:rsidR="000B4652" w:rsidRDefault="00F26AED">
            <w:pPr>
              <w:spacing w:after="160" w:line="240" w:lineRule="auto"/>
              <w:jc w:val="left"/>
              <w:rPr>
                <w:i/>
                <w:sz w:val="16"/>
                <w:szCs w:val="16"/>
                <w:lang w:val="en-US"/>
              </w:rPr>
            </w:pPr>
            <w:r>
              <w:rPr>
                <w:i/>
                <w:sz w:val="16"/>
                <w:szCs w:val="16"/>
                <w:lang w:val="en-US"/>
              </w:rPr>
              <w:t xml:space="preserve">Rumex </w:t>
            </w:r>
            <w:proofErr w:type="spellStart"/>
            <w:r>
              <w:rPr>
                <w:i/>
                <w:sz w:val="16"/>
                <w:szCs w:val="16"/>
                <w:lang w:val="en-US"/>
              </w:rPr>
              <w:t>pseudonatronatus</w:t>
            </w:r>
            <w:proofErr w:type="spellEnd"/>
            <w:r>
              <w:rPr>
                <w:i/>
                <w:sz w:val="16"/>
                <w:szCs w:val="16"/>
                <w:lang w:val="en-US"/>
              </w:rPr>
              <w:t xml:space="preserve"> </w:t>
            </w:r>
            <w:r>
              <w:rPr>
                <w:sz w:val="16"/>
                <w:szCs w:val="16"/>
                <w:lang w:val="en-US"/>
              </w:rPr>
              <w:t>(</w:t>
            </w:r>
            <w:proofErr w:type="spellStart"/>
            <w:r>
              <w:rPr>
                <w:sz w:val="16"/>
                <w:szCs w:val="16"/>
                <w:lang w:val="en-US"/>
              </w:rPr>
              <w:t>Borb</w:t>
            </w:r>
            <w:proofErr w:type="spellEnd"/>
            <w:r>
              <w:rPr>
                <w:sz w:val="16"/>
                <w:szCs w:val="16"/>
                <w:lang w:val="en-US"/>
              </w:rPr>
              <w:t xml:space="preserve">.) </w:t>
            </w:r>
            <w:proofErr w:type="spellStart"/>
            <w:r>
              <w:rPr>
                <w:sz w:val="16"/>
                <w:szCs w:val="16"/>
                <w:lang w:val="en-US"/>
              </w:rPr>
              <w:t>Murb</w:t>
            </w:r>
            <w:proofErr w:type="spellEnd"/>
            <w:r>
              <w:rPr>
                <w:sz w:val="16"/>
                <w:szCs w:val="16"/>
                <w:lang w:val="en-US"/>
              </w:rPr>
              <w:t>.</w:t>
            </w:r>
          </w:p>
        </w:tc>
        <w:tc>
          <w:tcPr>
            <w:tcW w:w="1460" w:type="pct"/>
            <w:tcBorders>
              <w:top w:val="single" w:sz="4" w:space="0" w:color="auto"/>
              <w:left w:val="single" w:sz="4" w:space="0" w:color="auto"/>
              <w:bottom w:val="single" w:sz="4" w:space="0" w:color="auto"/>
              <w:right w:val="single" w:sz="4" w:space="0" w:color="auto"/>
            </w:tcBorders>
          </w:tcPr>
          <w:p w14:paraId="10415282"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83"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89" w14:textId="77777777">
        <w:tc>
          <w:tcPr>
            <w:tcW w:w="275" w:type="pct"/>
            <w:tcBorders>
              <w:top w:val="single" w:sz="4" w:space="0" w:color="auto"/>
              <w:left w:val="single" w:sz="4" w:space="0" w:color="auto"/>
              <w:bottom w:val="single" w:sz="4" w:space="0" w:color="auto"/>
              <w:right w:val="single" w:sz="4" w:space="0" w:color="auto"/>
            </w:tcBorders>
          </w:tcPr>
          <w:p w14:paraId="10415285"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86" w14:textId="77777777" w:rsidR="000B4652" w:rsidRDefault="00F26AED">
            <w:pPr>
              <w:spacing w:after="160" w:line="240" w:lineRule="auto"/>
              <w:jc w:val="left"/>
              <w:rPr>
                <w:i/>
                <w:sz w:val="16"/>
                <w:szCs w:val="16"/>
                <w:lang w:val="en-US"/>
              </w:rPr>
            </w:pPr>
            <w:r>
              <w:rPr>
                <w:i/>
                <w:sz w:val="16"/>
                <w:szCs w:val="16"/>
                <w:lang w:val="en-US"/>
              </w:rPr>
              <w:t xml:space="preserve">Silene latifolia </w:t>
            </w:r>
            <w:r>
              <w:rPr>
                <w:sz w:val="16"/>
                <w:szCs w:val="16"/>
                <w:lang w:val="en-US"/>
              </w:rPr>
              <w:t>subsp.</w:t>
            </w:r>
            <w:r>
              <w:rPr>
                <w:i/>
                <w:sz w:val="16"/>
                <w:szCs w:val="16"/>
                <w:lang w:val="en-US"/>
              </w:rPr>
              <w:t xml:space="preserve"> alba </w:t>
            </w:r>
            <w:r>
              <w:rPr>
                <w:sz w:val="16"/>
                <w:szCs w:val="16"/>
                <w:lang w:val="en-US"/>
              </w:rPr>
              <w:t xml:space="preserve">(Miller) </w:t>
            </w:r>
            <w:proofErr w:type="spellStart"/>
            <w:r>
              <w:rPr>
                <w:sz w:val="16"/>
                <w:szCs w:val="16"/>
                <w:lang w:val="en-US"/>
              </w:rPr>
              <w:t>Greuter</w:t>
            </w:r>
            <w:proofErr w:type="spellEnd"/>
            <w:r>
              <w:rPr>
                <w:sz w:val="16"/>
                <w:szCs w:val="16"/>
                <w:lang w:val="en-US"/>
              </w:rPr>
              <w:t xml:space="preserve"> &amp; </w:t>
            </w:r>
            <w:proofErr w:type="spellStart"/>
            <w:r>
              <w:rPr>
                <w:sz w:val="16"/>
                <w:szCs w:val="16"/>
                <w:lang w:val="en-US"/>
              </w:rPr>
              <w:t>Burdet</w:t>
            </w:r>
            <w:proofErr w:type="spellEnd"/>
          </w:p>
        </w:tc>
        <w:tc>
          <w:tcPr>
            <w:tcW w:w="1460" w:type="pct"/>
            <w:tcBorders>
              <w:top w:val="single" w:sz="4" w:space="0" w:color="auto"/>
              <w:left w:val="single" w:sz="4" w:space="0" w:color="auto"/>
              <w:bottom w:val="single" w:sz="4" w:space="0" w:color="auto"/>
              <w:right w:val="single" w:sz="4" w:space="0" w:color="auto"/>
            </w:tcBorders>
          </w:tcPr>
          <w:p w14:paraId="10415287"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88"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8E" w14:textId="77777777">
        <w:tc>
          <w:tcPr>
            <w:tcW w:w="275" w:type="pct"/>
            <w:tcBorders>
              <w:top w:val="single" w:sz="4" w:space="0" w:color="auto"/>
              <w:left w:val="single" w:sz="4" w:space="0" w:color="auto"/>
              <w:bottom w:val="single" w:sz="4" w:space="0" w:color="auto"/>
              <w:right w:val="single" w:sz="4" w:space="0" w:color="auto"/>
            </w:tcBorders>
          </w:tcPr>
          <w:p w14:paraId="1041528A"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8B" w14:textId="77777777" w:rsidR="000B4652" w:rsidRDefault="00F26AED">
            <w:pPr>
              <w:spacing w:after="160" w:line="240" w:lineRule="auto"/>
              <w:jc w:val="left"/>
              <w:rPr>
                <w:sz w:val="16"/>
                <w:szCs w:val="16"/>
                <w:lang w:val="en-US"/>
              </w:rPr>
            </w:pPr>
            <w:r>
              <w:rPr>
                <w:i/>
                <w:sz w:val="16"/>
                <w:szCs w:val="16"/>
                <w:lang w:val="en-US"/>
              </w:rPr>
              <w:t>Stellaria media</w:t>
            </w:r>
            <w:r>
              <w:rPr>
                <w:sz w:val="16"/>
                <w:szCs w:val="16"/>
                <w:lang w:val="en-US"/>
              </w:rPr>
              <w:t xml:space="preserve"> (L.) </w:t>
            </w:r>
            <w:proofErr w:type="spellStart"/>
            <w:r>
              <w:rPr>
                <w:sz w:val="16"/>
                <w:szCs w:val="16"/>
                <w:lang w:val="en-US"/>
              </w:rPr>
              <w:t>Vill</w:t>
            </w:r>
            <w:proofErr w:type="spellEnd"/>
            <w:r>
              <w:rPr>
                <w:sz w:val="16"/>
                <w:szCs w:val="16"/>
                <w:lang w:val="en-US"/>
              </w:rPr>
              <w:t>.</w:t>
            </w:r>
          </w:p>
        </w:tc>
        <w:tc>
          <w:tcPr>
            <w:tcW w:w="1460" w:type="pct"/>
            <w:tcBorders>
              <w:top w:val="single" w:sz="4" w:space="0" w:color="auto"/>
              <w:left w:val="single" w:sz="4" w:space="0" w:color="auto"/>
              <w:bottom w:val="single" w:sz="4" w:space="0" w:color="auto"/>
              <w:right w:val="single" w:sz="4" w:space="0" w:color="auto"/>
            </w:tcBorders>
          </w:tcPr>
          <w:p w14:paraId="1041528C" w14:textId="77777777" w:rsidR="000B4652" w:rsidRDefault="00F26AED">
            <w:pPr>
              <w:spacing w:after="160" w:line="240" w:lineRule="auto"/>
              <w:jc w:val="left"/>
              <w:rPr>
                <w:sz w:val="16"/>
                <w:szCs w:val="16"/>
                <w:lang w:val="en-US"/>
              </w:rPr>
            </w:pPr>
            <w:proofErr w:type="spellStart"/>
            <w:r>
              <w:rPr>
                <w:sz w:val="16"/>
                <w:szCs w:val="16"/>
                <w:lang w:val="en-US"/>
              </w:rPr>
              <w:t>Rebristaya</w:t>
            </w:r>
            <w:proofErr w:type="spellEnd"/>
            <w:r>
              <w:rPr>
                <w:sz w:val="16"/>
                <w:szCs w:val="16"/>
                <w:lang w:val="en-US"/>
              </w:rPr>
              <w:t>, 1999</w:t>
            </w:r>
          </w:p>
        </w:tc>
        <w:tc>
          <w:tcPr>
            <w:tcW w:w="1368" w:type="pct"/>
            <w:tcBorders>
              <w:top w:val="single" w:sz="4" w:space="0" w:color="auto"/>
              <w:left w:val="single" w:sz="4" w:space="0" w:color="auto"/>
              <w:bottom w:val="single" w:sz="4" w:space="0" w:color="auto"/>
              <w:right w:val="single" w:sz="4" w:space="0" w:color="auto"/>
            </w:tcBorders>
          </w:tcPr>
          <w:p w14:paraId="1041528D" w14:textId="77777777" w:rsidR="000B4652" w:rsidRDefault="00F26AED">
            <w:pPr>
              <w:spacing w:after="160" w:line="240" w:lineRule="auto"/>
              <w:jc w:val="left"/>
              <w:rPr>
                <w:sz w:val="16"/>
                <w:szCs w:val="16"/>
                <w:lang w:val="en-US"/>
              </w:rPr>
            </w:pPr>
            <w:r>
              <w:rPr>
                <w:sz w:val="16"/>
                <w:szCs w:val="16"/>
              </w:rPr>
              <w:t>Transport–Stowaway (4)</w:t>
            </w:r>
          </w:p>
        </w:tc>
      </w:tr>
      <w:tr w:rsidR="000B4652" w14:paraId="10415293" w14:textId="77777777">
        <w:tc>
          <w:tcPr>
            <w:tcW w:w="275" w:type="pct"/>
            <w:tcBorders>
              <w:top w:val="single" w:sz="4" w:space="0" w:color="auto"/>
              <w:left w:val="single" w:sz="4" w:space="0" w:color="auto"/>
              <w:bottom w:val="single" w:sz="4" w:space="0" w:color="auto"/>
              <w:right w:val="single" w:sz="4" w:space="0" w:color="auto"/>
            </w:tcBorders>
          </w:tcPr>
          <w:p w14:paraId="1041528F"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90" w14:textId="77777777" w:rsidR="000B4652" w:rsidRDefault="00F26AED">
            <w:pPr>
              <w:spacing w:after="160" w:line="240" w:lineRule="auto"/>
              <w:jc w:val="left"/>
              <w:rPr>
                <w:sz w:val="16"/>
                <w:szCs w:val="16"/>
                <w:lang w:val="en-US"/>
              </w:rPr>
            </w:pPr>
            <w:r>
              <w:rPr>
                <w:i/>
                <w:sz w:val="16"/>
                <w:szCs w:val="16"/>
                <w:lang w:val="en-US"/>
              </w:rPr>
              <w:t xml:space="preserve">Taraxacum officinale </w:t>
            </w:r>
            <w:proofErr w:type="spellStart"/>
            <w:r>
              <w:rPr>
                <w:sz w:val="16"/>
                <w:szCs w:val="16"/>
                <w:lang w:val="en-US"/>
              </w:rPr>
              <w:t>Wigg</w:t>
            </w:r>
            <w:proofErr w:type="spellEnd"/>
            <w:r>
              <w:rPr>
                <w:sz w:val="16"/>
                <w:szCs w:val="16"/>
                <w:lang w:val="en-US"/>
              </w:rPr>
              <w:t xml:space="preserve">. </w:t>
            </w:r>
            <w:proofErr w:type="spellStart"/>
            <w:r>
              <w:rPr>
                <w:sz w:val="16"/>
                <w:szCs w:val="16"/>
                <w:lang w:val="en-US"/>
              </w:rPr>
              <w:t>s.l.</w:t>
            </w:r>
            <w:proofErr w:type="spellEnd"/>
          </w:p>
        </w:tc>
        <w:tc>
          <w:tcPr>
            <w:tcW w:w="1460" w:type="pct"/>
            <w:tcBorders>
              <w:top w:val="single" w:sz="4" w:space="0" w:color="auto"/>
              <w:left w:val="single" w:sz="4" w:space="0" w:color="auto"/>
              <w:bottom w:val="single" w:sz="4" w:space="0" w:color="auto"/>
              <w:right w:val="single" w:sz="4" w:space="0" w:color="auto"/>
            </w:tcBorders>
          </w:tcPr>
          <w:p w14:paraId="10415291" w14:textId="77777777" w:rsidR="000B4652" w:rsidRDefault="00F26AED">
            <w:pPr>
              <w:spacing w:after="160" w:line="240" w:lineRule="auto"/>
              <w:jc w:val="left"/>
              <w:rPr>
                <w:sz w:val="16"/>
                <w:szCs w:val="16"/>
                <w:lang w:val="en-US"/>
              </w:rPr>
            </w:pPr>
            <w:r>
              <w:rPr>
                <w:sz w:val="16"/>
                <w:szCs w:val="16"/>
                <w:lang w:val="en-US"/>
              </w:rPr>
              <w:t>FRECOM, 2018</w:t>
            </w:r>
          </w:p>
        </w:tc>
        <w:tc>
          <w:tcPr>
            <w:tcW w:w="1368" w:type="pct"/>
            <w:tcBorders>
              <w:top w:val="single" w:sz="4" w:space="0" w:color="auto"/>
              <w:left w:val="single" w:sz="4" w:space="0" w:color="auto"/>
              <w:bottom w:val="single" w:sz="4" w:space="0" w:color="auto"/>
              <w:right w:val="single" w:sz="4" w:space="0" w:color="auto"/>
            </w:tcBorders>
          </w:tcPr>
          <w:p w14:paraId="10415292" w14:textId="77777777" w:rsidR="000B4652" w:rsidRDefault="00F26AED">
            <w:pPr>
              <w:spacing w:after="160" w:line="240" w:lineRule="auto"/>
              <w:jc w:val="left"/>
              <w:rPr>
                <w:sz w:val="16"/>
                <w:szCs w:val="16"/>
              </w:rPr>
            </w:pPr>
            <w:r>
              <w:rPr>
                <w:sz w:val="16"/>
                <w:szCs w:val="16"/>
              </w:rPr>
              <w:t>Transport–Stowaway (4)</w:t>
            </w:r>
          </w:p>
        </w:tc>
      </w:tr>
      <w:tr w:rsidR="000B4652" w14:paraId="10415298" w14:textId="77777777">
        <w:tc>
          <w:tcPr>
            <w:tcW w:w="275" w:type="pct"/>
            <w:tcBorders>
              <w:top w:val="single" w:sz="4" w:space="0" w:color="auto"/>
              <w:left w:val="single" w:sz="4" w:space="0" w:color="auto"/>
              <w:bottom w:val="single" w:sz="4" w:space="0" w:color="auto"/>
              <w:right w:val="single" w:sz="4" w:space="0" w:color="auto"/>
            </w:tcBorders>
          </w:tcPr>
          <w:p w14:paraId="10415294"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95" w14:textId="77777777" w:rsidR="000B4652" w:rsidRDefault="00F26AED">
            <w:pPr>
              <w:spacing w:after="160" w:line="240" w:lineRule="auto"/>
              <w:jc w:val="left"/>
              <w:rPr>
                <w:sz w:val="16"/>
                <w:szCs w:val="16"/>
                <w:lang w:val="en-US"/>
              </w:rPr>
            </w:pPr>
            <w:r>
              <w:rPr>
                <w:i/>
                <w:sz w:val="16"/>
                <w:szCs w:val="16"/>
                <w:lang w:val="en-US"/>
              </w:rPr>
              <w:t>Tanacetum vulgare</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96" w14:textId="77777777" w:rsidR="000B4652" w:rsidRDefault="00F26AED">
            <w:pPr>
              <w:spacing w:after="160" w:line="240" w:lineRule="auto"/>
              <w:jc w:val="left"/>
              <w:rPr>
                <w:sz w:val="16"/>
                <w:szCs w:val="16"/>
                <w:lang w:val="en-US"/>
              </w:rPr>
            </w:pPr>
            <w:proofErr w:type="spellStart"/>
            <w:r>
              <w:rPr>
                <w:sz w:val="16"/>
                <w:szCs w:val="16"/>
                <w:lang w:val="en-US"/>
              </w:rPr>
              <w:t>Yurtsev</w:t>
            </w:r>
            <w:proofErr w:type="spellEnd"/>
            <w:r>
              <w:rPr>
                <w:sz w:val="16"/>
                <w:szCs w:val="16"/>
                <w:lang w:val="en-US"/>
              </w:rPr>
              <w:t>, 1987</w:t>
            </w:r>
          </w:p>
        </w:tc>
        <w:tc>
          <w:tcPr>
            <w:tcW w:w="1368" w:type="pct"/>
            <w:tcBorders>
              <w:top w:val="single" w:sz="4" w:space="0" w:color="auto"/>
              <w:left w:val="single" w:sz="4" w:space="0" w:color="auto"/>
              <w:bottom w:val="single" w:sz="4" w:space="0" w:color="auto"/>
              <w:right w:val="single" w:sz="4" w:space="0" w:color="auto"/>
            </w:tcBorders>
          </w:tcPr>
          <w:p w14:paraId="10415297" w14:textId="77777777" w:rsidR="000B4652" w:rsidRDefault="00F26AED">
            <w:pPr>
              <w:spacing w:after="160" w:line="240" w:lineRule="auto"/>
              <w:jc w:val="left"/>
              <w:rPr>
                <w:sz w:val="16"/>
                <w:szCs w:val="16"/>
                <w:lang w:val="en-US"/>
              </w:rPr>
            </w:pPr>
            <w:r>
              <w:rPr>
                <w:sz w:val="16"/>
                <w:szCs w:val="16"/>
              </w:rPr>
              <w:t>Transport–Stowaway (4)</w:t>
            </w:r>
          </w:p>
        </w:tc>
      </w:tr>
      <w:tr w:rsidR="000B4652" w14:paraId="1041529D" w14:textId="77777777">
        <w:tc>
          <w:tcPr>
            <w:tcW w:w="275" w:type="pct"/>
            <w:tcBorders>
              <w:top w:val="single" w:sz="4" w:space="0" w:color="auto"/>
              <w:left w:val="single" w:sz="4" w:space="0" w:color="auto"/>
              <w:bottom w:val="single" w:sz="4" w:space="0" w:color="auto"/>
              <w:right w:val="single" w:sz="4" w:space="0" w:color="auto"/>
            </w:tcBorders>
          </w:tcPr>
          <w:p w14:paraId="10415299"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9A" w14:textId="77777777" w:rsidR="000B4652" w:rsidRDefault="00F26AED">
            <w:pPr>
              <w:spacing w:after="160" w:line="240" w:lineRule="auto"/>
              <w:jc w:val="left"/>
              <w:rPr>
                <w:sz w:val="16"/>
                <w:szCs w:val="16"/>
                <w:lang w:val="en-US"/>
              </w:rPr>
            </w:pPr>
            <w:proofErr w:type="spellStart"/>
            <w:r>
              <w:rPr>
                <w:i/>
                <w:sz w:val="16"/>
                <w:szCs w:val="16"/>
                <w:lang w:val="en-US"/>
              </w:rPr>
              <w:t>Thlaspi</w:t>
            </w:r>
            <w:proofErr w:type="spellEnd"/>
            <w:r>
              <w:rPr>
                <w:i/>
                <w:sz w:val="16"/>
                <w:szCs w:val="16"/>
                <w:lang w:val="en-US"/>
              </w:rPr>
              <w:t xml:space="preserve"> </w:t>
            </w:r>
            <w:proofErr w:type="spellStart"/>
            <w:r>
              <w:rPr>
                <w:i/>
                <w:sz w:val="16"/>
                <w:szCs w:val="16"/>
                <w:lang w:val="en-US"/>
              </w:rPr>
              <w:t>arvense</w:t>
            </w:r>
            <w:proofErr w:type="spellEnd"/>
            <w:r>
              <w:rPr>
                <w:i/>
                <w:sz w:val="16"/>
                <w:szCs w:val="16"/>
                <w:lang w:val="en-US"/>
              </w:rPr>
              <w:t xml:space="preserv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9B"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29C"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A2" w14:textId="77777777">
        <w:tc>
          <w:tcPr>
            <w:tcW w:w="275" w:type="pct"/>
            <w:tcBorders>
              <w:top w:val="single" w:sz="4" w:space="0" w:color="auto"/>
              <w:left w:val="single" w:sz="4" w:space="0" w:color="auto"/>
              <w:bottom w:val="single" w:sz="4" w:space="0" w:color="auto"/>
              <w:right w:val="single" w:sz="4" w:space="0" w:color="auto"/>
            </w:tcBorders>
          </w:tcPr>
          <w:p w14:paraId="1041529E"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9F" w14:textId="77777777" w:rsidR="000B4652" w:rsidRDefault="00F26AED">
            <w:pPr>
              <w:spacing w:after="160" w:line="240" w:lineRule="auto"/>
              <w:jc w:val="left"/>
              <w:rPr>
                <w:sz w:val="16"/>
                <w:szCs w:val="16"/>
                <w:lang w:val="en-US"/>
              </w:rPr>
            </w:pPr>
            <w:r>
              <w:rPr>
                <w:i/>
                <w:sz w:val="16"/>
                <w:szCs w:val="16"/>
                <w:lang w:val="en-US"/>
              </w:rPr>
              <w:t>Trifolium repens</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A0" w14:textId="77777777" w:rsidR="000B4652" w:rsidRDefault="00F26AED">
            <w:pPr>
              <w:spacing w:after="160" w:line="240" w:lineRule="auto"/>
              <w:jc w:val="left"/>
              <w:rPr>
                <w:sz w:val="16"/>
                <w:szCs w:val="16"/>
                <w:lang w:val="en-US"/>
              </w:rPr>
            </w:pPr>
            <w:proofErr w:type="spellStart"/>
            <w:r>
              <w:rPr>
                <w:sz w:val="16"/>
                <w:szCs w:val="16"/>
              </w:rPr>
              <w:t>Pismarkina</w:t>
            </w:r>
            <w:proofErr w:type="spellEnd"/>
            <w:r>
              <w:rPr>
                <w:sz w:val="16"/>
                <w:szCs w:val="16"/>
              </w:rPr>
              <w:t>, 2014</w:t>
            </w:r>
          </w:p>
        </w:tc>
        <w:tc>
          <w:tcPr>
            <w:tcW w:w="1368" w:type="pct"/>
            <w:tcBorders>
              <w:top w:val="single" w:sz="4" w:space="0" w:color="auto"/>
              <w:left w:val="single" w:sz="4" w:space="0" w:color="auto"/>
              <w:bottom w:val="single" w:sz="4" w:space="0" w:color="auto"/>
              <w:right w:val="single" w:sz="4" w:space="0" w:color="auto"/>
            </w:tcBorders>
          </w:tcPr>
          <w:p w14:paraId="104152A1"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A7" w14:textId="77777777">
        <w:tc>
          <w:tcPr>
            <w:tcW w:w="275" w:type="pct"/>
            <w:tcBorders>
              <w:top w:val="single" w:sz="4" w:space="0" w:color="auto"/>
              <w:left w:val="single" w:sz="4" w:space="0" w:color="auto"/>
              <w:bottom w:val="single" w:sz="4" w:space="0" w:color="auto"/>
              <w:right w:val="single" w:sz="4" w:space="0" w:color="auto"/>
            </w:tcBorders>
          </w:tcPr>
          <w:p w14:paraId="104152A3"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A4" w14:textId="77777777" w:rsidR="000B4652" w:rsidRDefault="00F26AED">
            <w:pPr>
              <w:spacing w:after="160" w:line="240" w:lineRule="auto"/>
              <w:jc w:val="left"/>
              <w:rPr>
                <w:i/>
                <w:sz w:val="16"/>
                <w:szCs w:val="16"/>
                <w:lang w:val="en-US"/>
              </w:rPr>
            </w:pPr>
            <w:r>
              <w:rPr>
                <w:i/>
                <w:sz w:val="16"/>
                <w:szCs w:val="16"/>
                <w:lang w:val="en-US"/>
              </w:rPr>
              <w:t xml:space="preserve">Trifolium pratense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A5" w14:textId="77777777" w:rsidR="000B4652" w:rsidRDefault="00F26AED">
            <w:pPr>
              <w:spacing w:after="160" w:line="240" w:lineRule="auto"/>
              <w:jc w:val="left"/>
              <w:rPr>
                <w:sz w:val="16"/>
                <w:szCs w:val="16"/>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2A6" w14:textId="77777777" w:rsidR="000B4652" w:rsidRDefault="00F26AED">
            <w:pPr>
              <w:spacing w:after="160" w:line="240" w:lineRule="auto"/>
              <w:jc w:val="left"/>
              <w:rPr>
                <w:sz w:val="16"/>
                <w:szCs w:val="16"/>
                <w:lang w:val="en-US"/>
              </w:rPr>
            </w:pPr>
            <w:r>
              <w:rPr>
                <w:sz w:val="16"/>
                <w:szCs w:val="16"/>
              </w:rPr>
              <w:t xml:space="preserve">Transport–Contaminant (3) / </w:t>
            </w:r>
            <w:r>
              <w:rPr>
                <w:sz w:val="16"/>
                <w:szCs w:val="16"/>
                <w:lang w:val="en-US"/>
              </w:rPr>
              <w:t>Release in nature (1)</w:t>
            </w:r>
          </w:p>
        </w:tc>
      </w:tr>
      <w:tr w:rsidR="000B4652" w14:paraId="104152AC" w14:textId="77777777">
        <w:tc>
          <w:tcPr>
            <w:tcW w:w="275" w:type="pct"/>
            <w:tcBorders>
              <w:top w:val="single" w:sz="4" w:space="0" w:color="auto"/>
              <w:left w:val="single" w:sz="4" w:space="0" w:color="auto"/>
              <w:bottom w:val="single" w:sz="4" w:space="0" w:color="auto"/>
              <w:right w:val="single" w:sz="4" w:space="0" w:color="auto"/>
            </w:tcBorders>
          </w:tcPr>
          <w:p w14:paraId="104152A8"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A9" w14:textId="77777777" w:rsidR="000B4652" w:rsidRDefault="00F26AED">
            <w:pPr>
              <w:spacing w:after="160" w:line="240" w:lineRule="auto"/>
              <w:jc w:val="left"/>
              <w:rPr>
                <w:sz w:val="16"/>
                <w:szCs w:val="16"/>
                <w:lang w:val="en-US"/>
              </w:rPr>
            </w:pPr>
            <w:proofErr w:type="spellStart"/>
            <w:r>
              <w:rPr>
                <w:i/>
                <w:sz w:val="16"/>
                <w:szCs w:val="16"/>
                <w:lang w:val="en-US"/>
              </w:rPr>
              <w:t>Tripleurospermum</w:t>
            </w:r>
            <w:proofErr w:type="spellEnd"/>
            <w:r>
              <w:rPr>
                <w:i/>
                <w:sz w:val="16"/>
                <w:szCs w:val="16"/>
                <w:lang w:val="en-US"/>
              </w:rPr>
              <w:t xml:space="preserve"> </w:t>
            </w:r>
            <w:proofErr w:type="spellStart"/>
            <w:r>
              <w:rPr>
                <w:i/>
                <w:sz w:val="16"/>
                <w:szCs w:val="16"/>
                <w:lang w:val="en-US"/>
              </w:rPr>
              <w:t>inodorum</w:t>
            </w:r>
            <w:proofErr w:type="spellEnd"/>
            <w:r>
              <w:rPr>
                <w:sz w:val="16"/>
                <w:szCs w:val="16"/>
                <w:lang w:val="en-US"/>
              </w:rPr>
              <w:t xml:space="preserve"> (L.) Sch.-</w:t>
            </w:r>
            <w:proofErr w:type="spellStart"/>
            <w:r>
              <w:rPr>
                <w:sz w:val="16"/>
                <w:szCs w:val="16"/>
                <w:lang w:val="en-US"/>
              </w:rPr>
              <w:t>Bip</w:t>
            </w:r>
            <w:proofErr w:type="spellEnd"/>
          </w:p>
        </w:tc>
        <w:tc>
          <w:tcPr>
            <w:tcW w:w="1460" w:type="pct"/>
            <w:tcBorders>
              <w:top w:val="single" w:sz="4" w:space="0" w:color="auto"/>
              <w:left w:val="single" w:sz="4" w:space="0" w:color="auto"/>
              <w:bottom w:val="single" w:sz="4" w:space="0" w:color="auto"/>
              <w:right w:val="single" w:sz="4" w:space="0" w:color="auto"/>
            </w:tcBorders>
          </w:tcPr>
          <w:p w14:paraId="104152AA" w14:textId="77777777" w:rsidR="000B4652" w:rsidRDefault="00F26AED">
            <w:pPr>
              <w:spacing w:after="160" w:line="240" w:lineRule="auto"/>
              <w:jc w:val="left"/>
              <w:rPr>
                <w:sz w:val="16"/>
                <w:szCs w:val="16"/>
                <w:lang w:val="en-US"/>
              </w:rPr>
            </w:pPr>
            <w:proofErr w:type="spellStart"/>
            <w:r>
              <w:rPr>
                <w:sz w:val="16"/>
                <w:szCs w:val="16"/>
                <w:lang w:val="en-US"/>
              </w:rPr>
              <w:t>Byalt</w:t>
            </w:r>
            <w:proofErr w:type="spellEnd"/>
            <w:r>
              <w:rPr>
                <w:sz w:val="16"/>
                <w:szCs w:val="16"/>
                <w:lang w:val="en-US"/>
              </w:rPr>
              <w:t xml:space="preserve">, </w:t>
            </w:r>
            <w:proofErr w:type="spellStart"/>
            <w:r>
              <w:rPr>
                <w:sz w:val="16"/>
                <w:szCs w:val="16"/>
                <w:lang w:val="en-US"/>
              </w:rPr>
              <w:t>Egorov</w:t>
            </w:r>
            <w:proofErr w:type="spellEnd"/>
            <w:r>
              <w:rPr>
                <w:sz w:val="16"/>
                <w:szCs w:val="16"/>
                <w:lang w:val="en-US"/>
              </w:rPr>
              <w:t>, 2019</w:t>
            </w:r>
          </w:p>
        </w:tc>
        <w:tc>
          <w:tcPr>
            <w:tcW w:w="1368" w:type="pct"/>
            <w:tcBorders>
              <w:top w:val="single" w:sz="4" w:space="0" w:color="auto"/>
              <w:left w:val="single" w:sz="4" w:space="0" w:color="auto"/>
              <w:bottom w:val="single" w:sz="4" w:space="0" w:color="auto"/>
              <w:right w:val="single" w:sz="4" w:space="0" w:color="auto"/>
            </w:tcBorders>
          </w:tcPr>
          <w:p w14:paraId="104152AB"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B1" w14:textId="77777777">
        <w:tc>
          <w:tcPr>
            <w:tcW w:w="275" w:type="pct"/>
            <w:tcBorders>
              <w:top w:val="single" w:sz="4" w:space="0" w:color="auto"/>
              <w:left w:val="single" w:sz="4" w:space="0" w:color="auto"/>
              <w:bottom w:val="single" w:sz="4" w:space="0" w:color="auto"/>
              <w:right w:val="single" w:sz="4" w:space="0" w:color="auto"/>
            </w:tcBorders>
          </w:tcPr>
          <w:p w14:paraId="104152AD"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AE" w14:textId="77777777" w:rsidR="000B4652" w:rsidRDefault="00F26AED">
            <w:pPr>
              <w:spacing w:after="160" w:line="240" w:lineRule="auto"/>
              <w:jc w:val="left"/>
              <w:rPr>
                <w:sz w:val="16"/>
                <w:szCs w:val="16"/>
                <w:lang w:val="en-US"/>
              </w:rPr>
            </w:pPr>
            <w:r>
              <w:rPr>
                <w:i/>
                <w:sz w:val="16"/>
                <w:szCs w:val="16"/>
                <w:lang w:val="en-US"/>
              </w:rPr>
              <w:t xml:space="preserve">Triticum </w:t>
            </w:r>
            <w:proofErr w:type="spellStart"/>
            <w:r>
              <w:rPr>
                <w:i/>
                <w:sz w:val="16"/>
                <w:szCs w:val="16"/>
                <w:lang w:val="en-US"/>
              </w:rPr>
              <w:t>aestivum</w:t>
            </w:r>
            <w:proofErr w:type="spellEnd"/>
            <w:r>
              <w:rPr>
                <w:i/>
                <w:sz w:val="16"/>
                <w:szCs w:val="16"/>
                <w:lang w:val="en-US"/>
              </w:rPr>
              <w:t xml:space="preserv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AF" w14:textId="77777777" w:rsidR="000B4652" w:rsidRDefault="00F26AED">
            <w:pPr>
              <w:spacing w:after="160" w:line="240" w:lineRule="auto"/>
              <w:jc w:val="left"/>
              <w:rPr>
                <w:sz w:val="16"/>
                <w:szCs w:val="16"/>
                <w:lang w:val="en-US"/>
              </w:rPr>
            </w:pPr>
            <w:r>
              <w:rPr>
                <w:sz w:val="16"/>
                <w:szCs w:val="16"/>
                <w:lang w:val="en-US"/>
              </w:rPr>
              <w:t>IEPI, 2021</w:t>
            </w:r>
          </w:p>
        </w:tc>
        <w:tc>
          <w:tcPr>
            <w:tcW w:w="1368" w:type="pct"/>
            <w:tcBorders>
              <w:top w:val="single" w:sz="4" w:space="0" w:color="auto"/>
              <w:left w:val="single" w:sz="4" w:space="0" w:color="auto"/>
              <w:bottom w:val="single" w:sz="4" w:space="0" w:color="auto"/>
              <w:right w:val="single" w:sz="4" w:space="0" w:color="auto"/>
            </w:tcBorders>
          </w:tcPr>
          <w:p w14:paraId="104152B0"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B6" w14:textId="77777777">
        <w:tc>
          <w:tcPr>
            <w:tcW w:w="275" w:type="pct"/>
            <w:tcBorders>
              <w:top w:val="single" w:sz="4" w:space="0" w:color="auto"/>
              <w:left w:val="single" w:sz="4" w:space="0" w:color="auto"/>
              <w:bottom w:val="single" w:sz="4" w:space="0" w:color="auto"/>
              <w:right w:val="single" w:sz="4" w:space="0" w:color="auto"/>
            </w:tcBorders>
          </w:tcPr>
          <w:p w14:paraId="104152B2"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B3" w14:textId="77777777" w:rsidR="000B4652" w:rsidRDefault="00F26AED">
            <w:pPr>
              <w:spacing w:after="160" w:line="240" w:lineRule="auto"/>
              <w:jc w:val="left"/>
              <w:rPr>
                <w:sz w:val="16"/>
                <w:szCs w:val="16"/>
                <w:lang w:val="en-US"/>
              </w:rPr>
            </w:pPr>
            <w:r>
              <w:rPr>
                <w:i/>
                <w:sz w:val="16"/>
                <w:szCs w:val="16"/>
                <w:lang w:val="en-US"/>
              </w:rPr>
              <w:t xml:space="preserve">Vicia </w:t>
            </w:r>
            <w:proofErr w:type="spellStart"/>
            <w:r>
              <w:rPr>
                <w:i/>
                <w:sz w:val="16"/>
                <w:szCs w:val="16"/>
                <w:lang w:val="en-US"/>
              </w:rPr>
              <w:t>cracca</w:t>
            </w:r>
            <w:proofErr w:type="spellEnd"/>
            <w:r>
              <w:rPr>
                <w:i/>
                <w:sz w:val="16"/>
                <w:szCs w:val="16"/>
                <w:lang w:val="en-US"/>
              </w:rPr>
              <w:t xml:space="preserve"> </w:t>
            </w:r>
            <w:r>
              <w:rPr>
                <w:sz w:val="16"/>
                <w:szCs w:val="16"/>
                <w:lang w:val="en-US"/>
              </w:rPr>
              <w:t>L.</w:t>
            </w:r>
          </w:p>
        </w:tc>
        <w:tc>
          <w:tcPr>
            <w:tcW w:w="1460" w:type="pct"/>
            <w:tcBorders>
              <w:top w:val="single" w:sz="4" w:space="0" w:color="auto"/>
              <w:left w:val="single" w:sz="4" w:space="0" w:color="auto"/>
              <w:bottom w:val="single" w:sz="4" w:space="0" w:color="auto"/>
              <w:right w:val="single" w:sz="4" w:space="0" w:color="auto"/>
            </w:tcBorders>
          </w:tcPr>
          <w:p w14:paraId="104152B4" w14:textId="77777777" w:rsidR="000B4652" w:rsidRDefault="00F26AED">
            <w:pPr>
              <w:spacing w:after="160" w:line="240" w:lineRule="auto"/>
              <w:jc w:val="left"/>
              <w:rPr>
                <w:sz w:val="16"/>
                <w:szCs w:val="16"/>
                <w:lang w:val="en-US"/>
              </w:rPr>
            </w:pPr>
            <w:r>
              <w:rPr>
                <w:sz w:val="16"/>
                <w:szCs w:val="16"/>
                <w:lang w:val="en-US"/>
              </w:rPr>
              <w:t>FRECOM, 2018</w:t>
            </w:r>
          </w:p>
        </w:tc>
        <w:tc>
          <w:tcPr>
            <w:tcW w:w="1368" w:type="pct"/>
            <w:tcBorders>
              <w:top w:val="single" w:sz="4" w:space="0" w:color="auto"/>
              <w:left w:val="single" w:sz="4" w:space="0" w:color="auto"/>
              <w:bottom w:val="single" w:sz="4" w:space="0" w:color="auto"/>
              <w:right w:val="single" w:sz="4" w:space="0" w:color="auto"/>
            </w:tcBorders>
          </w:tcPr>
          <w:p w14:paraId="104152B5" w14:textId="77777777" w:rsidR="000B4652" w:rsidRDefault="00F26AED">
            <w:pPr>
              <w:spacing w:after="160" w:line="240" w:lineRule="auto"/>
              <w:jc w:val="left"/>
              <w:rPr>
                <w:sz w:val="16"/>
                <w:szCs w:val="16"/>
                <w:lang w:val="en-US"/>
              </w:rPr>
            </w:pPr>
            <w:r>
              <w:rPr>
                <w:sz w:val="16"/>
                <w:szCs w:val="16"/>
              </w:rPr>
              <w:t>Transport–Contaminant (3)</w:t>
            </w:r>
          </w:p>
        </w:tc>
      </w:tr>
      <w:tr w:rsidR="000B4652" w14:paraId="104152BB" w14:textId="77777777">
        <w:tc>
          <w:tcPr>
            <w:tcW w:w="275" w:type="pct"/>
            <w:tcBorders>
              <w:top w:val="single" w:sz="4" w:space="0" w:color="auto"/>
              <w:left w:val="single" w:sz="4" w:space="0" w:color="auto"/>
              <w:bottom w:val="single" w:sz="4" w:space="0" w:color="auto"/>
              <w:right w:val="single" w:sz="4" w:space="0" w:color="auto"/>
            </w:tcBorders>
          </w:tcPr>
          <w:p w14:paraId="104152B7" w14:textId="77777777" w:rsidR="000B4652" w:rsidRDefault="000B4652">
            <w:pPr>
              <w:pStyle w:val="TableTextLeft"/>
              <w:numPr>
                <w:ilvl w:val="0"/>
                <w:numId w:val="47"/>
              </w:numPr>
              <w:ind w:left="0" w:firstLine="0"/>
              <w:jc w:val="center"/>
              <w:rPr>
                <w:rFonts w:ascii="Verdana" w:hAnsi="Verdana"/>
                <w:sz w:val="16"/>
                <w:szCs w:val="16"/>
              </w:rPr>
            </w:pPr>
          </w:p>
        </w:tc>
        <w:tc>
          <w:tcPr>
            <w:tcW w:w="1897" w:type="pct"/>
            <w:tcBorders>
              <w:top w:val="single" w:sz="4" w:space="0" w:color="auto"/>
              <w:left w:val="single" w:sz="4" w:space="0" w:color="auto"/>
              <w:bottom w:val="single" w:sz="4" w:space="0" w:color="auto"/>
              <w:right w:val="single" w:sz="4" w:space="0" w:color="auto"/>
            </w:tcBorders>
          </w:tcPr>
          <w:p w14:paraId="104152B8" w14:textId="77777777" w:rsidR="000B4652" w:rsidRDefault="00F26AED">
            <w:pPr>
              <w:spacing w:after="160" w:line="240" w:lineRule="auto"/>
              <w:jc w:val="left"/>
              <w:rPr>
                <w:sz w:val="16"/>
                <w:szCs w:val="16"/>
                <w:lang w:val="en-US"/>
              </w:rPr>
            </w:pPr>
            <w:r>
              <w:rPr>
                <w:i/>
                <w:sz w:val="16"/>
                <w:szCs w:val="16"/>
                <w:lang w:val="en-US"/>
              </w:rPr>
              <w:t>Urtica dioica</w:t>
            </w:r>
            <w:r>
              <w:rPr>
                <w:sz w:val="16"/>
                <w:szCs w:val="16"/>
                <w:lang w:val="en-US"/>
              </w:rPr>
              <w:t xml:space="preserve"> subsp. </w:t>
            </w:r>
            <w:r>
              <w:rPr>
                <w:i/>
                <w:sz w:val="16"/>
                <w:szCs w:val="16"/>
                <w:lang w:val="en-US"/>
              </w:rPr>
              <w:t>dioica</w:t>
            </w:r>
            <w:r>
              <w:rPr>
                <w:sz w:val="16"/>
                <w:szCs w:val="16"/>
                <w:lang w:val="en-US"/>
              </w:rPr>
              <w:t xml:space="preserve"> L.</w:t>
            </w:r>
          </w:p>
        </w:tc>
        <w:tc>
          <w:tcPr>
            <w:tcW w:w="1460" w:type="pct"/>
            <w:tcBorders>
              <w:top w:val="single" w:sz="4" w:space="0" w:color="auto"/>
              <w:left w:val="single" w:sz="4" w:space="0" w:color="auto"/>
              <w:bottom w:val="single" w:sz="4" w:space="0" w:color="auto"/>
              <w:right w:val="single" w:sz="4" w:space="0" w:color="auto"/>
            </w:tcBorders>
          </w:tcPr>
          <w:p w14:paraId="104152B9" w14:textId="77777777" w:rsidR="000B4652" w:rsidRDefault="00F26AED">
            <w:pPr>
              <w:spacing w:after="160" w:line="240" w:lineRule="auto"/>
              <w:jc w:val="left"/>
              <w:rPr>
                <w:sz w:val="16"/>
                <w:szCs w:val="16"/>
                <w:lang w:val="en-US"/>
              </w:rPr>
            </w:pPr>
            <w:proofErr w:type="spellStart"/>
            <w:r>
              <w:rPr>
                <w:sz w:val="16"/>
                <w:szCs w:val="16"/>
              </w:rPr>
              <w:t>Pismarkina</w:t>
            </w:r>
            <w:proofErr w:type="spellEnd"/>
            <w:r>
              <w:rPr>
                <w:sz w:val="16"/>
                <w:szCs w:val="16"/>
              </w:rPr>
              <w:t>, 2014</w:t>
            </w:r>
          </w:p>
        </w:tc>
        <w:tc>
          <w:tcPr>
            <w:tcW w:w="1368" w:type="pct"/>
            <w:tcBorders>
              <w:top w:val="single" w:sz="4" w:space="0" w:color="auto"/>
              <w:left w:val="single" w:sz="4" w:space="0" w:color="auto"/>
              <w:bottom w:val="single" w:sz="4" w:space="0" w:color="auto"/>
              <w:right w:val="single" w:sz="4" w:space="0" w:color="auto"/>
            </w:tcBorders>
          </w:tcPr>
          <w:p w14:paraId="104152BA" w14:textId="77777777" w:rsidR="000B4652" w:rsidRDefault="00F26AED">
            <w:pPr>
              <w:pStyle w:val="TableTextLeft"/>
              <w:rPr>
                <w:rFonts w:ascii="Verdana" w:hAnsi="Verdana"/>
                <w:sz w:val="16"/>
                <w:szCs w:val="16"/>
              </w:rPr>
            </w:pPr>
            <w:r>
              <w:rPr>
                <w:rFonts w:ascii="Verdana" w:hAnsi="Verdana"/>
                <w:sz w:val="16"/>
                <w:szCs w:val="16"/>
              </w:rPr>
              <w:t>Transport–Stowaway (4)</w:t>
            </w:r>
          </w:p>
        </w:tc>
      </w:tr>
    </w:tbl>
    <w:p w14:paraId="104152BC" w14:textId="77777777" w:rsidR="000B4652" w:rsidRDefault="000B4652">
      <w:pPr>
        <w:rPr>
          <w:lang w:val="ru-RU"/>
        </w:rPr>
      </w:pPr>
    </w:p>
    <w:p w14:paraId="104152BD" w14:textId="77777777" w:rsidR="000B4652" w:rsidRDefault="00F26AED">
      <w:pPr>
        <w:rPr>
          <w:lang w:val="en-US"/>
        </w:rPr>
      </w:pPr>
      <w:r>
        <w:rPr>
          <w:lang w:val="en-US"/>
        </w:rPr>
        <w:t>A retrospective assessment has been showing a distinct increase in the number of alien species on the territory of the for the Yamal-Gydan sector of the Arctic since 1990 (Figure</w:t>
      </w:r>
      <w:r>
        <w:t xml:space="preserve"> 3.32.1</w:t>
      </w:r>
      <w:r>
        <w:rPr>
          <w:lang w:val="en-US"/>
        </w:rPr>
        <w:t>). It strongly corresponds to the exponential dependence (p&lt;0.05). We associate this with the development of gas fields and related infrastructure. Evidence of the complete absence or low number of alien species can be found in detailed floristic works on the territory until the 1990s (Tvorogov,1988</w:t>
      </w:r>
      <w:r>
        <w:rPr>
          <w:rStyle w:val="FootnoteReference"/>
        </w:rPr>
        <w:footnoteReference w:id="102"/>
      </w:r>
      <w:r>
        <w:rPr>
          <w:lang w:val="en-US"/>
        </w:rPr>
        <w:t xml:space="preserve">; </w:t>
      </w:r>
      <w:proofErr w:type="spellStart"/>
      <w:r>
        <w:rPr>
          <w:lang w:val="en-US"/>
        </w:rPr>
        <w:t>Rebristaya</w:t>
      </w:r>
      <w:proofErr w:type="spellEnd"/>
      <w:r>
        <w:rPr>
          <w:lang w:val="en-US"/>
        </w:rPr>
        <w:t xml:space="preserve">, 2013). The ecological engineering monitoring data by Institute of Ecological Design and Surveys testify to the current actively processes of non-native plant introduction: </w:t>
      </w:r>
      <w:proofErr w:type="gramStart"/>
      <w:r>
        <w:rPr>
          <w:lang w:val="en-US"/>
        </w:rPr>
        <w:t>in the area of</w:t>
      </w:r>
      <w:proofErr w:type="gramEnd"/>
      <w:r>
        <w:rPr>
          <w:lang w:val="en-US"/>
        </w:rPr>
        <w:t xml:space="preserve"> the </w:t>
      </w:r>
      <w:proofErr w:type="spellStart"/>
      <w:r>
        <w:rPr>
          <w:lang w:val="en-US"/>
        </w:rPr>
        <w:t>Salmanovsky</w:t>
      </w:r>
      <w:proofErr w:type="spellEnd"/>
      <w:r>
        <w:rPr>
          <w:lang w:val="en-US"/>
        </w:rPr>
        <w:t xml:space="preserve"> (</w:t>
      </w:r>
      <w:proofErr w:type="spellStart"/>
      <w:r>
        <w:rPr>
          <w:lang w:val="en-US"/>
        </w:rPr>
        <w:t>Utrenny</w:t>
      </w:r>
      <w:proofErr w:type="spellEnd"/>
      <w:r>
        <w:rPr>
          <w:lang w:val="en-US"/>
        </w:rPr>
        <w:t xml:space="preserve">) license area, there were no adventitious species in 2018, but already in 2020, 12 aliens were </w:t>
      </w:r>
      <w:commentRangeStart w:id="92"/>
      <w:r>
        <w:rPr>
          <w:lang w:val="en-US"/>
        </w:rPr>
        <w:t>identified</w:t>
      </w:r>
      <w:commentRangeEnd w:id="92"/>
      <w:r w:rsidR="003516FF">
        <w:rPr>
          <w:rStyle w:val="CommentReference"/>
        </w:rPr>
        <w:commentReference w:id="92"/>
      </w:r>
      <w:r>
        <w:rPr>
          <w:lang w:val="en-US"/>
        </w:rPr>
        <w:t>.</w:t>
      </w:r>
    </w:p>
    <w:p w14:paraId="104152BE" w14:textId="77777777" w:rsidR="000B4652" w:rsidRDefault="00F26AED">
      <w:pPr>
        <w:jc w:val="center"/>
        <w:rPr>
          <w:lang w:val="en-US"/>
        </w:rPr>
      </w:pPr>
      <w:r>
        <w:rPr>
          <w:noProof/>
          <w:lang w:val="ru-RU" w:eastAsia="ru-RU"/>
        </w:rPr>
        <w:drawing>
          <wp:inline distT="0" distB="0" distL="0" distR="0" wp14:anchorId="1041538B" wp14:editId="1041538C">
            <wp:extent cx="4413250" cy="2095500"/>
            <wp:effectExtent l="0" t="0" r="0" b="0"/>
            <wp:docPr id="49"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04152BF" w14:textId="77777777" w:rsidR="000B4652" w:rsidRDefault="00F26AED">
      <w:pPr>
        <w:pStyle w:val="Caption"/>
        <w:rPr>
          <w:lang w:val="en-US"/>
        </w:rPr>
      </w:pPr>
      <w:r>
        <w:t>Figure 3.2.1</w:t>
      </w:r>
      <w:r>
        <w:rPr>
          <w:lang w:val="en-US"/>
        </w:rPr>
        <w:t xml:space="preserve">: </w:t>
      </w:r>
      <w:r>
        <w:t>Numbers</w:t>
      </w:r>
      <w:r>
        <w:rPr>
          <w:lang w:val="en-US"/>
        </w:rPr>
        <w:t xml:space="preserve"> </w:t>
      </w:r>
      <w:r>
        <w:t>of</w:t>
      </w:r>
      <w:r>
        <w:rPr>
          <w:lang w:val="en-US"/>
        </w:rPr>
        <w:t xml:space="preserve"> </w:t>
      </w:r>
      <w:r>
        <w:t>non</w:t>
      </w:r>
      <w:r>
        <w:rPr>
          <w:lang w:val="en-US"/>
        </w:rPr>
        <w:t>-</w:t>
      </w:r>
      <w:r>
        <w:t>native</w:t>
      </w:r>
      <w:r>
        <w:rPr>
          <w:lang w:val="en-US"/>
        </w:rPr>
        <w:t xml:space="preserve"> </w:t>
      </w:r>
      <w:r>
        <w:t>species</w:t>
      </w:r>
      <w:r>
        <w:rPr>
          <w:lang w:val="en-US"/>
        </w:rPr>
        <w:t xml:space="preserve"> per periods 1990-2021 </w:t>
      </w:r>
      <w:r>
        <w:t>in</w:t>
      </w:r>
      <w:r>
        <w:rPr>
          <w:lang w:val="en-US"/>
        </w:rPr>
        <w:t xml:space="preserve"> </w:t>
      </w:r>
      <w:r>
        <w:t>the</w:t>
      </w:r>
      <w:r>
        <w:rPr>
          <w:lang w:val="en-US"/>
        </w:rPr>
        <w:t xml:space="preserve"> </w:t>
      </w:r>
      <w:r>
        <w:t>Yamal</w:t>
      </w:r>
      <w:r>
        <w:rPr>
          <w:lang w:val="en-US"/>
        </w:rPr>
        <w:t>-</w:t>
      </w:r>
      <w:r>
        <w:t>Gydan sector of the Arctic based on literature data and herbarium specimens. Prepared by Consultant</w:t>
      </w:r>
    </w:p>
    <w:p w14:paraId="104152C0" w14:textId="77777777" w:rsidR="000B4652" w:rsidRDefault="000B4652">
      <w:pPr>
        <w:rPr>
          <w:lang w:val="en-US"/>
        </w:rPr>
      </w:pPr>
    </w:p>
    <w:p w14:paraId="104152C1" w14:textId="77777777" w:rsidR="000B4652" w:rsidRDefault="00F26AED">
      <w:pPr>
        <w:rPr>
          <w:lang w:val="en-US"/>
        </w:rPr>
      </w:pPr>
      <w:r>
        <w:rPr>
          <w:lang w:val="en-US"/>
        </w:rPr>
        <w:t xml:space="preserve">Analysis of the </w:t>
      </w:r>
      <w:proofErr w:type="gramStart"/>
      <w:r>
        <w:rPr>
          <w:lang w:val="en-US"/>
        </w:rPr>
        <w:t>check-list</w:t>
      </w:r>
      <w:proofErr w:type="gramEnd"/>
      <w:r>
        <w:rPr>
          <w:lang w:val="en-US"/>
        </w:rPr>
        <w:t xml:space="preserve"> using data on the ecology of the species, information on specific locations and deliberate introduction during restoration works allowed to establish three pathways of the introduction (</w:t>
      </w:r>
      <w:r>
        <w:t>T</w:t>
      </w:r>
      <w:r>
        <w:rPr>
          <w:lang w:val="en-US"/>
        </w:rPr>
        <w:t>able</w:t>
      </w:r>
      <w:r>
        <w:t xml:space="preserve"> 3.2.1</w:t>
      </w:r>
      <w:r>
        <w:rPr>
          <w:lang w:val="en-US"/>
        </w:rPr>
        <w:t>). They correspond to our assumptions during the analysis of the current situation. At present, the largest number of species on the territory of the Yamal-Gydan sector of the Arctic are listed as contaminants of the seed material of grass mixtures and imported soil by weed species for restoration and compose 57%. 13% of the species were originally introduced as the basis of seed material for restoration, but they spread beyond these areas</w:t>
      </w:r>
      <w:r>
        <w:t xml:space="preserve"> (Figure 3.2.2)</w:t>
      </w:r>
      <w:r>
        <w:rPr>
          <w:lang w:val="en-US"/>
        </w:rPr>
        <w:t>.</w:t>
      </w:r>
    </w:p>
    <w:p w14:paraId="104152C2" w14:textId="77777777" w:rsidR="000B4652" w:rsidRDefault="00F26AED">
      <w:pPr>
        <w:rPr>
          <w:lang w:val="ru-RU"/>
        </w:rPr>
      </w:pPr>
      <w:r>
        <w:rPr>
          <w:noProof/>
          <w:lang w:val="ru-RU" w:eastAsia="ru-RU"/>
        </w:rPr>
        <w:drawing>
          <wp:inline distT="0" distB="0" distL="0" distR="0" wp14:anchorId="1041538D" wp14:editId="1041538E">
            <wp:extent cx="3714750" cy="1644650"/>
            <wp:effectExtent l="0" t="0" r="0" b="0"/>
            <wp:docPr id="679"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04152C3" w14:textId="77777777" w:rsidR="000B4652" w:rsidRDefault="00F26AED">
      <w:pPr>
        <w:pStyle w:val="Caption"/>
        <w:rPr>
          <w:lang w:val="en-US"/>
        </w:rPr>
      </w:pPr>
      <w:r>
        <w:t>Figure 3.2.2</w:t>
      </w:r>
      <w:r>
        <w:rPr>
          <w:lang w:val="en-US"/>
        </w:rPr>
        <w:t xml:space="preserve">: Percentage of different introduction pathways of non-native species </w:t>
      </w:r>
      <w:r>
        <w:t>in</w:t>
      </w:r>
      <w:r>
        <w:rPr>
          <w:lang w:val="en-US"/>
        </w:rPr>
        <w:t xml:space="preserve"> </w:t>
      </w:r>
      <w:r>
        <w:t>the</w:t>
      </w:r>
      <w:r>
        <w:rPr>
          <w:lang w:val="en-US"/>
        </w:rPr>
        <w:t xml:space="preserve"> </w:t>
      </w:r>
      <w:r>
        <w:t>Yamal</w:t>
      </w:r>
      <w:r>
        <w:rPr>
          <w:lang w:val="en-US"/>
        </w:rPr>
        <w:t>-</w:t>
      </w:r>
      <w:r>
        <w:t>Gydan sector of the Arctic. Prepared by Consultant</w:t>
      </w:r>
    </w:p>
    <w:p w14:paraId="104152C4" w14:textId="77777777" w:rsidR="000B4652" w:rsidRDefault="000B4652">
      <w:pPr>
        <w:rPr>
          <w:lang w:val="en-US"/>
        </w:rPr>
      </w:pPr>
    </w:p>
    <w:p w14:paraId="104152C5" w14:textId="77777777" w:rsidR="000B4652" w:rsidRDefault="000B4652">
      <w:pPr>
        <w:rPr>
          <w:lang w:val="en-US"/>
        </w:rPr>
      </w:pPr>
    </w:p>
    <w:p w14:paraId="104152C6" w14:textId="77777777" w:rsidR="000B4652" w:rsidRDefault="00F26AED">
      <w:pPr>
        <w:pStyle w:val="Heading3"/>
      </w:pPr>
      <w:bookmarkStart w:id="93" w:name="_Toc2012251088"/>
      <w:r>
        <w:lastRenderedPageBreak/>
        <w:t xml:space="preserve">The Most Expected Invasive </w:t>
      </w:r>
      <w:r>
        <w:rPr>
          <w:lang w:val="en-US"/>
        </w:rPr>
        <w:t>Plants</w:t>
      </w:r>
      <w:bookmarkEnd w:id="93"/>
    </w:p>
    <w:p w14:paraId="104152C7" w14:textId="77777777" w:rsidR="000B4652" w:rsidRDefault="00F26AED">
      <w:pPr>
        <w:rPr>
          <w:lang w:val="en-US"/>
        </w:rPr>
      </w:pPr>
      <w:r>
        <w:rPr>
          <w:lang w:val="en-US"/>
        </w:rPr>
        <w:t xml:space="preserve">The currently available information on the flora of the Yamal-Gydan sector of the Arctic is characterized by low completeness. Data on record locations, abundance, state of populations, flowering and fruiting of species are given in single publications. In this regard, we are not able to characterize the degree of naturalization of each species within this territory at the present time. We provide a </w:t>
      </w:r>
      <w:proofErr w:type="gramStart"/>
      <w:r>
        <w:rPr>
          <w:lang w:val="en-US"/>
        </w:rPr>
        <w:t>small essays</w:t>
      </w:r>
      <w:proofErr w:type="gramEnd"/>
      <w:r>
        <w:rPr>
          <w:lang w:val="en-US"/>
        </w:rPr>
        <w:t xml:space="preserve"> for six potentially invasive species and forecast of their distribution within </w:t>
      </w:r>
      <w:r>
        <w:t>the</w:t>
      </w:r>
      <w:r>
        <w:rPr>
          <w:lang w:val="en-US"/>
        </w:rPr>
        <w:t xml:space="preserve"> </w:t>
      </w:r>
      <w:r>
        <w:t>Yamal</w:t>
      </w:r>
      <w:r>
        <w:rPr>
          <w:lang w:val="en-US"/>
        </w:rPr>
        <w:t>-</w:t>
      </w:r>
      <w:r>
        <w:t>Gydan</w:t>
      </w:r>
      <w:r>
        <w:rPr>
          <w:lang w:val="en-US"/>
        </w:rPr>
        <w:t xml:space="preserve"> </w:t>
      </w:r>
      <w:r>
        <w:t>sector</w:t>
      </w:r>
      <w:r>
        <w:rPr>
          <w:lang w:val="en-US"/>
        </w:rPr>
        <w:t xml:space="preserve"> </w:t>
      </w:r>
      <w:r>
        <w:t>of</w:t>
      </w:r>
      <w:r>
        <w:rPr>
          <w:lang w:val="en-US"/>
        </w:rPr>
        <w:t xml:space="preserve"> </w:t>
      </w:r>
      <w:r>
        <w:t>the</w:t>
      </w:r>
      <w:r>
        <w:rPr>
          <w:lang w:val="en-US"/>
        </w:rPr>
        <w:t xml:space="preserve"> </w:t>
      </w:r>
      <w:r>
        <w:t>Arctic</w:t>
      </w:r>
      <w:r>
        <w:rPr>
          <w:lang w:val="en-US"/>
        </w:rPr>
        <w:t>:</w:t>
      </w:r>
    </w:p>
    <w:p w14:paraId="104152C8" w14:textId="77777777" w:rsidR="000B4652" w:rsidRDefault="00F26AED">
      <w:pPr>
        <w:jc w:val="center"/>
      </w:pPr>
      <w:r>
        <w:t>Wild chervil</w:t>
      </w:r>
      <w:r>
        <w:rPr>
          <w:i/>
        </w:rPr>
        <w:t xml:space="preserve"> </w:t>
      </w:r>
      <w:r>
        <w:t>(</w:t>
      </w:r>
      <w:r>
        <w:rPr>
          <w:i/>
        </w:rPr>
        <w:t xml:space="preserve">Anthriscus sylvestris </w:t>
      </w:r>
      <w:r>
        <w:t xml:space="preserve">(L.) </w:t>
      </w:r>
      <w:proofErr w:type="spellStart"/>
      <w:r>
        <w:t>Hoffm</w:t>
      </w:r>
      <w:proofErr w:type="spellEnd"/>
      <w:r>
        <w:t>. subsp.</w:t>
      </w:r>
      <w:r>
        <w:rPr>
          <w:i/>
        </w:rPr>
        <w:t xml:space="preserve"> sylvestris</w:t>
      </w:r>
      <w:r>
        <w:t>)</w:t>
      </w:r>
    </w:p>
    <w:p w14:paraId="104152C9" w14:textId="77777777" w:rsidR="000B4652" w:rsidRDefault="00F26AED">
      <w:pPr>
        <w:rPr>
          <w:lang w:val="en-US"/>
        </w:rPr>
      </w:pPr>
      <w:r>
        <w:rPr>
          <w:u w:val="single"/>
          <w:lang w:val="en-US"/>
        </w:rPr>
        <w:t>Life form</w:t>
      </w:r>
      <w:r>
        <w:rPr>
          <w:lang w:val="en-US"/>
        </w:rPr>
        <w:t>: herbaceous short-lived perennial plant with root sprouts.</w:t>
      </w:r>
    </w:p>
    <w:p w14:paraId="104152CA" w14:textId="77777777" w:rsidR="000B4652" w:rsidRDefault="00F26AED">
      <w:pPr>
        <w:rPr>
          <w:lang w:val="en-US"/>
        </w:rPr>
      </w:pPr>
      <w:r>
        <w:rPr>
          <w:u w:val="single"/>
          <w:lang w:val="en-US"/>
        </w:rPr>
        <w:t>Native distribution</w:t>
      </w:r>
      <w:r>
        <w:rPr>
          <w:lang w:val="en-US"/>
        </w:rPr>
        <w:t>: temperate zone of Europe, western Asia, northern Africa and Far East.</w:t>
      </w:r>
    </w:p>
    <w:p w14:paraId="104152CB" w14:textId="77777777" w:rsidR="000B4652" w:rsidRDefault="00F26AED">
      <w:pPr>
        <w:rPr>
          <w:lang w:val="en-US"/>
        </w:rPr>
      </w:pPr>
      <w:r>
        <w:rPr>
          <w:u w:val="single"/>
          <w:lang w:val="en-US"/>
        </w:rPr>
        <w:t>Secondary distribution in the Arctic</w:t>
      </w:r>
      <w:r>
        <w:rPr>
          <w:lang w:val="en-US"/>
        </w:rPr>
        <w:t>: Western Greenland, North Iceland, Svalbard, Kanin-Pechora, Taimyr-Severnaya Zemlya.</w:t>
      </w:r>
    </w:p>
    <w:p w14:paraId="104152CC" w14:textId="77777777" w:rsidR="000B4652" w:rsidRDefault="00F26AED">
      <w:pPr>
        <w:rPr>
          <w:lang w:val="en-US"/>
        </w:rPr>
      </w:pPr>
      <w:r>
        <w:rPr>
          <w:u w:val="single"/>
          <w:lang w:val="en-US"/>
        </w:rPr>
        <w:t>Secondary distribution in the Yamal-Gydan sector</w:t>
      </w:r>
      <w:r>
        <w:rPr>
          <w:lang w:val="en-US"/>
        </w:rPr>
        <w:t xml:space="preserve">: No data. </w:t>
      </w:r>
    </w:p>
    <w:p w14:paraId="104152CD" w14:textId="77777777" w:rsidR="000B4652" w:rsidRDefault="00F26AED">
      <w:pPr>
        <w:rPr>
          <w:lang w:val="en-US"/>
        </w:rPr>
      </w:pPr>
      <w:r>
        <w:rPr>
          <w:u w:val="single"/>
          <w:lang w:val="en-US"/>
        </w:rPr>
        <w:t>Pathway of introduction</w:t>
      </w:r>
      <w:r>
        <w:rPr>
          <w:lang w:val="en-US"/>
        </w:rPr>
        <w:t>: No data.</w:t>
      </w:r>
    </w:p>
    <w:p w14:paraId="104152CE" w14:textId="77777777" w:rsidR="000B4652" w:rsidRDefault="00F26AED">
      <w:pPr>
        <w:rPr>
          <w:lang w:val="en-US"/>
        </w:rPr>
      </w:pPr>
      <w:r>
        <w:rPr>
          <w:u w:val="single"/>
          <w:lang w:val="en-US"/>
        </w:rPr>
        <w:t>Invasion status</w:t>
      </w:r>
      <w:r>
        <w:rPr>
          <w:lang w:val="en-US"/>
        </w:rPr>
        <w:t>: No data.</w:t>
      </w:r>
    </w:p>
    <w:p w14:paraId="104152CF" w14:textId="77777777" w:rsidR="000B4652" w:rsidRDefault="00F26AED">
      <w:pPr>
        <w:rPr>
          <w:lang w:val="en-US"/>
        </w:rPr>
      </w:pPr>
      <w:r>
        <w:rPr>
          <w:u w:val="single"/>
          <w:lang w:val="en-US"/>
        </w:rPr>
        <w:t>Forecast of the invasive process</w:t>
      </w:r>
      <w:r>
        <w:rPr>
          <w:lang w:val="en-US"/>
        </w:rPr>
        <w:t xml:space="preserve">: The presence of </w:t>
      </w:r>
      <w:r>
        <w:rPr>
          <w:i/>
          <w:lang w:val="en-US"/>
        </w:rPr>
        <w:t>Anthriscus sylvestris</w:t>
      </w:r>
      <w:r>
        <w:rPr>
          <w:lang w:val="en-US"/>
        </w:rPr>
        <w:t xml:space="preserve"> in the territory of the Yamal-Gydan sector is very likely, since this species is massively dispersed in various territories of the northern regions (</w:t>
      </w:r>
      <w:proofErr w:type="spellStart"/>
      <w:r>
        <w:rPr>
          <w:lang w:val="en-US"/>
        </w:rPr>
        <w:t>Dorogostaiskaya</w:t>
      </w:r>
      <w:proofErr w:type="spellEnd"/>
      <w:r>
        <w:rPr>
          <w:lang w:val="en-US"/>
        </w:rPr>
        <w:t xml:space="preserve">, 1972). It primarily occupies disturbed habitats within the territories of existing and abandoned settlements, from which it invades to natural meadows along rivers and marine coastal communities. </w:t>
      </w:r>
      <w:r>
        <w:rPr>
          <w:i/>
          <w:lang w:val="en-US"/>
        </w:rPr>
        <w:t xml:space="preserve">Anthriscus sylvestris </w:t>
      </w:r>
      <w:r>
        <w:rPr>
          <w:lang w:val="en-US"/>
        </w:rPr>
        <w:t xml:space="preserve">can exist for a long time in the Arctic, </w:t>
      </w:r>
      <w:proofErr w:type="gramStart"/>
      <w:r>
        <w:rPr>
          <w:lang w:val="en-US"/>
        </w:rPr>
        <w:t>e.g.</w:t>
      </w:r>
      <w:proofErr w:type="gramEnd"/>
      <w:r>
        <w:rPr>
          <w:lang w:val="en-US"/>
        </w:rPr>
        <w:t xml:space="preserve"> it has been recorded in Svalbard more than 30 years, where it is potentially invasive as it has produced mature fruits (</w:t>
      </w:r>
      <w:proofErr w:type="spellStart"/>
      <w:r>
        <w:t>Alsos</w:t>
      </w:r>
      <w:proofErr w:type="spellEnd"/>
      <w:r>
        <w:t xml:space="preserve"> et al., 2015</w:t>
      </w:r>
      <w:r>
        <w:rPr>
          <w:lang w:val="en-US"/>
        </w:rPr>
        <w:t>)</w:t>
      </w:r>
      <w:r>
        <w:rPr>
          <w:rStyle w:val="FootnoteReference"/>
        </w:rPr>
        <w:footnoteReference w:id="103"/>
      </w:r>
      <w:r>
        <w:rPr>
          <w:lang w:val="en-US"/>
        </w:rPr>
        <w:t>. In Iceland, this species has the status of an invasive species (</w:t>
      </w:r>
      <w:r>
        <w:t>Wasowicz,2013</w:t>
      </w:r>
      <w:r>
        <w:rPr>
          <w:rStyle w:val="FootnoteReference"/>
        </w:rPr>
        <w:footnoteReference w:id="104"/>
      </w:r>
      <w:r>
        <w:rPr>
          <w:lang w:val="en-US"/>
        </w:rPr>
        <w:t>).</w:t>
      </w:r>
    </w:p>
    <w:p w14:paraId="104152D0" w14:textId="77777777" w:rsidR="000B4652" w:rsidRDefault="00F26AED">
      <w:pPr>
        <w:rPr>
          <w:lang w:val="en-US"/>
        </w:rPr>
      </w:pPr>
      <w:r>
        <w:rPr>
          <w:lang w:val="en-US"/>
        </w:rPr>
        <w:t xml:space="preserve">In the YNAO, the species occurs naturally within the taiga </w:t>
      </w:r>
      <w:proofErr w:type="gramStart"/>
      <w:r>
        <w:rPr>
          <w:lang w:val="en-US"/>
        </w:rPr>
        <w:t>zone ,</w:t>
      </w:r>
      <w:proofErr w:type="gramEnd"/>
      <w:r>
        <w:rPr>
          <w:lang w:val="en-US"/>
        </w:rPr>
        <w:t xml:space="preserve"> where it is represented by the subspecies </w:t>
      </w:r>
      <w:r>
        <w:rPr>
          <w:i/>
        </w:rPr>
        <w:t>Anthriscus</w:t>
      </w:r>
      <w:r>
        <w:rPr>
          <w:i/>
          <w:lang w:val="en-US"/>
        </w:rPr>
        <w:t xml:space="preserve"> </w:t>
      </w:r>
      <w:r>
        <w:rPr>
          <w:i/>
        </w:rPr>
        <w:t>sylvestris</w:t>
      </w:r>
      <w:r>
        <w:rPr>
          <w:i/>
          <w:lang w:val="en-US"/>
        </w:rPr>
        <w:t xml:space="preserve"> </w:t>
      </w:r>
      <w:r>
        <w:rPr>
          <w:lang w:val="en-US"/>
        </w:rPr>
        <w:t xml:space="preserve">subsp. </w:t>
      </w:r>
      <w:proofErr w:type="spellStart"/>
      <w:r>
        <w:rPr>
          <w:i/>
          <w:lang w:val="en-US"/>
        </w:rPr>
        <w:t>aemula</w:t>
      </w:r>
      <w:proofErr w:type="spellEnd"/>
      <w:r>
        <w:rPr>
          <w:i/>
          <w:lang w:val="en-US"/>
        </w:rPr>
        <w:t xml:space="preserve"> </w:t>
      </w:r>
      <w:r>
        <w:rPr>
          <w:lang w:val="en-US"/>
        </w:rPr>
        <w:t>(</w:t>
      </w:r>
      <w:proofErr w:type="spellStart"/>
      <w:r>
        <w:rPr>
          <w:lang w:val="en-US"/>
        </w:rPr>
        <w:t>Woronow</w:t>
      </w:r>
      <w:proofErr w:type="spellEnd"/>
      <w:r>
        <w:rPr>
          <w:lang w:val="en-US"/>
        </w:rPr>
        <w:t xml:space="preserve">) </w:t>
      </w:r>
      <w:proofErr w:type="spellStart"/>
      <w:r>
        <w:rPr>
          <w:lang w:val="en-US"/>
        </w:rPr>
        <w:t>Soó</w:t>
      </w:r>
      <w:proofErr w:type="spellEnd"/>
      <w:r>
        <w:rPr>
          <w:lang w:val="en-US"/>
        </w:rPr>
        <w:t>. The type subspecies should occur only in disturbed habitats.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2D3" w14:textId="77777777">
        <w:trPr>
          <w:trHeight w:val="3118"/>
        </w:trPr>
        <w:tc>
          <w:tcPr>
            <w:tcW w:w="4503" w:type="dxa"/>
          </w:tcPr>
          <w:p w14:paraId="104152D1" w14:textId="77777777" w:rsidR="000B4652" w:rsidRDefault="00F26AED">
            <w:pPr>
              <w:rPr>
                <w:sz w:val="22"/>
              </w:rPr>
            </w:pPr>
            <w:r>
              <w:rPr>
                <w:noProof/>
                <w:sz w:val="22"/>
                <w:lang w:val="ru-RU" w:eastAsia="ru-RU"/>
              </w:rPr>
              <w:drawing>
                <wp:inline distT="0" distB="0" distL="0" distR="0" wp14:anchorId="1041538F" wp14:editId="10415390">
                  <wp:extent cx="2877820" cy="2159635"/>
                  <wp:effectExtent l="0" t="0" r="17780" b="12065"/>
                  <wp:docPr id="62" name="Рисунок 2" descr="C:\Users\Mikhail Kozhin\AppData\Local\Microsoft\Windows\Temporary Internet Files\Content.Word\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 descr="C:\Users\Mikhail Kozhin\AppData\Local\Microsoft\Windows\Temporary Internet Files\Content.Word\IMG_1065.jpg"/>
                          <pic:cNvPicPr>
                            <a:picLocks noChangeAspect="1" noChangeArrowheads="1"/>
                          </pic:cNvPicPr>
                        </pic:nvPicPr>
                        <pic:blipFill>
                          <a:blip r:embed="rId91" cstate="print"/>
                          <a:srcRect/>
                          <a:stretch>
                            <a:fillRect/>
                          </a:stretch>
                        </pic:blipFill>
                        <pic:spPr>
                          <a:xfrm>
                            <a:off x="0" y="0"/>
                            <a:ext cx="2878186" cy="2160000"/>
                          </a:xfrm>
                          <a:prstGeom prst="rect">
                            <a:avLst/>
                          </a:prstGeom>
                          <a:noFill/>
                          <a:ln w="9525">
                            <a:noFill/>
                            <a:miter lim="800000"/>
                            <a:headEnd/>
                            <a:tailEnd/>
                          </a:ln>
                        </pic:spPr>
                      </pic:pic>
                    </a:graphicData>
                  </a:graphic>
                </wp:inline>
              </w:drawing>
            </w:r>
          </w:p>
        </w:tc>
        <w:tc>
          <w:tcPr>
            <w:tcW w:w="5350" w:type="dxa"/>
          </w:tcPr>
          <w:p w14:paraId="104152D2" w14:textId="77777777" w:rsidR="000B4652" w:rsidRDefault="00F26AED">
            <w:pPr>
              <w:rPr>
                <w:sz w:val="22"/>
              </w:rPr>
            </w:pPr>
            <w:r>
              <w:rPr>
                <w:noProof/>
                <w:sz w:val="22"/>
                <w:lang w:val="ru-RU" w:eastAsia="ru-RU"/>
              </w:rPr>
              <w:drawing>
                <wp:inline distT="0" distB="0" distL="0" distR="0" wp14:anchorId="10415391" wp14:editId="10415392">
                  <wp:extent cx="3298190" cy="2159635"/>
                  <wp:effectExtent l="0" t="0" r="16510" b="12065"/>
                  <wp:docPr id="63" name="Рисунок 5" descr="C:\Users\Mikhail Kozhin\AppData\Local\Microsoft\Windows\Temporary Internet Files\Content.Word\Anthriscus sylvestr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 descr="C:\Users\Mikhail Kozhin\AppData\Local\Microsoft\Windows\Temporary Internet Files\Content.Word\Anthriscus sylvestris_ill.tif"/>
                          <pic:cNvPicPr>
                            <a:picLocks noChangeAspect="1" noChangeArrowheads="1"/>
                          </pic:cNvPicPr>
                        </pic:nvPicPr>
                        <pic:blipFill>
                          <a:blip r:embed="rId92" cstate="print"/>
                          <a:srcRect/>
                          <a:stretch>
                            <a:fillRect/>
                          </a:stretch>
                        </pic:blipFill>
                        <pic:spPr>
                          <a:xfrm>
                            <a:off x="0" y="0"/>
                            <a:ext cx="3298605" cy="2160000"/>
                          </a:xfrm>
                          <a:prstGeom prst="rect">
                            <a:avLst/>
                          </a:prstGeom>
                          <a:noFill/>
                          <a:ln w="9525">
                            <a:noFill/>
                            <a:miter lim="800000"/>
                            <a:headEnd/>
                            <a:tailEnd/>
                          </a:ln>
                        </pic:spPr>
                      </pic:pic>
                    </a:graphicData>
                  </a:graphic>
                </wp:inline>
              </w:drawing>
            </w:r>
          </w:p>
        </w:tc>
      </w:tr>
    </w:tbl>
    <w:p w14:paraId="104152D4" w14:textId="77777777" w:rsidR="000B4652" w:rsidRDefault="00F26AED">
      <w:pPr>
        <w:pStyle w:val="Caption"/>
      </w:pPr>
      <w:r>
        <w:t xml:space="preserve">Figure 3.2.3: General view </w:t>
      </w:r>
      <w:r>
        <w:rPr>
          <w:lang w:val="en-US"/>
        </w:rPr>
        <w:t xml:space="preserve">(photo by M. </w:t>
      </w:r>
      <w:proofErr w:type="spellStart"/>
      <w:r>
        <w:rPr>
          <w:lang w:val="en-US"/>
        </w:rPr>
        <w:t>Kozhin</w:t>
      </w:r>
      <w:proofErr w:type="spellEnd"/>
      <w:r>
        <w:rPr>
          <w:lang w:val="en-US"/>
        </w:rPr>
        <w:t>)</w:t>
      </w:r>
      <w:r>
        <w:t xml:space="preserve"> and habitat suitability model of </w:t>
      </w:r>
      <w:r>
        <w:rPr>
          <w:i/>
        </w:rPr>
        <w:t>Anthriscus sylvestris</w:t>
      </w:r>
      <w:r>
        <w:t xml:space="preserve"> (L.) </w:t>
      </w:r>
      <w:proofErr w:type="spellStart"/>
      <w:r>
        <w:t>Hoffm</w:t>
      </w:r>
      <w:proofErr w:type="spellEnd"/>
      <w:r>
        <w:t xml:space="preserve">. subsp. </w:t>
      </w:r>
      <w:r>
        <w:rPr>
          <w:i/>
        </w:rPr>
        <w:t>sylvestris</w:t>
      </w:r>
      <w:r>
        <w:rPr>
          <w:i/>
          <w:lang w:val="en-US"/>
        </w:rPr>
        <w:t xml:space="preserve"> </w:t>
      </w:r>
      <w:r>
        <w:rPr>
          <w:iCs/>
        </w:rPr>
        <w:t>(p</w:t>
      </w:r>
      <w:r>
        <w:t xml:space="preserve">repared by </w:t>
      </w:r>
      <w:proofErr w:type="gramStart"/>
      <w:r>
        <w:t>Consultant</w:t>
      </w:r>
      <w:proofErr w:type="gramEnd"/>
      <w:r>
        <w:t>)</w:t>
      </w:r>
    </w:p>
    <w:p w14:paraId="104152D5" w14:textId="77777777" w:rsidR="000B4652" w:rsidRDefault="000B4652">
      <w:pPr>
        <w:jc w:val="center"/>
        <w:rPr>
          <w:lang w:val="en-US"/>
        </w:rPr>
      </w:pPr>
    </w:p>
    <w:p w14:paraId="104152D6" w14:textId="77777777" w:rsidR="000B4652" w:rsidRDefault="00F26AED">
      <w:pPr>
        <w:jc w:val="center"/>
      </w:pPr>
      <w:r>
        <w:t>Smooth brome (</w:t>
      </w:r>
      <w:r>
        <w:rPr>
          <w:i/>
        </w:rPr>
        <w:t xml:space="preserve">Bromus </w:t>
      </w:r>
      <w:proofErr w:type="spellStart"/>
      <w:r>
        <w:rPr>
          <w:i/>
        </w:rPr>
        <w:t>inermis</w:t>
      </w:r>
      <w:proofErr w:type="spellEnd"/>
      <w:r>
        <w:t xml:space="preserve"> </w:t>
      </w:r>
      <w:proofErr w:type="spellStart"/>
      <w:r>
        <w:t>Leyss</w:t>
      </w:r>
      <w:proofErr w:type="spellEnd"/>
      <w:r>
        <w:t>.)</w:t>
      </w:r>
    </w:p>
    <w:p w14:paraId="104152D7" w14:textId="77777777" w:rsidR="000B4652" w:rsidRDefault="00F26AED">
      <w:pPr>
        <w:rPr>
          <w:lang w:val="en-US"/>
        </w:rPr>
      </w:pPr>
      <w:r>
        <w:rPr>
          <w:u w:val="single"/>
          <w:lang w:val="en-US"/>
        </w:rPr>
        <w:t>Life form</w:t>
      </w:r>
      <w:r>
        <w:rPr>
          <w:lang w:val="en-US"/>
        </w:rPr>
        <w:t>: herbaceous perennial plant with creeping rhizomes.</w:t>
      </w:r>
    </w:p>
    <w:p w14:paraId="104152D8" w14:textId="77777777" w:rsidR="000B4652" w:rsidRDefault="00F26AED">
      <w:pPr>
        <w:rPr>
          <w:lang w:val="en-US"/>
        </w:rPr>
      </w:pPr>
      <w:r>
        <w:rPr>
          <w:u w:val="single"/>
          <w:lang w:val="en-US"/>
        </w:rPr>
        <w:t>Native distribution</w:t>
      </w:r>
      <w:r>
        <w:rPr>
          <w:lang w:val="en-US"/>
        </w:rPr>
        <w:t>: temperate zone of Europe and Asia Caucasus, Middle Asia, Mongolia.</w:t>
      </w:r>
    </w:p>
    <w:p w14:paraId="104152D9" w14:textId="77777777" w:rsidR="000B4652" w:rsidRDefault="00F26AED">
      <w:pPr>
        <w:rPr>
          <w:lang w:val="en-US"/>
        </w:rPr>
      </w:pPr>
      <w:r>
        <w:rPr>
          <w:u w:val="single"/>
          <w:lang w:val="en-US"/>
        </w:rPr>
        <w:lastRenderedPageBreak/>
        <w:t>Secondary distribution in the Arctic</w:t>
      </w:r>
      <w:r>
        <w:rPr>
          <w:lang w:val="en-US"/>
        </w:rPr>
        <w:t>: South and East Chukotka, North and West Alaska, Western Greenland, North Iceland, North Fennoscandia, Yamal-Gydan, Taimyr-Severnaya Zemlya.</w:t>
      </w:r>
    </w:p>
    <w:p w14:paraId="104152DA" w14:textId="77777777" w:rsidR="000B4652" w:rsidRDefault="00F26AED">
      <w:pPr>
        <w:rPr>
          <w:lang w:val="en-US"/>
        </w:rPr>
      </w:pPr>
      <w:r>
        <w:rPr>
          <w:u w:val="single"/>
          <w:lang w:val="en-US"/>
        </w:rPr>
        <w:t>Secondary distribution in the Yamal-Gydan sector</w:t>
      </w:r>
      <w:r>
        <w:rPr>
          <w:lang w:val="en-US"/>
        </w:rPr>
        <w:t xml:space="preserve">: roads embankments in the vicinity of Bovanenkovo Settlement, </w:t>
      </w:r>
      <w:proofErr w:type="spellStart"/>
      <w:r>
        <w:rPr>
          <w:lang w:val="en-US"/>
        </w:rPr>
        <w:t>Yamburg</w:t>
      </w:r>
      <w:proofErr w:type="spellEnd"/>
      <w:r>
        <w:rPr>
          <w:lang w:val="en-US"/>
        </w:rPr>
        <w:t xml:space="preserve"> Settlement.</w:t>
      </w:r>
    </w:p>
    <w:p w14:paraId="104152DB" w14:textId="77777777" w:rsidR="000B4652" w:rsidRDefault="00F26AED">
      <w:pPr>
        <w:rPr>
          <w:lang w:val="en-US"/>
        </w:rPr>
      </w:pPr>
      <w:r>
        <w:rPr>
          <w:u w:val="single"/>
          <w:lang w:val="en-US"/>
        </w:rPr>
        <w:t>Pathway of introduction</w:t>
      </w:r>
      <w:r>
        <w:rPr>
          <w:lang w:val="en-US"/>
        </w:rPr>
        <w:t xml:space="preserve">: </w:t>
      </w:r>
      <w:r w:rsidRPr="008C15EF">
        <w:rPr>
          <w:highlight w:val="yellow"/>
          <w:rPrChange w:id="94" w:author="Jo Treweek" w:date="2022-03-07T10:33:00Z">
            <w:rPr/>
          </w:rPrChange>
        </w:rPr>
        <w:t xml:space="preserve">Release in nature. It was used earlier and is used now for restoration. It is one of the </w:t>
      </w:r>
      <w:proofErr w:type="gramStart"/>
      <w:r w:rsidRPr="008C15EF">
        <w:rPr>
          <w:highlight w:val="yellow"/>
          <w:rPrChange w:id="95" w:author="Jo Treweek" w:date="2022-03-07T10:33:00Z">
            <w:rPr/>
          </w:rPrChange>
        </w:rPr>
        <w:t>most commonly used</w:t>
      </w:r>
      <w:proofErr w:type="gramEnd"/>
      <w:r w:rsidRPr="008C15EF">
        <w:rPr>
          <w:highlight w:val="yellow"/>
          <w:rPrChange w:id="96" w:author="Jo Treweek" w:date="2022-03-07T10:33:00Z">
            <w:rPr/>
          </w:rPrChange>
        </w:rPr>
        <w:t xml:space="preserve"> components of grass </w:t>
      </w:r>
      <w:commentRangeStart w:id="97"/>
      <w:r w:rsidRPr="008C15EF">
        <w:rPr>
          <w:highlight w:val="yellow"/>
          <w:rPrChange w:id="98" w:author="Jo Treweek" w:date="2022-03-07T10:33:00Z">
            <w:rPr/>
          </w:rPrChange>
        </w:rPr>
        <w:t>mixtures</w:t>
      </w:r>
      <w:commentRangeEnd w:id="97"/>
      <w:r w:rsidR="008C15EF">
        <w:rPr>
          <w:rStyle w:val="CommentReference"/>
        </w:rPr>
        <w:commentReference w:id="97"/>
      </w:r>
      <w:r w:rsidRPr="008C15EF">
        <w:rPr>
          <w:highlight w:val="yellow"/>
          <w:rPrChange w:id="99" w:author="Jo Treweek" w:date="2022-03-07T10:33:00Z">
            <w:rPr/>
          </w:rPrChange>
        </w:rPr>
        <w:t>.</w:t>
      </w:r>
    </w:p>
    <w:p w14:paraId="104152DC" w14:textId="77777777" w:rsidR="000B4652" w:rsidRDefault="00F26AED">
      <w:pPr>
        <w:rPr>
          <w:lang w:val="en-US"/>
        </w:rPr>
      </w:pPr>
      <w:r>
        <w:rPr>
          <w:u w:val="single"/>
          <w:lang w:val="en-US"/>
        </w:rPr>
        <w:t>Invasion status</w:t>
      </w:r>
      <w:r>
        <w:rPr>
          <w:lang w:val="en-US"/>
        </w:rPr>
        <w:t>: naturalized (established) plants.</w:t>
      </w:r>
    </w:p>
    <w:p w14:paraId="104152DD" w14:textId="77777777" w:rsidR="000B4652" w:rsidRDefault="00F26AED">
      <w:pPr>
        <w:rPr>
          <w:lang w:val="en-US"/>
        </w:rPr>
      </w:pPr>
      <w:r>
        <w:rPr>
          <w:u w:val="single"/>
          <w:lang w:val="en-US"/>
        </w:rPr>
        <w:t>Forecast of the invasive process</w:t>
      </w:r>
      <w:r>
        <w:rPr>
          <w:lang w:val="en-US"/>
        </w:rPr>
        <w:t xml:space="preserve">: Potentially </w:t>
      </w:r>
      <w:r>
        <w:rPr>
          <w:i/>
        </w:rPr>
        <w:t xml:space="preserve">Bromus </w:t>
      </w:r>
      <w:proofErr w:type="spellStart"/>
      <w:r>
        <w:rPr>
          <w:i/>
        </w:rPr>
        <w:t>inermis</w:t>
      </w:r>
      <w:proofErr w:type="spellEnd"/>
      <w:r>
        <w:t xml:space="preserve"> is </w:t>
      </w:r>
      <w:r>
        <w:rPr>
          <w:lang w:val="en-US"/>
        </w:rPr>
        <w:t>one of the most dangerous invasive species. It has been tested many times in grass sowing in the Far North in Eurasia and America (</w:t>
      </w:r>
      <w:proofErr w:type="spellStart"/>
      <w:r>
        <w:rPr>
          <w:lang w:val="en-US"/>
        </w:rPr>
        <w:t>Dorogostaiskaya</w:t>
      </w:r>
      <w:proofErr w:type="spellEnd"/>
      <w:r>
        <w:rPr>
          <w:lang w:val="en-US"/>
        </w:rPr>
        <w:t xml:space="preserve">, 1972). </w:t>
      </w:r>
      <w:r>
        <w:rPr>
          <w:i/>
        </w:rPr>
        <w:t xml:space="preserve">Bromus </w:t>
      </w:r>
      <w:proofErr w:type="spellStart"/>
      <w:r>
        <w:rPr>
          <w:i/>
        </w:rPr>
        <w:t>inermis</w:t>
      </w:r>
      <w:proofErr w:type="spellEnd"/>
      <w:r>
        <w:t xml:space="preserve"> </w:t>
      </w:r>
      <w:r>
        <w:rPr>
          <w:lang w:val="en-US"/>
        </w:rPr>
        <w:t>is currently one of the most aggressive invasive species rapidly spreading in Alaska (</w:t>
      </w:r>
      <w:r>
        <w:t>Fink, Wilson, 2011)</w:t>
      </w:r>
      <w:r>
        <w:rPr>
          <w:rStyle w:val="FootnoteReference"/>
        </w:rPr>
        <w:footnoteReference w:id="105"/>
      </w:r>
      <w:r>
        <w:rPr>
          <w:lang w:val="en-US"/>
        </w:rPr>
        <w:t xml:space="preserve">. Negative impact of </w:t>
      </w:r>
      <w:r>
        <w:rPr>
          <w:i/>
          <w:lang w:val="en-US"/>
        </w:rPr>
        <w:t xml:space="preserve">Bromus </w:t>
      </w:r>
      <w:proofErr w:type="spellStart"/>
      <w:r>
        <w:rPr>
          <w:i/>
          <w:lang w:val="en-US"/>
        </w:rPr>
        <w:t>inermis</w:t>
      </w:r>
      <w:proofErr w:type="spellEnd"/>
      <w:r>
        <w:rPr>
          <w:i/>
          <w:lang w:val="en-US"/>
        </w:rPr>
        <w:t xml:space="preserve"> </w:t>
      </w:r>
      <w:r>
        <w:rPr>
          <w:lang w:val="en-US"/>
        </w:rPr>
        <w:t>invasion was caused by increased resource demand and decreased availability of light and water</w:t>
      </w:r>
      <w:r>
        <w:rPr>
          <w:rStyle w:val="FootnoteReference"/>
        </w:rPr>
        <w:footnoteReference w:id="106"/>
      </w:r>
      <w:r>
        <w:rPr>
          <w:lang w:val="en-US"/>
        </w:rPr>
        <w:t>. Accounted local spreading of the species in the Yamal-Gydan sector of the Arctic, we predict its active expansion in disturbed and natural meadow habitats. In the more southern area, mainland part of the YNAO, the species is relatively common (</w:t>
      </w:r>
      <w:proofErr w:type="spellStart"/>
      <w:r>
        <w:rPr>
          <w:lang w:val="en-US"/>
        </w:rPr>
        <w:t>Tolmachev</w:t>
      </w:r>
      <w:proofErr w:type="spellEnd"/>
      <w:r>
        <w:rPr>
          <w:lang w:val="fr-FR"/>
        </w:rPr>
        <w:t xml:space="preserve">, 1964; </w:t>
      </w:r>
      <w:proofErr w:type="spellStart"/>
      <w:r>
        <w:rPr>
          <w:lang w:val="fr-FR"/>
        </w:rPr>
        <w:t>Dorogostaiskaya</w:t>
      </w:r>
      <w:proofErr w:type="spellEnd"/>
      <w:r>
        <w:rPr>
          <w:lang w:val="fr-FR"/>
        </w:rPr>
        <w:t xml:space="preserve">, 1972; </w:t>
      </w:r>
      <w:proofErr w:type="spellStart"/>
      <w:r>
        <w:rPr>
          <w:lang w:val="fr-FR"/>
        </w:rPr>
        <w:t>Vilchek</w:t>
      </w:r>
      <w:proofErr w:type="spellEnd"/>
      <w:r>
        <w:rPr>
          <w:lang w:val="fr-FR"/>
        </w:rPr>
        <w:t xml:space="preserve">, </w:t>
      </w:r>
      <w:proofErr w:type="spellStart"/>
      <w:r>
        <w:rPr>
          <w:lang w:val="fr-FR"/>
        </w:rPr>
        <w:t>Kuznetsov</w:t>
      </w:r>
      <w:proofErr w:type="spellEnd"/>
      <w:r>
        <w:rPr>
          <w:lang w:val="fr-FR"/>
        </w:rPr>
        <w:t>, 1996</w:t>
      </w:r>
      <w:r>
        <w:rPr>
          <w:rStyle w:val="FootnoteReference"/>
        </w:rPr>
        <w:footnoteReference w:id="107"/>
      </w:r>
      <w:r>
        <w:rPr>
          <w:lang w:val="en-US"/>
        </w:rPr>
        <w:t xml:space="preserve">; </w:t>
      </w:r>
      <w:proofErr w:type="spellStart"/>
      <w:r>
        <w:rPr>
          <w:bCs/>
          <w:lang w:val="fr-FR"/>
        </w:rPr>
        <w:t>Knyazev</w:t>
      </w:r>
      <w:proofErr w:type="spellEnd"/>
      <w:r>
        <w:rPr>
          <w:bCs/>
          <w:lang w:val="fr-FR"/>
        </w:rPr>
        <w:t xml:space="preserve"> et al., 2006; </w:t>
      </w:r>
      <w:proofErr w:type="spellStart"/>
      <w:r>
        <w:rPr>
          <w:bCs/>
          <w:lang w:val="en-US"/>
        </w:rPr>
        <w:t>etc</w:t>
      </w:r>
      <w:proofErr w:type="spellEnd"/>
      <w:r>
        <w:rPr>
          <w:bCs/>
          <w:lang w:val="fr-FR"/>
        </w:rPr>
        <w:t>.</w:t>
      </w:r>
      <w:r>
        <w:rPr>
          <w:bCs/>
          <w:lang w:val="en-US"/>
        </w:rPr>
        <w:t>)</w:t>
      </w:r>
      <w:r>
        <w:rPr>
          <w:lang w:val="en-US"/>
        </w:rPr>
        <w:t xml:space="preserve"> and continues to settle, occupying more and more northern territories</w:t>
      </w:r>
      <w:r>
        <w:rPr>
          <w:rStyle w:val="FootnoteReference"/>
          <w:vertAlign w:val="baseline"/>
          <w:lang w:val="en-US"/>
        </w:rPr>
        <w:t xml:space="preserve"> (</w:t>
      </w:r>
      <w:proofErr w:type="spellStart"/>
      <w:r>
        <w:t>Pismarkina</w:t>
      </w:r>
      <w:proofErr w:type="spellEnd"/>
      <w:r>
        <w:rPr>
          <w:lang w:val="en-US"/>
        </w:rPr>
        <w:t xml:space="preserve">, </w:t>
      </w:r>
      <w:proofErr w:type="spellStart"/>
      <w:r>
        <w:t>Byalt</w:t>
      </w:r>
      <w:proofErr w:type="spellEnd"/>
      <w:r>
        <w:t>, 2016</w:t>
      </w:r>
      <w:r>
        <w:rPr>
          <w:rStyle w:val="FootnoteReference"/>
          <w:vertAlign w:val="baseline"/>
          <w:lang w:val="en-US"/>
        </w:rPr>
        <w:t>)</w:t>
      </w:r>
      <w:r>
        <w:rPr>
          <w:rStyle w:val="FootnoteReference"/>
        </w:rPr>
        <w:footnoteReference w:id="108"/>
      </w:r>
      <w:r>
        <w:rPr>
          <w:lang w:val="en-US"/>
        </w:rPr>
        <w:t>.</w:t>
      </w:r>
    </w:p>
    <w:p w14:paraId="104152DE" w14:textId="77777777" w:rsidR="000B4652" w:rsidRDefault="000B465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2E1" w14:textId="77777777">
        <w:trPr>
          <w:trHeight w:val="3118"/>
        </w:trPr>
        <w:tc>
          <w:tcPr>
            <w:tcW w:w="4503" w:type="dxa"/>
          </w:tcPr>
          <w:p w14:paraId="104152DF" w14:textId="77777777" w:rsidR="000B4652" w:rsidRDefault="00F26AED">
            <w:pPr>
              <w:rPr>
                <w:sz w:val="22"/>
              </w:rPr>
            </w:pPr>
            <w:r>
              <w:rPr>
                <w:noProof/>
                <w:lang w:val="ru-RU" w:eastAsia="ru-RU"/>
              </w:rPr>
              <w:drawing>
                <wp:inline distT="0" distB="0" distL="0" distR="0" wp14:anchorId="10415393" wp14:editId="10415394">
                  <wp:extent cx="2880360" cy="2159635"/>
                  <wp:effectExtent l="0" t="0" r="15240" b="12065"/>
                  <wp:docPr id="64" name="Рисунок 8" descr="C:\Users\Mikhail Kozhin\AppData\Local\Microsoft\Windows\Temporary Internet Files\Content.Word\IMG2020070818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8" descr="C:\Users\Mikhail Kozhin\AppData\Local\Microsoft\Windows\Temporary Internet Files\Content.Word\IMG20200708182255.jpg"/>
                          <pic:cNvPicPr>
                            <a:picLocks noChangeAspect="1" noChangeArrowheads="1"/>
                          </pic:cNvPicPr>
                        </pic:nvPicPr>
                        <pic:blipFill>
                          <a:blip r:embed="rId93" cstate="print"/>
                          <a:srcRect/>
                          <a:stretch>
                            <a:fillRect/>
                          </a:stretch>
                        </pic:blipFill>
                        <pic:spPr>
                          <a:xfrm>
                            <a:off x="0" y="0"/>
                            <a:ext cx="2880646" cy="2160000"/>
                          </a:xfrm>
                          <a:prstGeom prst="rect">
                            <a:avLst/>
                          </a:prstGeom>
                          <a:noFill/>
                          <a:ln w="9525">
                            <a:noFill/>
                            <a:miter lim="800000"/>
                            <a:headEnd/>
                            <a:tailEnd/>
                          </a:ln>
                        </pic:spPr>
                      </pic:pic>
                    </a:graphicData>
                  </a:graphic>
                </wp:inline>
              </w:drawing>
            </w:r>
          </w:p>
        </w:tc>
        <w:tc>
          <w:tcPr>
            <w:tcW w:w="5350" w:type="dxa"/>
          </w:tcPr>
          <w:p w14:paraId="104152E0" w14:textId="77777777" w:rsidR="000B4652" w:rsidRDefault="00F26AED">
            <w:pPr>
              <w:rPr>
                <w:sz w:val="22"/>
              </w:rPr>
            </w:pPr>
            <w:r>
              <w:rPr>
                <w:noProof/>
                <w:lang w:val="ru-RU" w:eastAsia="ru-RU"/>
              </w:rPr>
              <w:drawing>
                <wp:inline distT="0" distB="0" distL="0" distR="0" wp14:anchorId="10415395" wp14:editId="10415396">
                  <wp:extent cx="3317875" cy="2159635"/>
                  <wp:effectExtent l="0" t="0" r="15875" b="12065"/>
                  <wp:docPr id="65" name="Рисунок 14" descr="C:\Users\Mikhail Kozhin\AppData\Local\Microsoft\Windows\Temporary Internet Files\Content.Word\Bromus inerm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4" descr="C:\Users\Mikhail Kozhin\AppData\Local\Microsoft\Windows\Temporary Internet Files\Content.Word\Bromus inermis_ill.tif"/>
                          <pic:cNvPicPr>
                            <a:picLocks noChangeAspect="1" noChangeArrowheads="1"/>
                          </pic:cNvPicPr>
                        </pic:nvPicPr>
                        <pic:blipFill>
                          <a:blip r:embed="rId94" cstate="print"/>
                          <a:srcRect/>
                          <a:stretch>
                            <a:fillRect/>
                          </a:stretch>
                        </pic:blipFill>
                        <pic:spPr>
                          <a:xfrm>
                            <a:off x="0" y="0"/>
                            <a:ext cx="3318342" cy="2160000"/>
                          </a:xfrm>
                          <a:prstGeom prst="rect">
                            <a:avLst/>
                          </a:prstGeom>
                          <a:noFill/>
                          <a:ln w="9525">
                            <a:noFill/>
                            <a:miter lim="800000"/>
                            <a:headEnd/>
                            <a:tailEnd/>
                          </a:ln>
                        </pic:spPr>
                      </pic:pic>
                    </a:graphicData>
                  </a:graphic>
                </wp:inline>
              </w:drawing>
            </w:r>
          </w:p>
        </w:tc>
      </w:tr>
    </w:tbl>
    <w:p w14:paraId="104152E2" w14:textId="77777777" w:rsidR="000B4652" w:rsidRDefault="00F26AED">
      <w:pPr>
        <w:pStyle w:val="Caption"/>
      </w:pPr>
      <w:r>
        <w:t xml:space="preserve">Figure 3.2.4: General view </w:t>
      </w:r>
      <w:r>
        <w:rPr>
          <w:lang w:val="en-US"/>
        </w:rPr>
        <w:t xml:space="preserve">(photo by M. </w:t>
      </w:r>
      <w:proofErr w:type="spellStart"/>
      <w:r>
        <w:rPr>
          <w:lang w:val="en-US"/>
        </w:rPr>
        <w:t>Kozhin</w:t>
      </w:r>
      <w:proofErr w:type="spellEnd"/>
      <w:r>
        <w:rPr>
          <w:lang w:val="en-US"/>
        </w:rPr>
        <w:t>)</w:t>
      </w:r>
      <w:r>
        <w:t xml:space="preserve"> and habitat suitability model of </w:t>
      </w:r>
      <w:r>
        <w:rPr>
          <w:i/>
        </w:rPr>
        <w:t xml:space="preserve">Bromus </w:t>
      </w:r>
      <w:proofErr w:type="spellStart"/>
      <w:r>
        <w:rPr>
          <w:i/>
        </w:rPr>
        <w:t>inermis</w:t>
      </w:r>
      <w:proofErr w:type="spellEnd"/>
      <w:r>
        <w:t xml:space="preserve"> </w:t>
      </w:r>
      <w:proofErr w:type="spellStart"/>
      <w:r>
        <w:t>Leyss</w:t>
      </w:r>
      <w:proofErr w:type="spellEnd"/>
      <w:r>
        <w:t xml:space="preserve">. </w:t>
      </w:r>
      <w:r>
        <w:rPr>
          <w:iCs/>
        </w:rPr>
        <w:t>(</w:t>
      </w:r>
      <w:proofErr w:type="gramStart"/>
      <w:r>
        <w:rPr>
          <w:iCs/>
        </w:rPr>
        <w:t>p</w:t>
      </w:r>
      <w:r>
        <w:t>repared</w:t>
      </w:r>
      <w:proofErr w:type="gramEnd"/>
      <w:r>
        <w:t xml:space="preserve"> by Consultant)</w:t>
      </w:r>
    </w:p>
    <w:p w14:paraId="104152E3" w14:textId="77777777" w:rsidR="000B4652" w:rsidRDefault="000B4652">
      <w:pPr>
        <w:rPr>
          <w:lang w:val="en-US"/>
        </w:rPr>
      </w:pPr>
    </w:p>
    <w:p w14:paraId="104152E4" w14:textId="77777777" w:rsidR="000B4652" w:rsidRDefault="00F26AED">
      <w:pPr>
        <w:jc w:val="center"/>
        <w:rPr>
          <w:lang w:val="en-US"/>
        </w:rPr>
      </w:pPr>
      <w:r>
        <w:rPr>
          <w:lang w:val="en-US"/>
        </w:rPr>
        <w:t>Couch grass (</w:t>
      </w:r>
      <w:r>
        <w:rPr>
          <w:i/>
          <w:lang w:val="en-US"/>
        </w:rPr>
        <w:t>Elymus repens</w:t>
      </w:r>
      <w:r>
        <w:rPr>
          <w:lang w:val="en-US"/>
        </w:rPr>
        <w:t xml:space="preserve"> (L.) Gould)</w:t>
      </w:r>
    </w:p>
    <w:p w14:paraId="104152E5" w14:textId="77777777" w:rsidR="000B4652" w:rsidRDefault="00F26AED">
      <w:pPr>
        <w:rPr>
          <w:lang w:val="en-US"/>
        </w:rPr>
      </w:pPr>
      <w:r>
        <w:rPr>
          <w:u w:val="single"/>
          <w:lang w:val="en-US"/>
        </w:rPr>
        <w:t>Life form</w:t>
      </w:r>
      <w:r>
        <w:rPr>
          <w:lang w:val="en-US"/>
        </w:rPr>
        <w:t>: herbaceous perennial plant with creeping rhizomes.</w:t>
      </w:r>
    </w:p>
    <w:p w14:paraId="104152E6" w14:textId="77777777" w:rsidR="000B4652" w:rsidRDefault="00F26AED">
      <w:pPr>
        <w:rPr>
          <w:lang w:val="en-US"/>
        </w:rPr>
      </w:pPr>
      <w:r>
        <w:rPr>
          <w:u w:val="single"/>
          <w:lang w:val="en-US"/>
        </w:rPr>
        <w:t>Native distribution</w:t>
      </w:r>
      <w:r>
        <w:rPr>
          <w:lang w:val="en-US"/>
        </w:rPr>
        <w:t>: temperate zone of Europe and Asia, Caucasus, Western and Middle Asia, Mongolia, northern Africa.</w:t>
      </w:r>
    </w:p>
    <w:p w14:paraId="104152E7" w14:textId="77777777" w:rsidR="000B4652" w:rsidRDefault="00F26AED">
      <w:pPr>
        <w:rPr>
          <w:lang w:val="en-US"/>
        </w:rPr>
      </w:pPr>
      <w:r>
        <w:rPr>
          <w:u w:val="single"/>
          <w:lang w:val="en-US"/>
        </w:rPr>
        <w:t>Secondary distribution in the Arctic</w:t>
      </w:r>
      <w:r>
        <w:rPr>
          <w:lang w:val="en-US"/>
        </w:rPr>
        <w:t>: South and East Chukotka, North and West Alaska, Western Greenland, North Fennoscandia, Svalbard, Kanin-Pechora, Yamal-Gydan, Taimyr-Severnaya Zemlya.</w:t>
      </w:r>
    </w:p>
    <w:p w14:paraId="104152E8" w14:textId="77777777" w:rsidR="000B4652" w:rsidRDefault="00F26AED">
      <w:pPr>
        <w:rPr>
          <w:lang w:val="en-US"/>
        </w:rPr>
      </w:pPr>
      <w:r>
        <w:rPr>
          <w:u w:val="single"/>
          <w:lang w:val="en-US"/>
        </w:rPr>
        <w:t>Secondary distribution in the Yamal-Gydan sector</w:t>
      </w:r>
      <w:r>
        <w:rPr>
          <w:lang w:val="en-US"/>
        </w:rPr>
        <w:t xml:space="preserve">: several localities the vicinity of Bovanenkovo and </w:t>
      </w:r>
      <w:proofErr w:type="spellStart"/>
      <w:r>
        <w:rPr>
          <w:lang w:val="en-US"/>
        </w:rPr>
        <w:t>Yamburg</w:t>
      </w:r>
      <w:proofErr w:type="spellEnd"/>
      <w:r>
        <w:rPr>
          <w:lang w:val="en-US"/>
        </w:rPr>
        <w:t xml:space="preserve"> Settlements.</w:t>
      </w:r>
    </w:p>
    <w:p w14:paraId="104152E9" w14:textId="77777777" w:rsidR="000B4652" w:rsidRDefault="00F26AED">
      <w:pPr>
        <w:rPr>
          <w:lang w:val="en-US"/>
        </w:rPr>
      </w:pPr>
      <w:r>
        <w:rPr>
          <w:u w:val="single"/>
          <w:lang w:val="en-US"/>
        </w:rPr>
        <w:lastRenderedPageBreak/>
        <w:t>Pathway of introduction</w:t>
      </w:r>
      <w:r>
        <w:rPr>
          <w:lang w:val="en-US"/>
        </w:rPr>
        <w:t xml:space="preserve">: </w:t>
      </w:r>
      <w:r>
        <w:t xml:space="preserve">Release in nature. It was used earlier and is used now for restoration. It is one of the </w:t>
      </w:r>
      <w:proofErr w:type="gramStart"/>
      <w:r>
        <w:t>most commonly used</w:t>
      </w:r>
      <w:proofErr w:type="gramEnd"/>
      <w:r>
        <w:t xml:space="preserve"> components of grass mixtures.</w:t>
      </w:r>
    </w:p>
    <w:p w14:paraId="104152EA" w14:textId="77777777" w:rsidR="000B4652" w:rsidRDefault="00F26AED">
      <w:pPr>
        <w:rPr>
          <w:lang w:val="en-US"/>
        </w:rPr>
      </w:pPr>
      <w:r>
        <w:rPr>
          <w:u w:val="single"/>
          <w:lang w:val="en-US"/>
        </w:rPr>
        <w:t>Invasion status</w:t>
      </w:r>
      <w:r>
        <w:rPr>
          <w:lang w:val="en-US"/>
        </w:rPr>
        <w:t>: naturalized (established) plants.</w:t>
      </w:r>
    </w:p>
    <w:p w14:paraId="104152EB" w14:textId="77777777" w:rsidR="000B4652" w:rsidRDefault="00F26AED">
      <w:pPr>
        <w:rPr>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w:t>
      </w:r>
      <w:proofErr w:type="spellStart"/>
      <w:r>
        <w:rPr>
          <w:lang w:val="en-US"/>
        </w:rPr>
        <w:t>YaNAO</w:t>
      </w:r>
      <w:proofErr w:type="spellEnd"/>
      <w:r>
        <w:rPr>
          <w:lang w:val="en-US"/>
        </w:rPr>
        <w:t xml:space="preserve"> </w:t>
      </w:r>
      <w:r>
        <w:rPr>
          <w:i/>
          <w:lang w:val="en-US"/>
        </w:rPr>
        <w:t xml:space="preserve">Elymus repens </w:t>
      </w:r>
      <w:r>
        <w:rPr>
          <w:lang w:val="en-US"/>
        </w:rPr>
        <w:t xml:space="preserve">is a </w:t>
      </w:r>
      <w:proofErr w:type="gramStart"/>
      <w:r>
        <w:rPr>
          <w:lang w:val="en-US"/>
        </w:rPr>
        <w:t>fairly widespread</w:t>
      </w:r>
      <w:proofErr w:type="gramEnd"/>
      <w:r>
        <w:rPr>
          <w:lang w:val="en-US"/>
        </w:rPr>
        <w:t xml:space="preserve"> species usually confined to the territories of settlements and disturbed areas (</w:t>
      </w:r>
      <w:proofErr w:type="spellStart"/>
      <w:r>
        <w:rPr>
          <w:lang w:val="fr-FR"/>
        </w:rPr>
        <w:t>Dorogostaiskaya</w:t>
      </w:r>
      <w:proofErr w:type="spellEnd"/>
      <w:r>
        <w:rPr>
          <w:lang w:val="fr-FR"/>
        </w:rPr>
        <w:t xml:space="preserve">, 1972; </w:t>
      </w:r>
      <w:proofErr w:type="spellStart"/>
      <w:r>
        <w:rPr>
          <w:lang w:val="fr-FR"/>
        </w:rPr>
        <w:t>Vilchek</w:t>
      </w:r>
      <w:proofErr w:type="spellEnd"/>
      <w:r>
        <w:rPr>
          <w:lang w:val="fr-FR"/>
        </w:rPr>
        <w:t xml:space="preserve">, </w:t>
      </w:r>
      <w:proofErr w:type="spellStart"/>
      <w:r>
        <w:rPr>
          <w:lang w:val="fr-FR"/>
        </w:rPr>
        <w:t>Kuznetsov</w:t>
      </w:r>
      <w:proofErr w:type="spellEnd"/>
      <w:r>
        <w:rPr>
          <w:lang w:val="fr-FR"/>
        </w:rPr>
        <w:t xml:space="preserve">, 1996; </w:t>
      </w:r>
      <w:proofErr w:type="spellStart"/>
      <w:r>
        <w:rPr>
          <w:bCs/>
          <w:lang w:val="fr-FR"/>
        </w:rPr>
        <w:t>Knyazev</w:t>
      </w:r>
      <w:proofErr w:type="spellEnd"/>
      <w:r>
        <w:rPr>
          <w:bCs/>
          <w:lang w:val="fr-FR"/>
        </w:rPr>
        <w:t xml:space="preserve"> et al., 2006</w:t>
      </w:r>
      <w:r>
        <w:rPr>
          <w:bCs/>
          <w:lang w:val="en-US"/>
        </w:rPr>
        <w:t xml:space="preserve">; </w:t>
      </w:r>
      <w:proofErr w:type="spellStart"/>
      <w:r>
        <w:rPr>
          <w:bCs/>
          <w:lang w:val="en-US"/>
        </w:rPr>
        <w:t>Pismarkina</w:t>
      </w:r>
      <w:proofErr w:type="spellEnd"/>
      <w:r>
        <w:rPr>
          <w:bCs/>
          <w:lang w:val="en-US"/>
        </w:rPr>
        <w:t xml:space="preserve">, </w:t>
      </w:r>
      <w:proofErr w:type="spellStart"/>
      <w:r>
        <w:rPr>
          <w:bCs/>
          <w:lang w:val="en-US"/>
        </w:rPr>
        <w:t>Byalt</w:t>
      </w:r>
      <w:proofErr w:type="spellEnd"/>
      <w:r>
        <w:rPr>
          <w:bCs/>
          <w:lang w:val="en-US"/>
        </w:rPr>
        <w:t>, 2016). In various regions of the Far North, it is one of the most common alien plants (</w:t>
      </w:r>
      <w:proofErr w:type="spellStart"/>
      <w:r>
        <w:rPr>
          <w:bCs/>
          <w:lang w:val="en-US"/>
        </w:rPr>
        <w:t>Dorogostaiskaya</w:t>
      </w:r>
      <w:proofErr w:type="spellEnd"/>
      <w:r>
        <w:rPr>
          <w:bCs/>
          <w:lang w:val="en-US"/>
        </w:rPr>
        <w:t xml:space="preserve">, 1972, </w:t>
      </w:r>
      <w:proofErr w:type="spellStart"/>
      <w:r>
        <w:rPr>
          <w:bCs/>
          <w:lang w:val="en-US"/>
        </w:rPr>
        <w:t>Wasowicz</w:t>
      </w:r>
      <w:proofErr w:type="spellEnd"/>
      <w:r>
        <w:rPr>
          <w:bCs/>
          <w:lang w:val="en-US"/>
        </w:rPr>
        <w:t xml:space="preserve"> et al., 2020). Due to special biological characteristics </w:t>
      </w:r>
      <w:r>
        <w:rPr>
          <w:i/>
          <w:lang w:val="en-US"/>
        </w:rPr>
        <w:t>Elymus repens</w:t>
      </w:r>
      <w:r>
        <w:rPr>
          <w:bCs/>
          <w:lang w:val="en-US"/>
        </w:rPr>
        <w:t xml:space="preserve"> has active vegetative reproduction and </w:t>
      </w:r>
      <w:proofErr w:type="gramStart"/>
      <w:r>
        <w:rPr>
          <w:bCs/>
          <w:lang w:val="en-US"/>
        </w:rPr>
        <w:t>is able to</w:t>
      </w:r>
      <w:proofErr w:type="gramEnd"/>
      <w:r>
        <w:rPr>
          <w:bCs/>
          <w:lang w:val="en-US"/>
        </w:rPr>
        <w:t xml:space="preserve"> form seeds in the most favorable years (</w:t>
      </w:r>
      <w:proofErr w:type="spellStart"/>
      <w:r>
        <w:rPr>
          <w:bCs/>
          <w:lang w:val="en-US"/>
        </w:rPr>
        <w:t>Shlyakova</w:t>
      </w:r>
      <w:proofErr w:type="spellEnd"/>
      <w:r>
        <w:rPr>
          <w:bCs/>
          <w:lang w:val="en-US"/>
        </w:rPr>
        <w:t>, 1982)</w:t>
      </w:r>
      <w:r>
        <w:rPr>
          <w:rStyle w:val="FootnoteReference"/>
          <w:bCs/>
        </w:rPr>
        <w:footnoteReference w:id="109"/>
      </w:r>
      <w:r>
        <w:rPr>
          <w:bCs/>
          <w:lang w:val="en-US"/>
        </w:rPr>
        <w:t xml:space="preserve">. For example, samples collected in August in </w:t>
      </w:r>
      <w:proofErr w:type="spellStart"/>
      <w:r>
        <w:rPr>
          <w:bCs/>
          <w:lang w:val="en-US"/>
        </w:rPr>
        <w:t>Yamburg</w:t>
      </w:r>
      <w:proofErr w:type="spellEnd"/>
      <w:r>
        <w:rPr>
          <w:bCs/>
          <w:lang w:val="en-US"/>
        </w:rPr>
        <w:t xml:space="preserve"> already contained ripening seeds. We assume that </w:t>
      </w:r>
      <w:r>
        <w:rPr>
          <w:bCs/>
          <w:i/>
          <w:lang w:val="en-US"/>
        </w:rPr>
        <w:t>Elymus repens</w:t>
      </w:r>
      <w:r>
        <w:rPr>
          <w:bCs/>
          <w:lang w:val="en-US"/>
        </w:rPr>
        <w:t xml:space="preserve"> will actively disperse in disturbed habitats of the developed areas of the territory and possibly introduces into the natural communities of riverine and coastal meadows.</w:t>
      </w:r>
      <w:r>
        <w:t xml:space="preserve"> </w:t>
      </w:r>
      <w:r>
        <w:rPr>
          <w:bCs/>
          <w:lang w:val="en-US"/>
        </w:rPr>
        <w:t xml:space="preserve">The Department of Natural Resource Regulation and Forest Relations of the </w:t>
      </w:r>
      <w:proofErr w:type="spellStart"/>
      <w:r>
        <w:rPr>
          <w:bCs/>
          <w:lang w:val="en-US"/>
        </w:rPr>
        <w:t>YaNAO</w:t>
      </w:r>
      <w:proofErr w:type="spellEnd"/>
      <w:r>
        <w:rPr>
          <w:bCs/>
          <w:lang w:val="en-US"/>
        </w:rPr>
        <w:t xml:space="preserve"> draws attention to this problem at seminars for subsoil </w:t>
      </w:r>
      <w:commentRangeStart w:id="100"/>
      <w:r>
        <w:rPr>
          <w:bCs/>
          <w:lang w:val="en-US"/>
        </w:rPr>
        <w:t>users</w:t>
      </w:r>
      <w:commentRangeEnd w:id="100"/>
      <w:r w:rsidR="008C15EF">
        <w:rPr>
          <w:rStyle w:val="CommentReference"/>
        </w:rPr>
        <w:commentReference w:id="100"/>
      </w:r>
      <w:r>
        <w:rPr>
          <w:bCs/>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2EE" w14:textId="77777777">
        <w:trPr>
          <w:trHeight w:val="3118"/>
        </w:trPr>
        <w:tc>
          <w:tcPr>
            <w:tcW w:w="4503" w:type="dxa"/>
          </w:tcPr>
          <w:p w14:paraId="104152EC" w14:textId="77777777" w:rsidR="000B4652" w:rsidRDefault="00F26AED">
            <w:pPr>
              <w:rPr>
                <w:sz w:val="22"/>
              </w:rPr>
            </w:pPr>
            <w:r>
              <w:rPr>
                <w:noProof/>
                <w:lang w:val="ru-RU" w:eastAsia="ru-RU"/>
              </w:rPr>
              <w:drawing>
                <wp:inline distT="0" distB="0" distL="0" distR="0" wp14:anchorId="10415397" wp14:editId="10415398">
                  <wp:extent cx="2879725" cy="2159635"/>
                  <wp:effectExtent l="0" t="0" r="15875" b="12065"/>
                  <wp:docPr id="66" name="Рисунок 23" descr="C:\Users\Mikhail Kozhin\AppData\Local\Microsoft\Windows\Temporary Internet Files\Content.Word\elytri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3" descr="C:\Users\Mikhail Kozhin\AppData\Local\Microsoft\Windows\Temporary Internet Files\Content.Word\elytrigia.jpg"/>
                          <pic:cNvPicPr>
                            <a:picLocks noChangeAspect="1" noChangeArrowheads="1"/>
                          </pic:cNvPicPr>
                        </pic:nvPicPr>
                        <pic:blipFill>
                          <a:blip r:embed="rId95" cstate="print"/>
                          <a:srcRect/>
                          <a:stretch>
                            <a:fillRect/>
                          </a:stretch>
                        </pic:blipFill>
                        <pic:spPr>
                          <a:xfrm>
                            <a:off x="0" y="0"/>
                            <a:ext cx="2880000" cy="2160000"/>
                          </a:xfrm>
                          <a:prstGeom prst="rect">
                            <a:avLst/>
                          </a:prstGeom>
                          <a:noFill/>
                          <a:ln w="9525">
                            <a:noFill/>
                            <a:miter lim="800000"/>
                            <a:headEnd/>
                            <a:tailEnd/>
                          </a:ln>
                        </pic:spPr>
                      </pic:pic>
                    </a:graphicData>
                  </a:graphic>
                </wp:inline>
              </w:drawing>
            </w:r>
          </w:p>
        </w:tc>
        <w:tc>
          <w:tcPr>
            <w:tcW w:w="5350" w:type="dxa"/>
          </w:tcPr>
          <w:p w14:paraId="104152ED" w14:textId="77777777" w:rsidR="000B4652" w:rsidRDefault="00F26AED">
            <w:pPr>
              <w:rPr>
                <w:sz w:val="22"/>
              </w:rPr>
            </w:pPr>
            <w:r>
              <w:rPr>
                <w:noProof/>
                <w:lang w:val="ru-RU" w:eastAsia="ru-RU"/>
              </w:rPr>
              <w:drawing>
                <wp:inline distT="0" distB="0" distL="0" distR="0" wp14:anchorId="10415399" wp14:editId="1041539A">
                  <wp:extent cx="3309620" cy="2159635"/>
                  <wp:effectExtent l="0" t="0" r="5080" b="12065"/>
                  <wp:docPr id="67" name="Рисунок 17" descr="C:\Users\Mikhail Kozhin\AppData\Local\Microsoft\Windows\Temporary Internet Files\Content.Word\Elymus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7" descr="C:\Users\Mikhail Kozhin\AppData\Local\Microsoft\Windows\Temporary Internet Files\Content.Word\Elymus repens_ill.tif"/>
                          <pic:cNvPicPr>
                            <a:picLocks noChangeAspect="1" noChangeArrowheads="1"/>
                          </pic:cNvPicPr>
                        </pic:nvPicPr>
                        <pic:blipFill>
                          <a:blip r:embed="rId96"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14:paraId="104152EF" w14:textId="77777777" w:rsidR="000B4652" w:rsidRDefault="00F26AED">
      <w:pPr>
        <w:pStyle w:val="Caption"/>
      </w:pPr>
      <w:r>
        <w:t>Figure 3.2.5: General view (</w:t>
      </w:r>
      <w:r>
        <w:rPr>
          <w:lang w:val="en-US"/>
        </w:rPr>
        <w:t xml:space="preserve">photo by L. </w:t>
      </w:r>
      <w:proofErr w:type="spellStart"/>
      <w:r>
        <w:rPr>
          <w:lang w:val="en-US"/>
        </w:rPr>
        <w:t>Palamarchuk</w:t>
      </w:r>
      <w:proofErr w:type="spellEnd"/>
      <w:r>
        <w:t xml:space="preserve"> by plantarium.ru) and habitat suitability model of </w:t>
      </w:r>
      <w:r>
        <w:rPr>
          <w:i/>
          <w:lang w:val="en-US"/>
        </w:rPr>
        <w:t>Elymus repens</w:t>
      </w:r>
      <w:r>
        <w:rPr>
          <w:lang w:val="en-US"/>
        </w:rPr>
        <w:t xml:space="preserve"> (L.) Gould</w:t>
      </w:r>
      <w:r>
        <w:t xml:space="preserve">. </w:t>
      </w:r>
      <w:r>
        <w:rPr>
          <w:iCs/>
        </w:rPr>
        <w:t>(</w:t>
      </w:r>
      <w:proofErr w:type="gramStart"/>
      <w:r>
        <w:rPr>
          <w:iCs/>
        </w:rPr>
        <w:t>p</w:t>
      </w:r>
      <w:r>
        <w:t>repared</w:t>
      </w:r>
      <w:proofErr w:type="gramEnd"/>
      <w:r>
        <w:t xml:space="preserve"> by Consultant)</w:t>
      </w:r>
    </w:p>
    <w:p w14:paraId="104152F0" w14:textId="77777777" w:rsidR="000B4652" w:rsidRDefault="000B4652">
      <w:pPr>
        <w:rPr>
          <w:lang w:val="en-US"/>
        </w:rPr>
      </w:pPr>
    </w:p>
    <w:p w14:paraId="104152F1" w14:textId="77777777" w:rsidR="000B4652" w:rsidRDefault="00F26AED">
      <w:pPr>
        <w:jc w:val="center"/>
        <w:rPr>
          <w:lang w:val="en-US"/>
        </w:rPr>
      </w:pPr>
      <w:r>
        <w:rPr>
          <w:lang w:val="en-US"/>
        </w:rPr>
        <w:t>Chickweed (</w:t>
      </w:r>
      <w:r>
        <w:rPr>
          <w:i/>
          <w:lang w:val="en-US"/>
        </w:rPr>
        <w:t>Stellaria media</w:t>
      </w:r>
      <w:r>
        <w:rPr>
          <w:lang w:val="en-US"/>
        </w:rPr>
        <w:t xml:space="preserve"> (L.) </w:t>
      </w:r>
      <w:proofErr w:type="spellStart"/>
      <w:r>
        <w:rPr>
          <w:lang w:val="en-US"/>
        </w:rPr>
        <w:t>Vill</w:t>
      </w:r>
      <w:proofErr w:type="spellEnd"/>
      <w:r>
        <w:rPr>
          <w:lang w:val="en-US"/>
        </w:rPr>
        <w:t>.)</w:t>
      </w:r>
    </w:p>
    <w:p w14:paraId="104152F2" w14:textId="77777777" w:rsidR="000B4652" w:rsidRDefault="00F26AED">
      <w:pPr>
        <w:rPr>
          <w:lang w:val="en-US"/>
        </w:rPr>
      </w:pPr>
      <w:r>
        <w:rPr>
          <w:u w:val="single"/>
          <w:lang w:val="en-US"/>
        </w:rPr>
        <w:t>Life form</w:t>
      </w:r>
      <w:r>
        <w:rPr>
          <w:lang w:val="en-US"/>
        </w:rPr>
        <w:t>: herbaceous annual plant with taproot.</w:t>
      </w:r>
    </w:p>
    <w:p w14:paraId="104152F3" w14:textId="77777777" w:rsidR="000B4652" w:rsidRDefault="00F26AED">
      <w:pPr>
        <w:rPr>
          <w:lang w:val="en-US"/>
        </w:rPr>
      </w:pPr>
      <w:r>
        <w:rPr>
          <w:u w:val="single"/>
          <w:lang w:val="en-US"/>
        </w:rPr>
        <w:t>Native distribution</w:t>
      </w:r>
      <w:r>
        <w:rPr>
          <w:lang w:val="en-US"/>
        </w:rPr>
        <w:t>: Europe.</w:t>
      </w:r>
    </w:p>
    <w:p w14:paraId="104152F4" w14:textId="77777777" w:rsidR="000B4652" w:rsidRDefault="00F26AED">
      <w:pPr>
        <w:rPr>
          <w:lang w:val="en-US"/>
        </w:rPr>
      </w:pPr>
      <w:r>
        <w:rPr>
          <w:u w:val="single"/>
          <w:lang w:val="en-US"/>
        </w:rPr>
        <w:t>Secondary distribution in the Arctic</w:t>
      </w:r>
      <w:r>
        <w:rPr>
          <w:lang w:val="en-US"/>
        </w:rPr>
        <w:t xml:space="preserve">: West, South and East Chukotka, North Alaska - Yukon Territory, Western Alaska, Svalbard, Kanin-Pechora, Polar Ural-Novaya Zemlya, Yamal-Gydan, Taimyr-Severnaya Zemlya, </w:t>
      </w:r>
      <w:proofErr w:type="spellStart"/>
      <w:r>
        <w:rPr>
          <w:lang w:val="en-US"/>
        </w:rPr>
        <w:t>Kharaulakh</w:t>
      </w:r>
      <w:proofErr w:type="spellEnd"/>
      <w:r>
        <w:rPr>
          <w:lang w:val="en-US"/>
        </w:rPr>
        <w:t>.</w:t>
      </w:r>
    </w:p>
    <w:p w14:paraId="104152F5" w14:textId="77777777" w:rsidR="000B4652" w:rsidRDefault="00F26AED">
      <w:pPr>
        <w:rPr>
          <w:lang w:val="en-US"/>
        </w:rPr>
      </w:pPr>
      <w:r>
        <w:rPr>
          <w:u w:val="single"/>
          <w:lang w:val="en-US"/>
        </w:rPr>
        <w:t>Secondary distribution in the Yamal-Gydan sector</w:t>
      </w:r>
      <w:r>
        <w:rPr>
          <w:lang w:val="en-US"/>
        </w:rPr>
        <w:t xml:space="preserve">: abandoned place in </w:t>
      </w:r>
      <w:proofErr w:type="spellStart"/>
      <w:r>
        <w:rPr>
          <w:lang w:val="en-US"/>
        </w:rPr>
        <w:t>Novyi</w:t>
      </w:r>
      <w:proofErr w:type="spellEnd"/>
      <w:r>
        <w:rPr>
          <w:lang w:val="en-US"/>
        </w:rPr>
        <w:t xml:space="preserve"> Port Village and in the vicinity of </w:t>
      </w:r>
      <w:proofErr w:type="spellStart"/>
      <w:r>
        <w:rPr>
          <w:lang w:val="en-US"/>
        </w:rPr>
        <w:t>Syunaisale</w:t>
      </w:r>
      <w:proofErr w:type="spellEnd"/>
      <w:r>
        <w:rPr>
          <w:lang w:val="en-US"/>
        </w:rPr>
        <w:t xml:space="preserve"> Village.</w:t>
      </w:r>
    </w:p>
    <w:p w14:paraId="104152F6" w14:textId="77777777" w:rsidR="000B4652" w:rsidRDefault="00F26AED">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14:paraId="104152F7" w14:textId="77777777" w:rsidR="000B4652" w:rsidRDefault="00F26AED">
      <w:pPr>
        <w:rPr>
          <w:lang w:val="en-US"/>
        </w:rPr>
      </w:pPr>
      <w:r>
        <w:rPr>
          <w:u w:val="single"/>
          <w:lang w:val="en-US"/>
        </w:rPr>
        <w:t>Invasion status</w:t>
      </w:r>
      <w:r>
        <w:rPr>
          <w:lang w:val="en-US"/>
        </w:rPr>
        <w:t>: naturalized (established) plants.</w:t>
      </w:r>
    </w:p>
    <w:p w14:paraId="104152F8" w14:textId="77777777" w:rsidR="000B4652" w:rsidRDefault="00F26AED">
      <w:pPr>
        <w:rPr>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w:t>
      </w:r>
      <w:proofErr w:type="spellStart"/>
      <w:r>
        <w:rPr>
          <w:lang w:val="en-US"/>
        </w:rPr>
        <w:t>YaNAO</w:t>
      </w:r>
      <w:proofErr w:type="spellEnd"/>
      <w:r>
        <w:rPr>
          <w:lang w:val="en-US"/>
        </w:rPr>
        <w:t xml:space="preserve"> is a common weed in populated places (</w:t>
      </w:r>
      <w:proofErr w:type="spellStart"/>
      <w:r>
        <w:rPr>
          <w:lang w:val="en-US"/>
        </w:rPr>
        <w:t>Dorogostaiskaya</w:t>
      </w:r>
      <w:proofErr w:type="spellEnd"/>
      <w:r>
        <w:rPr>
          <w:lang w:val="en-US"/>
        </w:rPr>
        <w:t xml:space="preserve">, 1972; </w:t>
      </w:r>
      <w:proofErr w:type="spellStart"/>
      <w:r>
        <w:rPr>
          <w:lang w:val="en-US"/>
        </w:rPr>
        <w:t>Pismarkina</w:t>
      </w:r>
      <w:proofErr w:type="spellEnd"/>
      <w:r>
        <w:rPr>
          <w:lang w:val="en-US"/>
        </w:rPr>
        <w:t xml:space="preserve">, 2014 </w:t>
      </w:r>
      <w:proofErr w:type="spellStart"/>
      <w:r>
        <w:rPr>
          <w:lang w:val="en-US"/>
        </w:rPr>
        <w:t>Pismarkina</w:t>
      </w:r>
      <w:proofErr w:type="spellEnd"/>
      <w:r>
        <w:rPr>
          <w:lang w:val="en-US"/>
        </w:rPr>
        <w:t xml:space="preserve"> et al, 2020). In the tundra zone in various sectors of the Arctic, it is often found in the territory of populated places and arable fields (</w:t>
      </w:r>
      <w:proofErr w:type="spellStart"/>
      <w:r>
        <w:rPr>
          <w:lang w:val="en-US"/>
        </w:rPr>
        <w:t>Dorogostaiskaya</w:t>
      </w:r>
      <w:proofErr w:type="spellEnd"/>
      <w:r>
        <w:rPr>
          <w:lang w:val="en-US"/>
        </w:rPr>
        <w:t xml:space="preserve">, 1972; </w:t>
      </w:r>
      <w:proofErr w:type="spellStart"/>
      <w:r>
        <w:rPr>
          <w:lang w:val="en-US"/>
        </w:rPr>
        <w:t>Shlyakova</w:t>
      </w:r>
      <w:proofErr w:type="spellEnd"/>
      <w:r>
        <w:rPr>
          <w:lang w:val="en-US"/>
        </w:rPr>
        <w:t xml:space="preserve">, 1982). The plant has a very high seed productivity: till 8,000–25,000 seeds. Immature seeds with a green surface </w:t>
      </w:r>
      <w:proofErr w:type="gramStart"/>
      <w:r>
        <w:rPr>
          <w:lang w:val="en-US"/>
        </w:rPr>
        <w:t>are able to</w:t>
      </w:r>
      <w:proofErr w:type="gramEnd"/>
      <w:r>
        <w:rPr>
          <w:lang w:val="en-US"/>
        </w:rPr>
        <w:t xml:space="preserve"> form flowering and fruiting plants. Seeds </w:t>
      </w:r>
      <w:proofErr w:type="gramStart"/>
      <w:r>
        <w:rPr>
          <w:lang w:val="en-US"/>
        </w:rPr>
        <w:t>are able to</w:t>
      </w:r>
      <w:proofErr w:type="gramEnd"/>
      <w:r>
        <w:rPr>
          <w:lang w:val="en-US"/>
        </w:rPr>
        <w:t xml:space="preserve"> germinate at low temperatures even under a thin layer of snow. Seeds </w:t>
      </w:r>
      <w:proofErr w:type="gramStart"/>
      <w:r>
        <w:rPr>
          <w:lang w:val="en-US"/>
        </w:rPr>
        <w:t>are able to</w:t>
      </w:r>
      <w:proofErr w:type="gramEnd"/>
      <w:r>
        <w:rPr>
          <w:lang w:val="en-US"/>
        </w:rPr>
        <w:t xml:space="preserve"> remain viable after passing through the intestines (</w:t>
      </w:r>
      <w:proofErr w:type="spellStart"/>
      <w:r>
        <w:rPr>
          <w:lang w:val="en-US"/>
        </w:rPr>
        <w:t>Shlyakova</w:t>
      </w:r>
      <w:proofErr w:type="spellEnd"/>
      <w:r>
        <w:rPr>
          <w:lang w:val="en-US"/>
        </w:rPr>
        <w:t xml:space="preserve">, 1982). </w:t>
      </w:r>
      <w:proofErr w:type="gramStart"/>
      <w:r>
        <w:rPr>
          <w:lang w:val="en-US"/>
        </w:rPr>
        <w:t>The biological features and the modern active development of the territory,</w:t>
      </w:r>
      <w:proofErr w:type="gramEnd"/>
      <w:r>
        <w:rPr>
          <w:lang w:val="en-US"/>
        </w:rPr>
        <w:t xml:space="preserve"> will probably become a necessary driver for a wider distribution of the species on the </w:t>
      </w:r>
      <w:proofErr w:type="spellStart"/>
      <w:r>
        <w:rPr>
          <w:lang w:val="en-US"/>
        </w:rPr>
        <w:t>the</w:t>
      </w:r>
      <w:proofErr w:type="spellEnd"/>
      <w:r>
        <w:rPr>
          <w:lang w:val="en-US"/>
        </w:rPr>
        <w:t xml:space="preserve"> Yamal-Gydan </w:t>
      </w:r>
      <w:r>
        <w:rPr>
          <w:lang w:val="en-US"/>
        </w:rPr>
        <w:lastRenderedPageBreak/>
        <w:t xml:space="preserve">sector of the Arctic. We predict its distribution in human-disturbed habitats and in nature including bird colonies, floodplain communities and coastal </w:t>
      </w:r>
      <w:commentRangeStart w:id="101"/>
      <w:r>
        <w:rPr>
          <w:lang w:val="en-US"/>
        </w:rPr>
        <w:t>meadows</w:t>
      </w:r>
      <w:commentRangeEnd w:id="101"/>
      <w:r w:rsidR="00297351">
        <w:rPr>
          <w:rStyle w:val="CommentReference"/>
        </w:rPr>
        <w:commentReference w:id="101"/>
      </w:r>
      <w:r>
        <w:rPr>
          <w:lang w:val="en-US"/>
        </w:rPr>
        <w:t>.</w:t>
      </w:r>
    </w:p>
    <w:p w14:paraId="104152F9" w14:textId="77777777" w:rsidR="000B4652" w:rsidRDefault="000B465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2FC" w14:textId="77777777">
        <w:trPr>
          <w:trHeight w:val="3118"/>
        </w:trPr>
        <w:tc>
          <w:tcPr>
            <w:tcW w:w="4503" w:type="dxa"/>
          </w:tcPr>
          <w:p w14:paraId="104152FA" w14:textId="77777777" w:rsidR="000B4652" w:rsidRDefault="00F26AED">
            <w:pPr>
              <w:rPr>
                <w:sz w:val="22"/>
              </w:rPr>
            </w:pPr>
            <w:r>
              <w:rPr>
                <w:noProof/>
                <w:lang w:val="ru-RU" w:eastAsia="ru-RU"/>
              </w:rPr>
              <w:drawing>
                <wp:inline distT="0" distB="0" distL="0" distR="0" wp14:anchorId="1041539B" wp14:editId="1041539C">
                  <wp:extent cx="2877820" cy="2159635"/>
                  <wp:effectExtent l="0" t="0" r="17780" b="12065"/>
                  <wp:docPr id="68" name="Рисунок 26" descr="C:\Users\Mikhail Kozhin\AppData\Local\Microsoft\Windows\Temporary Internet Files\Content.Word\Stell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6" descr="C:\Users\Mikhail Kozhin\AppData\Local\Microsoft\Windows\Temporary Internet Files\Content.Word\Stellaria.jpg"/>
                          <pic:cNvPicPr>
                            <a:picLocks noChangeAspect="1" noChangeArrowheads="1"/>
                          </pic:cNvPicPr>
                        </pic:nvPicPr>
                        <pic:blipFill>
                          <a:blip r:embed="rId97" cstate="print"/>
                          <a:srcRect/>
                          <a:stretch>
                            <a:fillRect/>
                          </a:stretch>
                        </pic:blipFill>
                        <pic:spPr>
                          <a:xfrm>
                            <a:off x="0" y="0"/>
                            <a:ext cx="2877948" cy="2160000"/>
                          </a:xfrm>
                          <a:prstGeom prst="rect">
                            <a:avLst/>
                          </a:prstGeom>
                          <a:noFill/>
                          <a:ln w="9525">
                            <a:noFill/>
                            <a:miter lim="800000"/>
                            <a:headEnd/>
                            <a:tailEnd/>
                          </a:ln>
                        </pic:spPr>
                      </pic:pic>
                    </a:graphicData>
                  </a:graphic>
                </wp:inline>
              </w:drawing>
            </w:r>
          </w:p>
        </w:tc>
        <w:tc>
          <w:tcPr>
            <w:tcW w:w="5350" w:type="dxa"/>
          </w:tcPr>
          <w:p w14:paraId="104152FB" w14:textId="77777777" w:rsidR="000B4652" w:rsidRDefault="00F26AED">
            <w:pPr>
              <w:rPr>
                <w:sz w:val="22"/>
              </w:rPr>
            </w:pPr>
            <w:r>
              <w:rPr>
                <w:noProof/>
                <w:lang w:val="ru-RU" w:eastAsia="ru-RU"/>
              </w:rPr>
              <w:drawing>
                <wp:inline distT="0" distB="0" distL="0" distR="0" wp14:anchorId="1041539D" wp14:editId="1041539E">
                  <wp:extent cx="3309620" cy="2159635"/>
                  <wp:effectExtent l="0" t="0" r="5080" b="12065"/>
                  <wp:docPr id="69" name="Рисунок 29" descr="C:\Users\Mikhail Kozhin\AppData\Local\Microsoft\Windows\Temporary Internet Files\Content.Word\Stellaria medi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9" descr="C:\Users\Mikhail Kozhin\AppData\Local\Microsoft\Windows\Temporary Internet Files\Content.Word\Stellaria media_ill.tif"/>
                          <pic:cNvPicPr>
                            <a:picLocks noChangeAspect="1" noChangeArrowheads="1"/>
                          </pic:cNvPicPr>
                        </pic:nvPicPr>
                        <pic:blipFill>
                          <a:blip r:embed="rId98"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14:paraId="104152FD" w14:textId="77777777" w:rsidR="000B4652" w:rsidRDefault="00F26AED">
      <w:pPr>
        <w:pStyle w:val="Caption"/>
      </w:pPr>
      <w:r>
        <w:t xml:space="preserve">Figure 3.2.6: General view </w:t>
      </w:r>
      <w:r>
        <w:rPr>
          <w:lang w:val="en-US"/>
        </w:rPr>
        <w:t xml:space="preserve">(photo by S. </w:t>
      </w:r>
      <w:proofErr w:type="spellStart"/>
      <w:r>
        <w:rPr>
          <w:lang w:val="en-US"/>
        </w:rPr>
        <w:t>Dudov</w:t>
      </w:r>
      <w:proofErr w:type="spellEnd"/>
      <w:r>
        <w:rPr>
          <w:lang w:val="en-US"/>
        </w:rPr>
        <w:t>)</w:t>
      </w:r>
      <w:r>
        <w:t xml:space="preserve"> and habitat suitability model of </w:t>
      </w:r>
      <w:r>
        <w:rPr>
          <w:i/>
        </w:rPr>
        <w:t>Stellaria media</w:t>
      </w:r>
      <w:r>
        <w:t xml:space="preserve"> (L.) </w:t>
      </w:r>
      <w:proofErr w:type="spellStart"/>
      <w:r>
        <w:t>Vill</w:t>
      </w:r>
      <w:proofErr w:type="spellEnd"/>
      <w:r>
        <w:t xml:space="preserve">. </w:t>
      </w:r>
      <w:r>
        <w:rPr>
          <w:iCs/>
        </w:rPr>
        <w:t>(</w:t>
      </w:r>
      <w:proofErr w:type="gramStart"/>
      <w:r>
        <w:rPr>
          <w:iCs/>
        </w:rPr>
        <w:t>p</w:t>
      </w:r>
      <w:r>
        <w:t>repared</w:t>
      </w:r>
      <w:proofErr w:type="gramEnd"/>
      <w:r>
        <w:t xml:space="preserve"> by Consultant)</w:t>
      </w:r>
    </w:p>
    <w:p w14:paraId="104152FE" w14:textId="77777777" w:rsidR="000B4652" w:rsidRDefault="00F26AED">
      <w:pPr>
        <w:jc w:val="center"/>
        <w:rPr>
          <w:lang w:val="en-US"/>
        </w:rPr>
      </w:pPr>
      <w:r>
        <w:rPr>
          <w:lang w:val="en-US"/>
        </w:rPr>
        <w:t>White clover (</w:t>
      </w:r>
      <w:r>
        <w:rPr>
          <w:i/>
          <w:lang w:val="en-US"/>
        </w:rPr>
        <w:t>Trifolium repens</w:t>
      </w:r>
      <w:r>
        <w:rPr>
          <w:lang w:val="en-US"/>
        </w:rPr>
        <w:t xml:space="preserve"> L.)</w:t>
      </w:r>
    </w:p>
    <w:p w14:paraId="104152FF" w14:textId="77777777" w:rsidR="000B4652" w:rsidRDefault="00F26AED">
      <w:pPr>
        <w:rPr>
          <w:lang w:val="en-US"/>
        </w:rPr>
      </w:pPr>
      <w:r>
        <w:rPr>
          <w:u w:val="single"/>
          <w:lang w:val="en-US"/>
        </w:rPr>
        <w:t>Life form</w:t>
      </w:r>
      <w:r>
        <w:rPr>
          <w:lang w:val="en-US"/>
        </w:rPr>
        <w:t>: herbaceous perennial plant with creeping rhizomes.</w:t>
      </w:r>
    </w:p>
    <w:p w14:paraId="10415300" w14:textId="77777777" w:rsidR="000B4652" w:rsidRDefault="00F26AED">
      <w:pPr>
        <w:rPr>
          <w:lang w:val="en-US"/>
        </w:rPr>
      </w:pPr>
      <w:r>
        <w:rPr>
          <w:u w:val="single"/>
          <w:lang w:val="en-US"/>
        </w:rPr>
        <w:t>Native distribution</w:t>
      </w:r>
      <w:r>
        <w:rPr>
          <w:lang w:val="en-US"/>
        </w:rPr>
        <w:t>: temperate zone of Europe and Asia, Caucasus, Western and Middle Asia, Mongolia, northern Africa.</w:t>
      </w:r>
    </w:p>
    <w:p w14:paraId="10415301" w14:textId="77777777" w:rsidR="000B4652" w:rsidRDefault="00F26AED">
      <w:pPr>
        <w:rPr>
          <w:lang w:val="en-US"/>
        </w:rPr>
      </w:pPr>
      <w:r>
        <w:rPr>
          <w:u w:val="single"/>
          <w:lang w:val="en-US"/>
        </w:rPr>
        <w:t>Secondary distribution in the Arctic</w:t>
      </w:r>
      <w:r>
        <w:rPr>
          <w:lang w:val="en-US"/>
        </w:rPr>
        <w:t xml:space="preserve">: West Chukotka, Western Alaska, Western Greenland, Svalbard, Kanin-Pechora, Polar Ural-Novaya Zemlya, Yamal-Gydan, Taimyr-Severnaya Zemlya, </w:t>
      </w:r>
      <w:proofErr w:type="spellStart"/>
      <w:r>
        <w:rPr>
          <w:lang w:val="en-US"/>
        </w:rPr>
        <w:t>Kharaulakh</w:t>
      </w:r>
      <w:proofErr w:type="spellEnd"/>
      <w:r>
        <w:rPr>
          <w:lang w:val="en-US"/>
        </w:rPr>
        <w:t>, Yana-Kolyma.</w:t>
      </w:r>
    </w:p>
    <w:p w14:paraId="10415302" w14:textId="77777777" w:rsidR="000B4652" w:rsidRDefault="00F26AED">
      <w:pPr>
        <w:rPr>
          <w:lang w:val="en-US"/>
        </w:rPr>
      </w:pPr>
      <w:r>
        <w:rPr>
          <w:u w:val="single"/>
          <w:lang w:val="en-US"/>
        </w:rPr>
        <w:t>Secondary distribution in the Yamal-Gydan sector</w:t>
      </w:r>
      <w:r>
        <w:rPr>
          <w:lang w:val="en-US"/>
        </w:rPr>
        <w:t xml:space="preserve">: abandoned place in </w:t>
      </w:r>
      <w:proofErr w:type="spellStart"/>
      <w:r>
        <w:rPr>
          <w:lang w:val="en-US"/>
        </w:rPr>
        <w:t>Novyi</w:t>
      </w:r>
      <w:proofErr w:type="spellEnd"/>
      <w:r>
        <w:rPr>
          <w:lang w:val="en-US"/>
        </w:rPr>
        <w:t xml:space="preserve"> Port Village.</w:t>
      </w:r>
    </w:p>
    <w:p w14:paraId="10415303" w14:textId="77777777" w:rsidR="000B4652" w:rsidRDefault="00F26AED">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14:paraId="10415304" w14:textId="77777777" w:rsidR="000B4652" w:rsidRDefault="00F26AED">
      <w:pPr>
        <w:rPr>
          <w:lang w:val="en-US"/>
        </w:rPr>
      </w:pPr>
      <w:r>
        <w:rPr>
          <w:u w:val="single"/>
          <w:lang w:val="en-US"/>
        </w:rPr>
        <w:t>Invasion status</w:t>
      </w:r>
      <w:r>
        <w:rPr>
          <w:lang w:val="en-US"/>
        </w:rPr>
        <w:t xml:space="preserve">: </w:t>
      </w:r>
      <w:r>
        <w:t>casual alien plants.</w:t>
      </w:r>
    </w:p>
    <w:p w14:paraId="10415305" w14:textId="77777777" w:rsidR="000B4652" w:rsidRDefault="00F26AED">
      <w:pPr>
        <w:rPr>
          <w:lang w:val="en-US"/>
        </w:rPr>
      </w:pPr>
      <w:r>
        <w:rPr>
          <w:u w:val="single"/>
          <w:lang w:val="en-US"/>
        </w:rPr>
        <w:t>Forecast of the invasive process</w:t>
      </w:r>
      <w:r>
        <w:rPr>
          <w:lang w:val="en-US"/>
        </w:rPr>
        <w:t xml:space="preserve">: On the territory of the Yamal-Gydan sector of the Arctic it is still known from a single location. In the mainland of the </w:t>
      </w:r>
      <w:proofErr w:type="spellStart"/>
      <w:r>
        <w:rPr>
          <w:lang w:val="en-US"/>
        </w:rPr>
        <w:t>YaNAO</w:t>
      </w:r>
      <w:proofErr w:type="spellEnd"/>
      <w:r>
        <w:rPr>
          <w:lang w:val="en-US"/>
        </w:rPr>
        <w:t xml:space="preserve"> it is a common plant in all large settlements (</w:t>
      </w:r>
      <w:proofErr w:type="spellStart"/>
      <w:r>
        <w:t>Pismarkina</w:t>
      </w:r>
      <w:proofErr w:type="spellEnd"/>
      <w:r>
        <w:rPr>
          <w:lang w:val="en-US"/>
        </w:rPr>
        <w:t xml:space="preserve"> </w:t>
      </w:r>
      <w:r>
        <w:t>et</w:t>
      </w:r>
      <w:r>
        <w:rPr>
          <w:lang w:val="en-US"/>
        </w:rPr>
        <w:t xml:space="preserve"> </w:t>
      </w:r>
      <w:r>
        <w:t>al</w:t>
      </w:r>
      <w:r>
        <w:rPr>
          <w:lang w:val="en-US"/>
        </w:rPr>
        <w:t>., 2019)</w:t>
      </w:r>
      <w:r>
        <w:rPr>
          <w:rStyle w:val="FootnoteReference"/>
        </w:rPr>
        <w:footnoteReference w:id="110"/>
      </w:r>
      <w:r>
        <w:rPr>
          <w:lang w:val="en-US"/>
        </w:rPr>
        <w:t xml:space="preserve">, </w:t>
      </w:r>
      <w:proofErr w:type="gramStart"/>
      <w:r>
        <w:rPr>
          <w:lang w:val="en-US"/>
        </w:rPr>
        <w:t>and also</w:t>
      </w:r>
      <w:proofErr w:type="gramEnd"/>
      <w:r>
        <w:rPr>
          <w:lang w:val="en-US"/>
        </w:rPr>
        <w:t xml:space="preserve"> found in disturbed habitats outside of they (</w:t>
      </w:r>
      <w:proofErr w:type="spellStart"/>
      <w:r>
        <w:rPr>
          <w:lang w:val="en-US"/>
        </w:rPr>
        <w:t>Pismarkina</w:t>
      </w:r>
      <w:proofErr w:type="spellEnd"/>
      <w:r>
        <w:rPr>
          <w:lang w:val="en-US"/>
        </w:rPr>
        <w:t xml:space="preserve">, </w:t>
      </w:r>
      <w:proofErr w:type="spellStart"/>
      <w:r>
        <w:rPr>
          <w:lang w:val="en-US"/>
        </w:rPr>
        <w:t>Byalt</w:t>
      </w:r>
      <w:proofErr w:type="spellEnd"/>
      <w:r>
        <w:rPr>
          <w:lang w:val="en-US"/>
        </w:rPr>
        <w:t>, 2016). Relatively common in disturbed habitats and arable fields in the Arctic (</w:t>
      </w:r>
      <w:proofErr w:type="spellStart"/>
      <w:r>
        <w:rPr>
          <w:lang w:val="en-US"/>
        </w:rPr>
        <w:t>Dorogostaiskaya</w:t>
      </w:r>
      <w:proofErr w:type="spellEnd"/>
      <w:r>
        <w:rPr>
          <w:lang w:val="en-US"/>
        </w:rPr>
        <w:t>, 1972). The plant can actively spread by creeping rooted rhizomes (</w:t>
      </w:r>
      <w:proofErr w:type="spellStart"/>
      <w:r>
        <w:rPr>
          <w:lang w:val="en-US"/>
        </w:rPr>
        <w:t>Shlyakova</w:t>
      </w:r>
      <w:proofErr w:type="spellEnd"/>
      <w:r>
        <w:rPr>
          <w:lang w:val="en-US"/>
        </w:rPr>
        <w:t xml:space="preserve">, 1982). We predict its active further dispersal in disturbed habitats in places of settlements and construction work, and we also do not exclude its invasion into natural habitats, such as river and coastal </w:t>
      </w:r>
      <w:commentRangeStart w:id="102"/>
      <w:r>
        <w:rPr>
          <w:lang w:val="en-US"/>
        </w:rPr>
        <w:t>meadows</w:t>
      </w:r>
      <w:commentRangeEnd w:id="102"/>
      <w:r w:rsidR="00297351">
        <w:rPr>
          <w:rStyle w:val="CommentReference"/>
        </w:rPr>
        <w:commentReference w:id="102"/>
      </w:r>
      <w:r>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308" w14:textId="77777777">
        <w:trPr>
          <w:trHeight w:val="3118"/>
        </w:trPr>
        <w:tc>
          <w:tcPr>
            <w:tcW w:w="4503" w:type="dxa"/>
          </w:tcPr>
          <w:p w14:paraId="10415306" w14:textId="77777777" w:rsidR="000B4652" w:rsidRDefault="00F26AED">
            <w:pPr>
              <w:rPr>
                <w:sz w:val="22"/>
              </w:rPr>
            </w:pPr>
            <w:r>
              <w:rPr>
                <w:noProof/>
                <w:lang w:val="ru-RU" w:eastAsia="ru-RU"/>
              </w:rPr>
              <w:drawing>
                <wp:inline distT="0" distB="0" distL="0" distR="0" wp14:anchorId="1041539F" wp14:editId="104153A0">
                  <wp:extent cx="2886075" cy="2159635"/>
                  <wp:effectExtent l="0" t="0" r="9525" b="12065"/>
                  <wp:docPr id="70" name="Рисунок 1" descr="F:\Фото Камчатка\IMGP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descr="F:\Фото Камчатка\IMGP0207.JPG"/>
                          <pic:cNvPicPr>
                            <a:picLocks noChangeAspect="1" noChangeArrowheads="1"/>
                          </pic:cNvPicPr>
                        </pic:nvPicPr>
                        <pic:blipFill>
                          <a:blip r:embed="rId99" cstate="print"/>
                          <a:srcRect l="23755" t="2973" b="10955"/>
                          <a:stretch>
                            <a:fillRect/>
                          </a:stretch>
                        </pic:blipFill>
                        <pic:spPr>
                          <a:xfrm>
                            <a:off x="0" y="0"/>
                            <a:ext cx="2886545" cy="2160000"/>
                          </a:xfrm>
                          <a:prstGeom prst="rect">
                            <a:avLst/>
                          </a:prstGeom>
                          <a:noFill/>
                          <a:ln w="9525">
                            <a:noFill/>
                            <a:miter lim="800000"/>
                            <a:headEnd/>
                            <a:tailEnd/>
                          </a:ln>
                        </pic:spPr>
                      </pic:pic>
                    </a:graphicData>
                  </a:graphic>
                </wp:inline>
              </w:drawing>
            </w:r>
          </w:p>
        </w:tc>
        <w:tc>
          <w:tcPr>
            <w:tcW w:w="5350" w:type="dxa"/>
          </w:tcPr>
          <w:p w14:paraId="10415307" w14:textId="77777777" w:rsidR="000B4652" w:rsidRDefault="00F26AED">
            <w:pPr>
              <w:rPr>
                <w:sz w:val="22"/>
              </w:rPr>
            </w:pPr>
            <w:r>
              <w:rPr>
                <w:noProof/>
                <w:lang w:val="ru-RU" w:eastAsia="ru-RU"/>
              </w:rPr>
              <w:drawing>
                <wp:inline distT="0" distB="0" distL="0" distR="0" wp14:anchorId="104153A1" wp14:editId="104153A2">
                  <wp:extent cx="3303905" cy="2159635"/>
                  <wp:effectExtent l="0" t="0" r="10795" b="12065"/>
                  <wp:docPr id="71" name="Рисунок 32" descr="C:\Users\Mikhail Kozhin\AppData\Local\Microsoft\Windows\Temporary Internet Files\Content.Word\Trifolium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2" descr="C:\Users\Mikhail Kozhin\AppData\Local\Microsoft\Windows\Temporary Internet Files\Content.Word\Trifolium repens_ill.tif"/>
                          <pic:cNvPicPr>
                            <a:picLocks noChangeAspect="1" noChangeArrowheads="1"/>
                          </pic:cNvPicPr>
                        </pic:nvPicPr>
                        <pic:blipFill>
                          <a:blip r:embed="rId100" cstate="print"/>
                          <a:srcRect/>
                          <a:stretch>
                            <a:fillRect/>
                          </a:stretch>
                        </pic:blipFill>
                        <pic:spPr>
                          <a:xfrm>
                            <a:off x="0" y="0"/>
                            <a:ext cx="3304186" cy="2160000"/>
                          </a:xfrm>
                          <a:prstGeom prst="rect">
                            <a:avLst/>
                          </a:prstGeom>
                          <a:noFill/>
                          <a:ln w="9525">
                            <a:noFill/>
                            <a:miter lim="800000"/>
                            <a:headEnd/>
                            <a:tailEnd/>
                          </a:ln>
                        </pic:spPr>
                      </pic:pic>
                    </a:graphicData>
                  </a:graphic>
                </wp:inline>
              </w:drawing>
            </w:r>
          </w:p>
        </w:tc>
      </w:tr>
    </w:tbl>
    <w:p w14:paraId="10415309" w14:textId="77777777" w:rsidR="000B4652" w:rsidRDefault="00F26AED">
      <w:pPr>
        <w:pStyle w:val="Caption"/>
      </w:pPr>
      <w:r>
        <w:lastRenderedPageBreak/>
        <w:t xml:space="preserve">Figure 3.2.7: General view </w:t>
      </w:r>
      <w:r>
        <w:rPr>
          <w:lang w:val="en-US"/>
        </w:rPr>
        <w:t xml:space="preserve">(photo by M. </w:t>
      </w:r>
      <w:proofErr w:type="spellStart"/>
      <w:r>
        <w:rPr>
          <w:lang w:val="en-US"/>
        </w:rPr>
        <w:t>Kozhin</w:t>
      </w:r>
      <w:proofErr w:type="spellEnd"/>
      <w:r>
        <w:rPr>
          <w:lang w:val="en-US"/>
        </w:rPr>
        <w:t>)</w:t>
      </w:r>
      <w:r>
        <w:t xml:space="preserve"> and habitat suitability model of </w:t>
      </w:r>
      <w:r>
        <w:rPr>
          <w:i/>
          <w:lang w:val="en-US"/>
        </w:rPr>
        <w:t>Trifolium repens</w:t>
      </w:r>
      <w:r>
        <w:rPr>
          <w:i/>
        </w:rPr>
        <w:t xml:space="preserve"> </w:t>
      </w:r>
      <w:r>
        <w:t xml:space="preserve">L. </w:t>
      </w:r>
      <w:r>
        <w:rPr>
          <w:iCs/>
        </w:rPr>
        <w:t>(p</w:t>
      </w:r>
      <w:r>
        <w:t xml:space="preserve">repared by </w:t>
      </w:r>
      <w:proofErr w:type="gramStart"/>
      <w:r>
        <w:t>Consultant</w:t>
      </w:r>
      <w:proofErr w:type="gramEnd"/>
      <w:r>
        <w:t>)</w:t>
      </w:r>
    </w:p>
    <w:p w14:paraId="1041530A" w14:textId="77777777" w:rsidR="000B4652" w:rsidRDefault="000B4652">
      <w:pPr>
        <w:rPr>
          <w:lang w:val="en-US"/>
        </w:rPr>
      </w:pPr>
    </w:p>
    <w:p w14:paraId="1041530B" w14:textId="77777777" w:rsidR="000B4652" w:rsidRDefault="00F26AED">
      <w:pPr>
        <w:jc w:val="center"/>
        <w:rPr>
          <w:lang w:val="en-US"/>
        </w:rPr>
      </w:pPr>
      <w:r>
        <w:rPr>
          <w:lang w:val="en-US"/>
        </w:rPr>
        <w:t>Common nettle (</w:t>
      </w:r>
      <w:r>
        <w:rPr>
          <w:i/>
          <w:lang w:val="en-US"/>
        </w:rPr>
        <w:t>Urtica dioica</w:t>
      </w:r>
      <w:r>
        <w:rPr>
          <w:lang w:val="en-US"/>
        </w:rPr>
        <w:t xml:space="preserve"> L. subsp. </w:t>
      </w:r>
      <w:r>
        <w:rPr>
          <w:i/>
          <w:lang w:val="en-US"/>
        </w:rPr>
        <w:t>dioica</w:t>
      </w:r>
      <w:r>
        <w:rPr>
          <w:lang w:val="en-US"/>
        </w:rPr>
        <w:t>)</w:t>
      </w:r>
    </w:p>
    <w:p w14:paraId="1041530C" w14:textId="77777777" w:rsidR="000B4652" w:rsidRDefault="00F26AED">
      <w:pPr>
        <w:rPr>
          <w:lang w:val="en-US"/>
        </w:rPr>
      </w:pPr>
      <w:r>
        <w:rPr>
          <w:u w:val="single"/>
          <w:lang w:val="en-US"/>
        </w:rPr>
        <w:t>Life form</w:t>
      </w:r>
      <w:r>
        <w:rPr>
          <w:lang w:val="en-US"/>
        </w:rPr>
        <w:t>: herbaceous perennial plant with creeping rhizomes.</w:t>
      </w:r>
    </w:p>
    <w:p w14:paraId="1041530D" w14:textId="77777777" w:rsidR="000B4652" w:rsidRDefault="00F26AED">
      <w:pPr>
        <w:rPr>
          <w:lang w:val="en-US"/>
        </w:rPr>
      </w:pPr>
      <w:r>
        <w:rPr>
          <w:u w:val="single"/>
          <w:lang w:val="en-US"/>
        </w:rPr>
        <w:t>Native distribution</w:t>
      </w:r>
      <w:r>
        <w:rPr>
          <w:lang w:val="en-US"/>
        </w:rPr>
        <w:t>: temperate zone of Europe and Asia, Caucasus, northern Africa.</w:t>
      </w:r>
    </w:p>
    <w:p w14:paraId="1041530E" w14:textId="77777777" w:rsidR="000B4652" w:rsidRDefault="00F26AED">
      <w:pPr>
        <w:rPr>
          <w:lang w:val="en-US"/>
        </w:rPr>
      </w:pPr>
      <w:r>
        <w:rPr>
          <w:u w:val="single"/>
          <w:lang w:val="en-US"/>
        </w:rPr>
        <w:t>Secondary distribution in the Arctic</w:t>
      </w:r>
      <w:r>
        <w:rPr>
          <w:lang w:val="en-US"/>
        </w:rPr>
        <w:t>: East Chukotka, Western Greenland, North Iceland, Svalbard, Kanin-Pechora, Polar Ural-Novaya Zemlya, Yamal-Gydan, Taimyr-Severnaya Zemlya, Yana-Kolyma.</w:t>
      </w:r>
    </w:p>
    <w:p w14:paraId="1041530F" w14:textId="77777777" w:rsidR="000B4652" w:rsidRDefault="00F26AED">
      <w:pPr>
        <w:rPr>
          <w:lang w:val="en-US"/>
        </w:rPr>
      </w:pPr>
      <w:r>
        <w:rPr>
          <w:u w:val="single"/>
          <w:lang w:val="en-US"/>
        </w:rPr>
        <w:t>Secondary distribution in the Yamal-Gydan sector</w:t>
      </w:r>
      <w:r>
        <w:rPr>
          <w:lang w:val="en-US"/>
        </w:rPr>
        <w:t xml:space="preserve">: abandoned place in </w:t>
      </w:r>
      <w:proofErr w:type="spellStart"/>
      <w:r>
        <w:rPr>
          <w:lang w:val="en-US"/>
        </w:rPr>
        <w:t>Novyi</w:t>
      </w:r>
      <w:proofErr w:type="spellEnd"/>
      <w:r>
        <w:rPr>
          <w:lang w:val="en-US"/>
        </w:rPr>
        <w:t xml:space="preserve"> Port Village and roadside embankment in 24 km NW from Bovanenkovo Settlement.</w:t>
      </w:r>
    </w:p>
    <w:p w14:paraId="10415310" w14:textId="77777777" w:rsidR="000B4652" w:rsidRDefault="00F26AED">
      <w:pPr>
        <w:rPr>
          <w:lang w:val="en-US"/>
        </w:rPr>
      </w:pPr>
      <w:r>
        <w:rPr>
          <w:u w:val="single"/>
          <w:lang w:val="en-US"/>
        </w:rPr>
        <w:t>Pathway of introduction</w:t>
      </w:r>
      <w:r>
        <w:rPr>
          <w:lang w:val="en-US"/>
        </w:rPr>
        <w:t xml:space="preserve">: </w:t>
      </w:r>
      <w:r>
        <w:t xml:space="preserve">Transport–Stowaway (4) </w:t>
      </w:r>
      <w:r>
        <w:rPr>
          <w:lang w:val="en-US"/>
        </w:rPr>
        <w:t>with auto</w:t>
      </w:r>
      <w:r>
        <w:t>transport and associated equipment.</w:t>
      </w:r>
    </w:p>
    <w:p w14:paraId="10415311" w14:textId="77777777" w:rsidR="000B4652" w:rsidRDefault="00F26AED">
      <w:pPr>
        <w:rPr>
          <w:b/>
          <w:lang w:val="en-US"/>
        </w:rPr>
      </w:pPr>
      <w:r>
        <w:rPr>
          <w:u w:val="single"/>
          <w:lang w:val="en-US"/>
        </w:rPr>
        <w:t>Invasion status</w:t>
      </w:r>
      <w:r>
        <w:rPr>
          <w:lang w:val="en-US"/>
        </w:rPr>
        <w:t xml:space="preserve">: </w:t>
      </w:r>
      <w:r>
        <w:t>casual alien plants.</w:t>
      </w:r>
    </w:p>
    <w:p w14:paraId="10415312" w14:textId="77777777" w:rsidR="000B4652" w:rsidRDefault="00F26AED">
      <w:pPr>
        <w:rPr>
          <w:lang w:val="en-US"/>
        </w:rPr>
      </w:pPr>
      <w:r>
        <w:rPr>
          <w:u w:val="single"/>
          <w:lang w:val="en-US"/>
        </w:rPr>
        <w:t>Forecast of the invasive process</w:t>
      </w:r>
      <w:r>
        <w:rPr>
          <w:lang w:val="en-US"/>
        </w:rPr>
        <w:t>: Currently only known from two localities in the Yamal-Gydan sector of the Arctic. The species is rarely found in adjacent areas and was known from Salekhard (</w:t>
      </w:r>
      <w:proofErr w:type="spellStart"/>
      <w:r>
        <w:rPr>
          <w:lang w:val="en-US"/>
        </w:rPr>
        <w:t>Tolmachev</w:t>
      </w:r>
      <w:proofErr w:type="spellEnd"/>
      <w:r>
        <w:rPr>
          <w:lang w:val="en-US"/>
        </w:rPr>
        <w:t xml:space="preserve">, 1966), </w:t>
      </w:r>
      <w:proofErr w:type="spellStart"/>
      <w:r>
        <w:rPr>
          <w:lang w:val="en-US"/>
        </w:rPr>
        <w:t>Labytnangi</w:t>
      </w:r>
      <w:proofErr w:type="spellEnd"/>
      <w:r>
        <w:rPr>
          <w:lang w:val="en-US"/>
        </w:rPr>
        <w:t xml:space="preserve"> (</w:t>
      </w:r>
      <w:proofErr w:type="spellStart"/>
      <w:r>
        <w:rPr>
          <w:lang w:val="en-US"/>
        </w:rPr>
        <w:t>Trotsenko</w:t>
      </w:r>
      <w:proofErr w:type="spellEnd"/>
      <w:r>
        <w:rPr>
          <w:lang w:val="en-US"/>
        </w:rPr>
        <w:t>, 1990</w:t>
      </w:r>
      <w:r>
        <w:rPr>
          <w:rStyle w:val="FootnoteReference"/>
        </w:rPr>
        <w:footnoteReference w:id="111"/>
      </w:r>
      <w:r>
        <w:rPr>
          <w:lang w:val="en-US"/>
        </w:rPr>
        <w:t xml:space="preserve">), </w:t>
      </w:r>
      <w:proofErr w:type="spellStart"/>
      <w:r>
        <w:rPr>
          <w:lang w:val="en-US"/>
        </w:rPr>
        <w:t>Noyabrsk</w:t>
      </w:r>
      <w:proofErr w:type="spellEnd"/>
      <w:r>
        <w:rPr>
          <w:lang w:val="en-US"/>
        </w:rPr>
        <w:t xml:space="preserve">, </w:t>
      </w:r>
      <w:proofErr w:type="spellStart"/>
      <w:r>
        <w:rPr>
          <w:lang w:val="en-US"/>
        </w:rPr>
        <w:t>Gubkinskii</w:t>
      </w:r>
      <w:proofErr w:type="spellEnd"/>
      <w:r>
        <w:rPr>
          <w:lang w:val="en-US"/>
        </w:rPr>
        <w:t xml:space="preserve"> (</w:t>
      </w:r>
      <w:proofErr w:type="spellStart"/>
      <w:r>
        <w:t>Pismarkina</w:t>
      </w:r>
      <w:proofErr w:type="spellEnd"/>
      <w:r>
        <w:rPr>
          <w:lang w:val="en-US"/>
        </w:rPr>
        <w:t xml:space="preserve"> </w:t>
      </w:r>
      <w:r>
        <w:t>et</w:t>
      </w:r>
      <w:r>
        <w:rPr>
          <w:lang w:val="en-US"/>
        </w:rPr>
        <w:t xml:space="preserve"> </w:t>
      </w:r>
      <w:r>
        <w:t>al</w:t>
      </w:r>
      <w:r>
        <w:rPr>
          <w:lang w:val="en-US"/>
        </w:rPr>
        <w:t xml:space="preserve">., 2019), </w:t>
      </w:r>
      <w:proofErr w:type="spellStart"/>
      <w:r>
        <w:rPr>
          <w:lang w:val="en-US"/>
        </w:rPr>
        <w:t>Novyi</w:t>
      </w:r>
      <w:proofErr w:type="spellEnd"/>
      <w:r>
        <w:rPr>
          <w:lang w:val="en-US"/>
        </w:rPr>
        <w:t xml:space="preserve"> </w:t>
      </w:r>
      <w:proofErr w:type="spellStart"/>
      <w:r>
        <w:rPr>
          <w:lang w:val="en-US"/>
        </w:rPr>
        <w:t>Urengoi</w:t>
      </w:r>
      <w:proofErr w:type="spellEnd"/>
      <w:r>
        <w:rPr>
          <w:lang w:val="en-US"/>
        </w:rPr>
        <w:t xml:space="preserve"> and</w:t>
      </w:r>
      <w:r>
        <w:t xml:space="preserve"> </w:t>
      </w:r>
      <w:proofErr w:type="spellStart"/>
      <w:r>
        <w:rPr>
          <w:lang w:val="en-US"/>
        </w:rPr>
        <w:t>Priozernyi</w:t>
      </w:r>
      <w:proofErr w:type="spellEnd"/>
      <w:r>
        <w:rPr>
          <w:lang w:val="en-US"/>
        </w:rPr>
        <w:t xml:space="preserve"> (</w:t>
      </w:r>
      <w:proofErr w:type="spellStart"/>
      <w:r>
        <w:rPr>
          <w:lang w:val="en-US"/>
        </w:rPr>
        <w:t>Pismarkina</w:t>
      </w:r>
      <w:proofErr w:type="spellEnd"/>
      <w:r>
        <w:rPr>
          <w:lang w:val="en-US"/>
        </w:rPr>
        <w:t xml:space="preserve">, </w:t>
      </w:r>
      <w:proofErr w:type="spellStart"/>
      <w:r>
        <w:rPr>
          <w:lang w:val="en-US"/>
        </w:rPr>
        <w:t>Khitun</w:t>
      </w:r>
      <w:proofErr w:type="spellEnd"/>
      <w:r>
        <w:rPr>
          <w:lang w:val="en-US"/>
        </w:rPr>
        <w:t>, 2019)</w:t>
      </w:r>
      <w:r>
        <w:rPr>
          <w:vertAlign w:val="superscript"/>
          <w:lang w:val="en-US"/>
        </w:rPr>
        <w:footnoteReference w:id="112"/>
      </w:r>
      <w:r>
        <w:rPr>
          <w:lang w:val="en-US"/>
        </w:rPr>
        <w:t xml:space="preserve">. In the east of the mainland of </w:t>
      </w:r>
      <w:proofErr w:type="spellStart"/>
      <w:r>
        <w:rPr>
          <w:lang w:val="en-US"/>
        </w:rPr>
        <w:t>YaNAO</w:t>
      </w:r>
      <w:proofErr w:type="spellEnd"/>
      <w:r>
        <w:rPr>
          <w:lang w:val="en-US"/>
        </w:rPr>
        <w:t>, it is still rare, probably due to the poor development of horticulture and the lack of nitrogen in local soils (</w:t>
      </w:r>
      <w:proofErr w:type="spellStart"/>
      <w:r>
        <w:t>Pismarkina</w:t>
      </w:r>
      <w:proofErr w:type="spellEnd"/>
      <w:r>
        <w:rPr>
          <w:lang w:val="en-US"/>
        </w:rPr>
        <w:t xml:space="preserve"> </w:t>
      </w:r>
      <w:r>
        <w:t>et</w:t>
      </w:r>
      <w:r>
        <w:rPr>
          <w:lang w:val="en-US"/>
        </w:rPr>
        <w:t xml:space="preserve"> </w:t>
      </w:r>
      <w:r>
        <w:t>al</w:t>
      </w:r>
      <w:r>
        <w:rPr>
          <w:lang w:val="en-US"/>
        </w:rPr>
        <w:t xml:space="preserve">., 2019). </w:t>
      </w:r>
      <w:proofErr w:type="gramStart"/>
      <w:r>
        <w:rPr>
          <w:lang w:val="en-US"/>
        </w:rPr>
        <w:t>Generally</w:t>
      </w:r>
      <w:proofErr w:type="gramEnd"/>
      <w:r>
        <w:rPr>
          <w:lang w:val="en-US"/>
        </w:rPr>
        <w:t xml:space="preserve"> in the </w:t>
      </w:r>
      <w:proofErr w:type="spellStart"/>
      <w:r>
        <w:rPr>
          <w:lang w:val="en-US"/>
        </w:rPr>
        <w:t>the</w:t>
      </w:r>
      <w:proofErr w:type="spellEnd"/>
      <w:r>
        <w:rPr>
          <w:lang w:val="en-US"/>
        </w:rPr>
        <w:t xml:space="preserve"> </w:t>
      </w:r>
      <w:proofErr w:type="spellStart"/>
      <w:r>
        <w:rPr>
          <w:lang w:val="en-US"/>
        </w:rPr>
        <w:t>YaNAA</w:t>
      </w:r>
      <w:proofErr w:type="spellEnd"/>
      <w:r>
        <w:rPr>
          <w:lang w:val="en-US"/>
        </w:rPr>
        <w:t xml:space="preserve"> </w:t>
      </w:r>
      <w:r>
        <w:rPr>
          <w:i/>
          <w:lang w:val="en-US"/>
        </w:rPr>
        <w:t xml:space="preserve">Urtica dioica </w:t>
      </w:r>
      <w:r>
        <w:rPr>
          <w:lang w:val="en-US"/>
        </w:rPr>
        <w:t>occur often or commonly and characterize to urban landscapes (</w:t>
      </w:r>
      <w:proofErr w:type="spellStart"/>
      <w:r>
        <w:rPr>
          <w:lang w:val="en-US"/>
        </w:rPr>
        <w:t>Pismarkina</w:t>
      </w:r>
      <w:proofErr w:type="spellEnd"/>
      <w:r>
        <w:rPr>
          <w:lang w:val="en-US"/>
        </w:rPr>
        <w:t xml:space="preserve"> et al., 2020). We predict further active expansion of this species in disturbed areas and in natural habitats rich in nitrogen</w:t>
      </w:r>
      <w:proofErr w:type="gramStart"/>
      <w:r>
        <w:rPr>
          <w:lang w:val="en-US"/>
        </w:rPr>
        <w:t>, in particular, in</w:t>
      </w:r>
      <w:proofErr w:type="gramEnd"/>
      <w:r>
        <w:rPr>
          <w:lang w:val="en-US"/>
        </w:rPr>
        <w:t xml:space="preserve"> places near nesting birds, especially in the territories of their colonies and along river valleys.</w:t>
      </w:r>
    </w:p>
    <w:p w14:paraId="10415313" w14:textId="77777777" w:rsidR="000B4652" w:rsidRDefault="000B465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03"/>
        <w:gridCol w:w="5350"/>
      </w:tblGrid>
      <w:tr w:rsidR="000B4652" w14:paraId="10415316" w14:textId="77777777">
        <w:trPr>
          <w:trHeight w:val="3118"/>
        </w:trPr>
        <w:tc>
          <w:tcPr>
            <w:tcW w:w="4503" w:type="dxa"/>
          </w:tcPr>
          <w:p w14:paraId="10415314" w14:textId="77777777" w:rsidR="000B4652" w:rsidRDefault="00F26AED">
            <w:pPr>
              <w:rPr>
                <w:sz w:val="22"/>
              </w:rPr>
            </w:pPr>
            <w:r>
              <w:rPr>
                <w:noProof/>
                <w:lang w:val="ru-RU" w:eastAsia="ru-RU"/>
              </w:rPr>
              <w:drawing>
                <wp:inline distT="0" distB="0" distL="0" distR="0" wp14:anchorId="104153A3" wp14:editId="104153A4">
                  <wp:extent cx="2880995" cy="2159635"/>
                  <wp:effectExtent l="0" t="0" r="14605" b="12065"/>
                  <wp:docPr id="674" name="Рисунок 20" descr="C:\Users\Mikhail Kozhin\AppData\Local\Microsoft\Windows\Temporary Internet Files\Content.Word\Ur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20" descr="C:\Users\Mikhail Kozhin\AppData\Local\Microsoft\Windows\Temporary Internet Files\Content.Word\Urtica.jpeg"/>
                          <pic:cNvPicPr>
                            <a:picLocks noChangeAspect="1" noChangeArrowheads="1"/>
                          </pic:cNvPicPr>
                        </pic:nvPicPr>
                        <pic:blipFill>
                          <a:blip r:embed="rId101" cstate="print"/>
                          <a:srcRect/>
                          <a:stretch>
                            <a:fillRect/>
                          </a:stretch>
                        </pic:blipFill>
                        <pic:spPr>
                          <a:xfrm>
                            <a:off x="0" y="0"/>
                            <a:ext cx="2881252" cy="2160000"/>
                          </a:xfrm>
                          <a:prstGeom prst="rect">
                            <a:avLst/>
                          </a:prstGeom>
                          <a:noFill/>
                          <a:ln w="9525">
                            <a:noFill/>
                            <a:miter lim="800000"/>
                            <a:headEnd/>
                            <a:tailEnd/>
                          </a:ln>
                        </pic:spPr>
                      </pic:pic>
                    </a:graphicData>
                  </a:graphic>
                </wp:inline>
              </w:drawing>
            </w:r>
          </w:p>
        </w:tc>
        <w:tc>
          <w:tcPr>
            <w:tcW w:w="5350" w:type="dxa"/>
          </w:tcPr>
          <w:p w14:paraId="10415315" w14:textId="77777777" w:rsidR="000B4652" w:rsidRDefault="00F26AED">
            <w:pPr>
              <w:rPr>
                <w:sz w:val="22"/>
              </w:rPr>
            </w:pPr>
            <w:r>
              <w:rPr>
                <w:noProof/>
                <w:lang w:val="ru-RU" w:eastAsia="ru-RU"/>
              </w:rPr>
              <w:drawing>
                <wp:inline distT="0" distB="0" distL="0" distR="0" wp14:anchorId="104153A5" wp14:editId="104153A6">
                  <wp:extent cx="3312160" cy="2159635"/>
                  <wp:effectExtent l="0" t="0" r="2540" b="12065"/>
                  <wp:docPr id="72" name="Рисунок 35" descr="C:\Users\Mikhail Kozhin\AppData\Local\Microsoft\Windows\Temporary Internet Files\Content.Word\Urtica dioic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35" descr="C:\Users\Mikhail Kozhin\AppData\Local\Microsoft\Windows\Temporary Internet Files\Content.Word\Urtica dioica_ill.tif"/>
                          <pic:cNvPicPr>
                            <a:picLocks noChangeAspect="1" noChangeArrowheads="1"/>
                          </pic:cNvPicPr>
                        </pic:nvPicPr>
                        <pic:blipFill>
                          <a:blip r:embed="rId102" cstate="print"/>
                          <a:srcRect/>
                          <a:stretch>
                            <a:fillRect/>
                          </a:stretch>
                        </pic:blipFill>
                        <pic:spPr>
                          <a:xfrm>
                            <a:off x="0" y="0"/>
                            <a:ext cx="3312746" cy="2160000"/>
                          </a:xfrm>
                          <a:prstGeom prst="rect">
                            <a:avLst/>
                          </a:prstGeom>
                          <a:noFill/>
                          <a:ln w="9525">
                            <a:noFill/>
                            <a:miter lim="800000"/>
                            <a:headEnd/>
                            <a:tailEnd/>
                          </a:ln>
                        </pic:spPr>
                      </pic:pic>
                    </a:graphicData>
                  </a:graphic>
                </wp:inline>
              </w:drawing>
            </w:r>
          </w:p>
        </w:tc>
      </w:tr>
    </w:tbl>
    <w:p w14:paraId="10415317" w14:textId="77777777" w:rsidR="000B4652" w:rsidRDefault="00F26AED">
      <w:pPr>
        <w:pStyle w:val="Caption"/>
      </w:pPr>
      <w:r>
        <w:t xml:space="preserve">Figure 3.2.8: General view </w:t>
      </w:r>
      <w:r>
        <w:rPr>
          <w:lang w:val="en-US"/>
        </w:rPr>
        <w:t xml:space="preserve">(photo by M. </w:t>
      </w:r>
      <w:proofErr w:type="spellStart"/>
      <w:r>
        <w:rPr>
          <w:lang w:val="en-US"/>
        </w:rPr>
        <w:t>Kozhin</w:t>
      </w:r>
      <w:proofErr w:type="spellEnd"/>
      <w:r>
        <w:rPr>
          <w:lang w:val="en-US"/>
        </w:rPr>
        <w:t>)</w:t>
      </w:r>
      <w:r>
        <w:t xml:space="preserve"> and habitat suitability model of </w:t>
      </w:r>
      <w:r>
        <w:rPr>
          <w:i/>
          <w:lang w:val="en-US"/>
        </w:rPr>
        <w:t>Urtica dioica</w:t>
      </w:r>
      <w:r>
        <w:rPr>
          <w:lang w:val="en-US"/>
        </w:rPr>
        <w:t xml:space="preserve"> L. subsp. </w:t>
      </w:r>
      <w:r>
        <w:rPr>
          <w:i/>
          <w:lang w:val="en-US"/>
        </w:rPr>
        <w:t>dioica</w:t>
      </w:r>
      <w:r>
        <w:t xml:space="preserve">. </w:t>
      </w:r>
      <w:r>
        <w:rPr>
          <w:iCs/>
        </w:rPr>
        <w:t>(</w:t>
      </w:r>
      <w:proofErr w:type="gramStart"/>
      <w:r>
        <w:rPr>
          <w:iCs/>
        </w:rPr>
        <w:t>p</w:t>
      </w:r>
      <w:r>
        <w:t>repared</w:t>
      </w:r>
      <w:proofErr w:type="gramEnd"/>
      <w:r>
        <w:t xml:space="preserve"> by Consultant)</w:t>
      </w:r>
    </w:p>
    <w:p w14:paraId="10415318" w14:textId="77777777" w:rsidR="000B4652" w:rsidRDefault="000B4652">
      <w:pPr>
        <w:rPr>
          <w:lang w:val="en-US"/>
        </w:rPr>
      </w:pPr>
    </w:p>
    <w:p w14:paraId="10415319" w14:textId="77777777" w:rsidR="000B4652" w:rsidRDefault="00F26AED">
      <w:pPr>
        <w:pStyle w:val="Heading3"/>
      </w:pPr>
      <w:bookmarkStart w:id="103" w:name="_Toc2133909332"/>
      <w:r>
        <w:t xml:space="preserve">Invasive </w:t>
      </w:r>
      <w:r>
        <w:rPr>
          <w:lang w:val="en-US"/>
        </w:rPr>
        <w:t>Plants</w:t>
      </w:r>
      <w:r>
        <w:t xml:space="preserve"> and Climate Change</w:t>
      </w:r>
      <w:bookmarkEnd w:id="103"/>
    </w:p>
    <w:p w14:paraId="1041531A" w14:textId="77777777" w:rsidR="000B4652" w:rsidRDefault="00F26AED">
      <w:pPr>
        <w:pStyle w:val="BodyText"/>
        <w:rPr>
          <w:rFonts w:cs="Verdana"/>
        </w:rPr>
      </w:pPr>
      <w:r>
        <w:rPr>
          <w:rFonts w:cs="Verdana"/>
        </w:rPr>
        <w:t xml:space="preserve">Arctic ecosystems change rapidly </w:t>
      </w:r>
      <w:r>
        <w:rPr>
          <w:rStyle w:val="FootnoteReference"/>
          <w:rFonts w:cs="Verdana"/>
        </w:rPr>
        <w:footnoteReference w:id="113"/>
      </w:r>
      <w:r>
        <w:rPr>
          <w:rStyle w:val="FootnoteReference"/>
          <w:rFonts w:cs="Verdana"/>
        </w:rPr>
        <w:footnoteReference w:id="114"/>
      </w:r>
      <w:r>
        <w:rPr>
          <w:rFonts w:cs="Verdana"/>
        </w:rPr>
        <w:t xml:space="preserve"> </w:t>
      </w:r>
      <w:r>
        <w:rPr>
          <w:rStyle w:val="FootnoteReference"/>
          <w:rFonts w:cs="Verdana"/>
        </w:rPr>
        <w:footnoteReference w:id="115"/>
      </w:r>
      <w:r>
        <w:rPr>
          <w:rFonts w:cs="Verdana"/>
        </w:rPr>
        <w:t xml:space="preserve">. We built species distribution models for six most expected alien species and projected it on three scenario of climate change in 2041-2070 (methods in more detail are </w:t>
      </w:r>
      <w:r>
        <w:rPr>
          <w:rFonts w:cs="Verdana"/>
        </w:rPr>
        <w:lastRenderedPageBreak/>
        <w:t xml:space="preserve">discussed in the section 2.2.2). We proceed from the assumption that an increase of the habitat suitability under climate change indicates a risk of invasion for the considered species. Figure 3.2.9 indicates that habitat suitability for all modelled species will increase in future. This values are highest for </w:t>
      </w:r>
      <w:r>
        <w:rPr>
          <w:rFonts w:cs="Verdana"/>
          <w:i/>
          <w:iCs/>
        </w:rPr>
        <w:t xml:space="preserve">Bromus </w:t>
      </w:r>
      <w:proofErr w:type="spellStart"/>
      <w:r>
        <w:rPr>
          <w:rFonts w:cs="Verdana"/>
          <w:i/>
          <w:iCs/>
        </w:rPr>
        <w:t>inermis</w:t>
      </w:r>
      <w:proofErr w:type="spellEnd"/>
      <w:r>
        <w:rPr>
          <w:rFonts w:cs="Verdana"/>
          <w:i/>
          <w:iCs/>
        </w:rPr>
        <w:t>, Elymus repens, Stellaria media</w:t>
      </w:r>
      <w:r>
        <w:rPr>
          <w:rFonts w:cs="Verdana"/>
        </w:rPr>
        <w:t xml:space="preserve"> and </w:t>
      </w:r>
      <w:r>
        <w:rPr>
          <w:rFonts w:cs="Verdana"/>
          <w:i/>
          <w:iCs/>
        </w:rPr>
        <w:t>Urtica dioica</w:t>
      </w:r>
      <w:r>
        <w:rPr>
          <w:rFonts w:cs="Verdana"/>
        </w:rPr>
        <w:t xml:space="preserve"> as the predicted suitability exceeds the two threshold values widely used for binarizing indicating that environment will be suitable for this </w:t>
      </w:r>
      <w:proofErr w:type="gramStart"/>
      <w:r>
        <w:rPr>
          <w:rFonts w:cs="Verdana"/>
        </w:rPr>
        <w:t>species .</w:t>
      </w:r>
      <w:proofErr w:type="gramEnd"/>
    </w:p>
    <w:p w14:paraId="1041531B" w14:textId="77777777" w:rsidR="000B4652" w:rsidRDefault="000B4652">
      <w:pPr>
        <w:pStyle w:val="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0B4652" w14:paraId="1041531D" w14:textId="77777777">
        <w:tc>
          <w:tcPr>
            <w:tcW w:w="9853" w:type="dxa"/>
          </w:tcPr>
          <w:p w14:paraId="1041531C" w14:textId="77777777" w:rsidR="000B4652" w:rsidRDefault="00F26AED">
            <w:pPr>
              <w:pStyle w:val="BodyText"/>
            </w:pPr>
            <w:r>
              <w:rPr>
                <w:noProof/>
                <w:lang w:val="ru-RU" w:eastAsia="ru-RU"/>
              </w:rPr>
              <w:drawing>
                <wp:inline distT="0" distB="0" distL="0" distR="0" wp14:anchorId="104153A7" wp14:editId="104153A8">
                  <wp:extent cx="6119495" cy="4556125"/>
                  <wp:effectExtent l="0" t="0" r="14605" b="15875"/>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38"/>
                          <pic:cNvPicPr>
                            <a:picLocks noChangeAspect="1" noChangeArrowheads="1"/>
                          </pic:cNvPicPr>
                        </pic:nvPicPr>
                        <pic:blipFill>
                          <a:blip r:embed="rId103" cstate="print"/>
                          <a:srcRect/>
                          <a:stretch>
                            <a:fillRect/>
                          </a:stretch>
                        </pic:blipFill>
                        <pic:spPr>
                          <a:xfrm>
                            <a:off x="0" y="0"/>
                            <a:ext cx="6119495" cy="4556155"/>
                          </a:xfrm>
                          <a:prstGeom prst="rect">
                            <a:avLst/>
                          </a:prstGeom>
                          <a:noFill/>
                          <a:ln w="9525">
                            <a:noFill/>
                            <a:miter lim="800000"/>
                            <a:headEnd/>
                            <a:tailEnd/>
                          </a:ln>
                        </pic:spPr>
                      </pic:pic>
                    </a:graphicData>
                  </a:graphic>
                </wp:inline>
              </w:drawing>
            </w:r>
          </w:p>
        </w:tc>
      </w:tr>
      <w:tr w:rsidR="000B4652" w14:paraId="1041531F" w14:textId="77777777">
        <w:tc>
          <w:tcPr>
            <w:tcW w:w="9853" w:type="dxa"/>
          </w:tcPr>
          <w:p w14:paraId="1041531E" w14:textId="77777777" w:rsidR="000B4652" w:rsidRDefault="00F26AED">
            <w:pPr>
              <w:pStyle w:val="BodyText"/>
            </w:pPr>
            <w:r>
              <w:rPr>
                <w:b/>
                <w:bCs/>
                <w:color w:val="009DE0"/>
                <w:sz w:val="15"/>
                <w:szCs w:val="15"/>
                <w:lang w:eastAsia="da-DK"/>
              </w:rPr>
              <w:t xml:space="preserve">Figure 3.2.9: Change of modelled habitat suitability of six plant species on </w:t>
            </w:r>
            <w:proofErr w:type="spellStart"/>
            <w:r>
              <w:rPr>
                <w:b/>
                <w:bCs/>
                <w:color w:val="009DE0"/>
                <w:sz w:val="15"/>
                <w:szCs w:val="15"/>
                <w:lang w:eastAsia="da-DK"/>
              </w:rPr>
              <w:t>Salmanovskiy</w:t>
            </w:r>
            <w:proofErr w:type="spellEnd"/>
            <w:r>
              <w:rPr>
                <w:b/>
                <w:bCs/>
                <w:color w:val="009DE0"/>
                <w:sz w:val="15"/>
                <w:szCs w:val="15"/>
                <w:lang w:eastAsia="da-DK"/>
              </w:rPr>
              <w:t xml:space="preserve"> (</w:t>
            </w:r>
            <w:proofErr w:type="spellStart"/>
            <w:r>
              <w:rPr>
                <w:b/>
                <w:bCs/>
                <w:color w:val="009DE0"/>
                <w:sz w:val="15"/>
                <w:szCs w:val="15"/>
                <w:lang w:eastAsia="da-DK"/>
              </w:rPr>
              <w:t>Utrennij</w:t>
            </w:r>
            <w:proofErr w:type="spellEnd"/>
            <w:r>
              <w:rPr>
                <w:b/>
                <w:bCs/>
                <w:color w:val="009DE0"/>
                <w:sz w:val="15"/>
                <w:szCs w:val="15"/>
                <w:lang w:eastAsia="da-DK"/>
              </w:rPr>
              <w:t xml:space="preserve">) LA under three </w:t>
            </w:r>
            <w:proofErr w:type="gramStart"/>
            <w:r>
              <w:rPr>
                <w:b/>
                <w:bCs/>
                <w:color w:val="009DE0"/>
                <w:sz w:val="15"/>
                <w:szCs w:val="15"/>
                <w:lang w:eastAsia="da-DK"/>
              </w:rPr>
              <w:t>scenario</w:t>
            </w:r>
            <w:proofErr w:type="gramEnd"/>
            <w:r>
              <w:rPr>
                <w:b/>
                <w:bCs/>
                <w:color w:val="009DE0"/>
                <w:sz w:val="15"/>
                <w:szCs w:val="15"/>
                <w:lang w:eastAsia="da-DK"/>
              </w:rPr>
              <w:t>.</w:t>
            </w:r>
            <w:r>
              <w:rPr>
                <w:b/>
                <w:bCs/>
                <w:color w:val="009DE0"/>
                <w:sz w:val="15"/>
                <w:szCs w:val="15"/>
                <w:lang w:val="en-US" w:eastAsia="da-DK"/>
              </w:rPr>
              <w:t xml:space="preserve"> </w:t>
            </w:r>
            <w:r>
              <w:rPr>
                <w:b/>
                <w:bCs/>
                <w:color w:val="009DE0"/>
                <w:sz w:val="15"/>
                <w:szCs w:val="15"/>
                <w:lang w:eastAsia="da-DK"/>
              </w:rPr>
              <w:t xml:space="preserve">Horizontal black lines - median; box - upper and lower quartiles, black points - outliers. Dashed and dotted lines indicate threshold values indicating that environment is suitable for this species (Liu et al., 2013): green line: </w:t>
            </w:r>
            <w:r>
              <w:rPr>
                <w:b/>
                <w:bCs/>
                <w:i/>
                <w:iCs/>
                <w:color w:val="009DE0"/>
                <w:sz w:val="15"/>
                <w:szCs w:val="15"/>
                <w:lang w:eastAsia="da-DK"/>
              </w:rPr>
              <w:t xml:space="preserve">maximum training sensitivity and specificity threshold, </w:t>
            </w:r>
            <w:r>
              <w:rPr>
                <w:b/>
                <w:bCs/>
                <w:color w:val="009DE0"/>
                <w:sz w:val="15"/>
                <w:szCs w:val="15"/>
                <w:lang w:eastAsia="da-DK"/>
              </w:rPr>
              <w:t xml:space="preserve">red line: </w:t>
            </w:r>
            <w:proofErr w:type="gramStart"/>
            <w:r>
              <w:rPr>
                <w:b/>
                <w:bCs/>
                <w:i/>
                <w:iCs/>
                <w:color w:val="009DE0"/>
                <w:sz w:val="15"/>
                <w:szCs w:val="15"/>
                <w:lang w:eastAsia="da-DK"/>
              </w:rPr>
              <w:t>X10.percentile.training</w:t>
            </w:r>
            <w:proofErr w:type="gramEnd"/>
            <w:r>
              <w:rPr>
                <w:b/>
                <w:bCs/>
                <w:i/>
                <w:iCs/>
                <w:color w:val="009DE0"/>
                <w:sz w:val="15"/>
                <w:szCs w:val="15"/>
                <w:lang w:eastAsia="da-DK"/>
              </w:rPr>
              <w:t xml:space="preserve">.presence </w:t>
            </w:r>
            <w:r>
              <w:rPr>
                <w:b/>
                <w:bCs/>
                <w:color w:val="009DE0"/>
                <w:sz w:val="15"/>
                <w:szCs w:val="15"/>
                <w:lang w:eastAsia="da-DK"/>
              </w:rPr>
              <w:t xml:space="preserve">(prepared by Consultant)    </w:t>
            </w:r>
          </w:p>
        </w:tc>
      </w:tr>
    </w:tbl>
    <w:p w14:paraId="10415320" w14:textId="77777777" w:rsidR="000B4652" w:rsidRDefault="000B4652">
      <w:pPr>
        <w:pStyle w:val="BodyText"/>
      </w:pPr>
    </w:p>
    <w:p w14:paraId="10415321" w14:textId="77777777" w:rsidR="000B4652" w:rsidRDefault="00F26AED">
      <w:pPr>
        <w:pStyle w:val="BodyText"/>
      </w:pPr>
      <w:r>
        <w:t>There is no list of invasive species for the territory of the Russian Arctic (</w:t>
      </w:r>
      <w:proofErr w:type="spellStart"/>
      <w:r>
        <w:t>Morozova</w:t>
      </w:r>
      <w:proofErr w:type="spellEnd"/>
      <w:r>
        <w:t xml:space="preserve"> and </w:t>
      </w:r>
      <w:proofErr w:type="spellStart"/>
      <w:r>
        <w:t>Tishkov</w:t>
      </w:r>
      <w:proofErr w:type="spellEnd"/>
      <w:r>
        <w:t xml:space="preserve">, 2021). Based on our assessment and modelling, we classify all six analysed species as potentially invasive, since their further dispersal is predicted under climate change </w:t>
      </w:r>
      <w:commentRangeStart w:id="104"/>
      <w:r>
        <w:t>scenario</w:t>
      </w:r>
      <w:commentRangeEnd w:id="104"/>
      <w:r w:rsidR="00297351">
        <w:rPr>
          <w:rStyle w:val="CommentReference"/>
        </w:rPr>
        <w:commentReference w:id="104"/>
      </w:r>
      <w:r>
        <w:t>.</w:t>
      </w:r>
    </w:p>
    <w:p w14:paraId="10415322" w14:textId="77777777" w:rsidR="000B4652" w:rsidRDefault="00F26AED">
      <w:pPr>
        <w:pStyle w:val="Heading3"/>
      </w:pPr>
      <w:bookmarkStart w:id="105" w:name="_Toc420845036"/>
      <w:r>
        <w:t>Conclusions</w:t>
      </w:r>
      <w:bookmarkEnd w:id="105"/>
    </w:p>
    <w:p w14:paraId="10415323" w14:textId="77777777" w:rsidR="000B4652" w:rsidRDefault="00F26AED">
      <w:pPr>
        <w:pStyle w:val="BodyText"/>
      </w:pPr>
      <w:r>
        <w:rPr>
          <w:lang w:val="en-US"/>
        </w:rPr>
        <w:t>A</w:t>
      </w:r>
      <w:r>
        <w:t xml:space="preserve">n exponential increase of the non-native species is currently observed in the Yamal-Gydan sector of the Arctic. The origin of more than 2/3 of the non-native species is associated with </w:t>
      </w:r>
      <w:r>
        <w:rPr>
          <w:lang w:val="en-US"/>
        </w:rPr>
        <w:t>restoration</w:t>
      </w:r>
      <w:r>
        <w:t xml:space="preserve"> works, in which heavily polluted grass mixtures and imported soils are </w:t>
      </w:r>
      <w:commentRangeStart w:id="106"/>
      <w:r>
        <w:t>used</w:t>
      </w:r>
      <w:commentRangeEnd w:id="106"/>
      <w:r w:rsidR="00297351">
        <w:rPr>
          <w:rStyle w:val="CommentReference"/>
        </w:rPr>
        <w:commentReference w:id="106"/>
      </w:r>
      <w:r>
        <w:t xml:space="preserve">. The unintentional introduction of species as "stowaways" is about 30% and </w:t>
      </w:r>
      <w:proofErr w:type="gramStart"/>
      <w:r>
        <w:t>is a reflection of</w:t>
      </w:r>
      <w:proofErr w:type="gramEnd"/>
      <w:r>
        <w:t xml:space="preserve"> the process of human exploration of the Arctic. Due to severe data gaps, naturalization assessments have only been carried out for the six species of greatest concern for invasion.</w:t>
      </w:r>
      <w:r>
        <w:rPr>
          <w:lang w:val="en-US"/>
        </w:rPr>
        <w:t xml:space="preserve"> They are already widespread in many Arctic </w:t>
      </w:r>
      <w:commentRangeStart w:id="107"/>
      <w:r>
        <w:rPr>
          <w:lang w:val="en-US"/>
        </w:rPr>
        <w:t>territories</w:t>
      </w:r>
      <w:commentRangeEnd w:id="107"/>
      <w:r w:rsidR="004D46AD">
        <w:rPr>
          <w:rStyle w:val="CommentReference"/>
        </w:rPr>
        <w:commentReference w:id="107"/>
      </w:r>
      <w:r>
        <w:rPr>
          <w:lang w:val="en-US"/>
        </w:rPr>
        <w:t xml:space="preserve">. Due to their biological features (active vegetative reproduction, the ability to germinate from immature seeds and growth at low temperatures), they are capable of further dispersal and capture of both disturbed and natural habitats. </w:t>
      </w:r>
      <w:r>
        <w:rPr>
          <w:i/>
          <w:lang w:val="en-US"/>
        </w:rPr>
        <w:t>Elymus repens</w:t>
      </w:r>
      <w:r>
        <w:rPr>
          <w:lang w:val="en-US"/>
        </w:rPr>
        <w:t xml:space="preserve"> and </w:t>
      </w:r>
      <w:r>
        <w:rPr>
          <w:i/>
          <w:lang w:val="en-US"/>
        </w:rPr>
        <w:t xml:space="preserve">Bromus </w:t>
      </w:r>
      <w:proofErr w:type="spellStart"/>
      <w:r>
        <w:rPr>
          <w:i/>
          <w:lang w:val="en-US"/>
        </w:rPr>
        <w:t>inermis</w:t>
      </w:r>
      <w:proofErr w:type="spellEnd"/>
      <w:r>
        <w:rPr>
          <w:lang w:val="en-US"/>
        </w:rPr>
        <w:t xml:space="preserve"> are especially dangerous for the development of the invasive process, since their diaspores were brought in large numbers with seed material for restoration. This may allow </w:t>
      </w:r>
      <w:r>
        <w:rPr>
          <w:lang w:val="en-US"/>
        </w:rPr>
        <w:lastRenderedPageBreak/>
        <w:t xml:space="preserve">them to form new populations in the shortest possible time and settle in both disturbed and natural habitats. The most vulnerable from the point of view of the introduction of potentially invasive species are the natural habitats of river floodplains, coastal </w:t>
      </w:r>
      <w:proofErr w:type="gramStart"/>
      <w:r>
        <w:rPr>
          <w:lang w:val="en-US"/>
        </w:rPr>
        <w:t>meadows</w:t>
      </w:r>
      <w:proofErr w:type="gramEnd"/>
      <w:r>
        <w:rPr>
          <w:lang w:val="en-US"/>
        </w:rPr>
        <w:t xml:space="preserve"> and bird nesting sites, especially areas with their </w:t>
      </w:r>
      <w:commentRangeStart w:id="108"/>
      <w:r>
        <w:rPr>
          <w:lang w:val="en-US"/>
        </w:rPr>
        <w:t>colonies</w:t>
      </w:r>
      <w:commentRangeEnd w:id="108"/>
      <w:r w:rsidR="004D46AD">
        <w:rPr>
          <w:rStyle w:val="CommentReference"/>
        </w:rPr>
        <w:commentReference w:id="108"/>
      </w:r>
      <w:r>
        <w:rPr>
          <w:lang w:val="en-US"/>
        </w:rPr>
        <w:t>.</w:t>
      </w:r>
    </w:p>
    <w:p w14:paraId="10415324" w14:textId="77777777" w:rsidR="000B4652" w:rsidRDefault="00F26AED">
      <w:pPr>
        <w:pStyle w:val="Heading1"/>
        <w:rPr>
          <w:rFonts w:eastAsia="Times New Roman"/>
        </w:rPr>
      </w:pPr>
      <w:bookmarkStart w:id="109" w:name="_Toc1762700299"/>
      <w:commentRangeStart w:id="110"/>
      <w:r>
        <w:lastRenderedPageBreak/>
        <w:t>recommendations</w:t>
      </w:r>
      <w:bookmarkEnd w:id="109"/>
      <w:commentRangeEnd w:id="110"/>
      <w:r w:rsidR="000E1B60">
        <w:rPr>
          <w:rStyle w:val="CommentReference"/>
          <w:rFonts w:eastAsiaTheme="minorEastAsia" w:cstheme="minorBidi"/>
          <w:b w:val="0"/>
          <w:bCs w:val="0"/>
          <w:caps w:val="0"/>
          <w:color w:val="auto"/>
        </w:rPr>
        <w:commentReference w:id="110"/>
      </w:r>
    </w:p>
    <w:p w14:paraId="10415325" w14:textId="77777777" w:rsidR="000B4652" w:rsidRDefault="00F26AED">
      <w:pPr>
        <w:rPr>
          <w:bCs/>
          <w:i/>
          <w:iCs/>
        </w:rPr>
      </w:pPr>
      <w:r>
        <w:rPr>
          <w:bCs/>
          <w:i/>
          <w:iCs/>
        </w:rPr>
        <w:t>Marine species</w:t>
      </w:r>
    </w:p>
    <w:p w14:paraId="10415326" w14:textId="77777777" w:rsidR="000B4652" w:rsidRDefault="00F26AED">
      <w:pPr>
        <w:rPr>
          <w:bCs/>
          <w:lang w:val="en-US"/>
        </w:rPr>
      </w:pPr>
      <w:r>
        <w:rPr>
          <w:bCs/>
          <w:lang w:val="en-US"/>
        </w:rPr>
        <w:t>Management of biological invasions consists naturally of two parallel processes: monitoring (to reveal appearance of potential NIS) and prevention of introduction in local environment.</w:t>
      </w:r>
    </w:p>
    <w:p w14:paraId="10415327" w14:textId="77777777" w:rsidR="000B4652" w:rsidRDefault="00F26AED">
      <w:pPr>
        <w:rPr>
          <w:bCs/>
          <w:lang w:val="en-US"/>
        </w:rPr>
      </w:pPr>
      <w:r>
        <w:rPr>
          <w:bCs/>
          <w:lang w:val="en-US"/>
        </w:rPr>
        <w:t xml:space="preserve">Monitoring of plankton for organisms, potential NIS should be conducted in ballast water itself, immediately </w:t>
      </w:r>
      <w:commentRangeStart w:id="111"/>
      <w:r>
        <w:rPr>
          <w:bCs/>
          <w:lang w:val="en-US"/>
        </w:rPr>
        <w:t>on a ship</w:t>
      </w:r>
      <w:commentRangeEnd w:id="111"/>
      <w:r w:rsidR="00237188">
        <w:rPr>
          <w:rStyle w:val="CommentReference"/>
        </w:rPr>
        <w:commentReference w:id="111"/>
      </w:r>
      <w:r>
        <w:rPr>
          <w:bCs/>
          <w:lang w:val="en-US"/>
        </w:rPr>
        <w:t xml:space="preserve">, to </w:t>
      </w:r>
      <w:commentRangeStart w:id="112"/>
      <w:r>
        <w:rPr>
          <w:bCs/>
          <w:lang w:val="en-US"/>
        </w:rPr>
        <w:t>assess risk of introducing NIS</w:t>
      </w:r>
      <w:commentRangeEnd w:id="112"/>
      <w:r w:rsidR="00E56B1E">
        <w:rPr>
          <w:rStyle w:val="CommentReference"/>
        </w:rPr>
        <w:commentReference w:id="112"/>
      </w:r>
      <w:r>
        <w:rPr>
          <w:bCs/>
          <w:lang w:val="en-US"/>
        </w:rPr>
        <w:t xml:space="preserve">, </w:t>
      </w:r>
      <w:proofErr w:type="gramStart"/>
      <w:r>
        <w:rPr>
          <w:bCs/>
          <w:lang w:val="en-US"/>
        </w:rPr>
        <w:t>i.e.</w:t>
      </w:r>
      <w:proofErr w:type="gramEnd"/>
      <w:r>
        <w:rPr>
          <w:bCs/>
          <w:lang w:val="en-US"/>
        </w:rPr>
        <w:t xml:space="preserve"> evaluate abundance of potential invasive species, and to assess compliance with ballast water management requirements (David, </w:t>
      </w:r>
      <w:proofErr w:type="spellStart"/>
      <w:r>
        <w:rPr>
          <w:bCs/>
          <w:lang w:val="en-US"/>
        </w:rPr>
        <w:t>Perkovič</w:t>
      </w:r>
      <w:proofErr w:type="spellEnd"/>
      <w:r>
        <w:rPr>
          <w:bCs/>
          <w:lang w:val="en-US"/>
        </w:rPr>
        <w:t>, 2004</w:t>
      </w:r>
      <w:r>
        <w:rPr>
          <w:rStyle w:val="FootnoteReference"/>
          <w:bCs/>
        </w:rPr>
        <w:footnoteReference w:id="116"/>
      </w:r>
      <w:r>
        <w:rPr>
          <w:bCs/>
          <w:lang w:val="en-US"/>
        </w:rPr>
        <w:t xml:space="preserve">). </w:t>
      </w:r>
    </w:p>
    <w:p w14:paraId="10415328" w14:textId="77777777" w:rsidR="000B4652" w:rsidRDefault="00F26AED">
      <w:pPr>
        <w:rPr>
          <w:bCs/>
          <w:lang w:val="en-US"/>
        </w:rPr>
      </w:pPr>
      <w:r>
        <w:rPr>
          <w:bCs/>
          <w:lang w:val="en-US"/>
        </w:rPr>
        <w:t xml:space="preserve">The monitoring of plankton should be undertaken simultaneously in places of </w:t>
      </w:r>
      <w:commentRangeStart w:id="113"/>
      <w:r>
        <w:rPr>
          <w:bCs/>
          <w:lang w:val="en-US"/>
        </w:rPr>
        <w:t xml:space="preserve">ballast water discharge </w:t>
      </w:r>
      <w:commentRangeEnd w:id="113"/>
      <w:r w:rsidR="00474BA0">
        <w:rPr>
          <w:rStyle w:val="CommentReference"/>
        </w:rPr>
        <w:commentReference w:id="113"/>
      </w:r>
      <w:r>
        <w:rPr>
          <w:bCs/>
          <w:lang w:val="en-US"/>
        </w:rPr>
        <w:t>and near terminals to undertake any administrative action (</w:t>
      </w:r>
      <w:proofErr w:type="gramStart"/>
      <w:r>
        <w:rPr>
          <w:bCs/>
          <w:lang w:val="en-US"/>
        </w:rPr>
        <w:t>e.g.</w:t>
      </w:r>
      <w:proofErr w:type="gramEnd"/>
      <w:r>
        <w:rPr>
          <w:bCs/>
          <w:lang w:val="en-US"/>
        </w:rPr>
        <w:t xml:space="preserve"> ban on ballast water discharge in an area). The frequency of monitoring must depend on intensity of traffic and should not be rarer than once a </w:t>
      </w:r>
      <w:r>
        <w:rPr>
          <w:bCs/>
        </w:rPr>
        <w:t xml:space="preserve">year </w:t>
      </w:r>
      <w:r>
        <w:rPr>
          <w:bCs/>
          <w:lang w:val="en-US"/>
        </w:rPr>
        <w:t xml:space="preserve">to reveal alien species before it gets established in local </w:t>
      </w:r>
      <w:commentRangeStart w:id="114"/>
      <w:r>
        <w:rPr>
          <w:bCs/>
          <w:lang w:val="en-US"/>
        </w:rPr>
        <w:t>ecosystem</w:t>
      </w:r>
      <w:commentRangeEnd w:id="114"/>
      <w:r w:rsidR="00FB5DB5">
        <w:rPr>
          <w:rStyle w:val="CommentReference"/>
        </w:rPr>
        <w:commentReference w:id="114"/>
      </w:r>
      <w:r>
        <w:rPr>
          <w:bCs/>
          <w:lang w:val="en-US"/>
        </w:rPr>
        <w:t>.</w:t>
      </w:r>
    </w:p>
    <w:p w14:paraId="10415329" w14:textId="77777777" w:rsidR="000B4652" w:rsidRDefault="00F26AED">
      <w:pPr>
        <w:rPr>
          <w:bCs/>
          <w:lang w:val="en-US"/>
        </w:rPr>
      </w:pPr>
      <w:commentRangeStart w:id="115"/>
      <w:r>
        <w:rPr>
          <w:bCs/>
          <w:lang w:val="en-US"/>
        </w:rPr>
        <w:t>However, these measures are useless without effective management of ballast water in destination port. The first and the most important step to prevent introduction of nonindigenous species should be prevention of their leaving the ballast tanks of arriving ships. This may be accomplished by various ballast water management systems, mounted on a ship, or could be solved by ballast water discharge in area where salinity and (most probably) temperature differ significantly from exit port (Simard et al., 2011</w:t>
      </w:r>
      <w:r>
        <w:rPr>
          <w:rStyle w:val="FootnoteReference"/>
          <w:bCs/>
        </w:rPr>
        <w:footnoteReference w:id="117"/>
      </w:r>
      <w:r>
        <w:rPr>
          <w:bCs/>
          <w:lang w:val="en-US"/>
        </w:rPr>
        <w:t>), in open sea area in case of Ob Estuary.</w:t>
      </w:r>
      <w:commentRangeEnd w:id="115"/>
      <w:r w:rsidR="00C21D82">
        <w:rPr>
          <w:rStyle w:val="CommentReference"/>
        </w:rPr>
        <w:commentReference w:id="115"/>
      </w:r>
      <w:r>
        <w:rPr>
          <w:bCs/>
          <w:lang w:val="en-US"/>
        </w:rPr>
        <w:t xml:space="preserve"> </w:t>
      </w:r>
    </w:p>
    <w:p w14:paraId="1041532A" w14:textId="77777777" w:rsidR="000B4652" w:rsidRDefault="00F26AED">
      <w:pPr>
        <w:pStyle w:val="BodyText"/>
        <w:rPr>
          <w:i/>
          <w:iCs/>
        </w:rPr>
      </w:pPr>
      <w:r>
        <w:rPr>
          <w:i/>
          <w:iCs/>
        </w:rPr>
        <w:t>Terrestrial species</w:t>
      </w:r>
    </w:p>
    <w:p w14:paraId="1041532B" w14:textId="77777777" w:rsidR="000B4652" w:rsidRDefault="00F26AED">
      <w:pPr>
        <w:rPr>
          <w:bCs/>
        </w:rPr>
      </w:pPr>
      <w:r>
        <w:rPr>
          <w:bCs/>
          <w:lang w:val="en-US"/>
        </w:rPr>
        <w:t>Management of biological invasions</w:t>
      </w:r>
      <w:r>
        <w:rPr>
          <w:bCs/>
        </w:rPr>
        <w:t xml:space="preserve"> in terrestrial realms includes:</w:t>
      </w:r>
    </w:p>
    <w:p w14:paraId="1041532C" w14:textId="77777777" w:rsidR="000B4652" w:rsidRDefault="00F26AED">
      <w:pPr>
        <w:rPr>
          <w:bCs/>
          <w:lang w:val="en-US"/>
        </w:rPr>
      </w:pPr>
      <w:r>
        <w:rPr>
          <w:bCs/>
        </w:rPr>
        <w:t xml:space="preserve">- </w:t>
      </w:r>
      <w:r>
        <w:rPr>
          <w:bCs/>
          <w:lang w:val="en-US"/>
        </w:rPr>
        <w:t>quality control of seeds before sowing (determination of grass mixture contamination with weeds by seeds</w:t>
      </w:r>
      <w:proofErr w:type="gramStart"/>
      <w:r>
        <w:rPr>
          <w:bCs/>
          <w:lang w:val="en-US"/>
        </w:rPr>
        <w:t>);</w:t>
      </w:r>
      <w:proofErr w:type="gramEnd"/>
    </w:p>
    <w:p w14:paraId="1041532D" w14:textId="77777777" w:rsidR="000B4652" w:rsidRDefault="00F26AED">
      <w:pPr>
        <w:rPr>
          <w:bCs/>
          <w:lang w:val="en-US"/>
        </w:rPr>
      </w:pPr>
      <w:r>
        <w:rPr>
          <w:bCs/>
        </w:rPr>
        <w:t xml:space="preserve">- </w:t>
      </w:r>
      <w:r>
        <w:rPr>
          <w:bCs/>
          <w:lang w:val="en-US"/>
        </w:rPr>
        <w:t xml:space="preserve">the use of a peat-sand mixture, sapropel or bottom silt to create a fertile layer: a ban on the import of fertile </w:t>
      </w:r>
      <w:commentRangeStart w:id="116"/>
      <w:r>
        <w:rPr>
          <w:bCs/>
          <w:lang w:val="en-US"/>
        </w:rPr>
        <w:t>soil</w:t>
      </w:r>
      <w:commentRangeEnd w:id="116"/>
      <w:r w:rsidR="004D46AD">
        <w:rPr>
          <w:rStyle w:val="CommentReference"/>
        </w:rPr>
        <w:commentReference w:id="116"/>
      </w:r>
      <w:r>
        <w:rPr>
          <w:bCs/>
          <w:lang w:val="en-US"/>
        </w:rPr>
        <w:t>;</w:t>
      </w:r>
    </w:p>
    <w:p w14:paraId="1041532E" w14:textId="77777777" w:rsidR="000B4652" w:rsidRDefault="00F26AED">
      <w:pPr>
        <w:rPr>
          <w:bCs/>
        </w:rPr>
      </w:pPr>
      <w:r w:rsidRPr="00F26AED">
        <w:rPr>
          <w:bCs/>
          <w:lang w:val="en-US"/>
        </w:rPr>
        <w:t xml:space="preserve">- cleaning of imported equipment and transport (washing of wheels when it is brought to the site during </w:t>
      </w:r>
      <w:commentRangeStart w:id="117"/>
      <w:r w:rsidRPr="00F26AED">
        <w:rPr>
          <w:bCs/>
          <w:lang w:val="en-US"/>
        </w:rPr>
        <w:t>unloading</w:t>
      </w:r>
      <w:commentRangeEnd w:id="117"/>
      <w:r w:rsidR="004D46AD">
        <w:rPr>
          <w:rStyle w:val="CommentReference"/>
        </w:rPr>
        <w:commentReference w:id="117"/>
      </w:r>
      <w:proofErr w:type="gramStart"/>
      <w:r w:rsidRPr="00F26AED">
        <w:rPr>
          <w:bCs/>
          <w:lang w:val="en-US"/>
        </w:rPr>
        <w:t>)</w:t>
      </w:r>
      <w:r>
        <w:rPr>
          <w:bCs/>
        </w:rPr>
        <w:t>;</w:t>
      </w:r>
      <w:proofErr w:type="gramEnd"/>
    </w:p>
    <w:p w14:paraId="1041532F" w14:textId="77777777" w:rsidR="000B4652" w:rsidRDefault="00F26AED">
      <w:pPr>
        <w:rPr>
          <w:bCs/>
          <w:lang w:val="en-US"/>
        </w:rPr>
      </w:pPr>
      <w:r>
        <w:rPr>
          <w:bCs/>
        </w:rPr>
        <w:t xml:space="preserve">- </w:t>
      </w:r>
      <w:r>
        <w:rPr>
          <w:bCs/>
          <w:lang w:val="en-US"/>
        </w:rPr>
        <w:t xml:space="preserve">complete exclusion of </w:t>
      </w:r>
      <w:r>
        <w:rPr>
          <w:bCs/>
          <w:i/>
          <w:lang w:val="en-US"/>
        </w:rPr>
        <w:t xml:space="preserve">Elymus repens, Bromus </w:t>
      </w:r>
      <w:proofErr w:type="spellStart"/>
      <w:r>
        <w:rPr>
          <w:bCs/>
          <w:i/>
          <w:lang w:val="en-US"/>
        </w:rPr>
        <w:t>inermis</w:t>
      </w:r>
      <w:proofErr w:type="spellEnd"/>
      <w:r>
        <w:rPr>
          <w:bCs/>
          <w:i/>
          <w:lang w:val="en-US"/>
        </w:rPr>
        <w:t>, Trifolium</w:t>
      </w:r>
      <w:r>
        <w:rPr>
          <w:bCs/>
          <w:lang w:val="en-US"/>
        </w:rPr>
        <w:t xml:space="preserve"> </w:t>
      </w:r>
      <w:r>
        <w:rPr>
          <w:bCs/>
          <w:i/>
          <w:lang w:val="en-US"/>
        </w:rPr>
        <w:t>pratense</w:t>
      </w:r>
      <w:r>
        <w:rPr>
          <w:bCs/>
          <w:lang w:val="en-US"/>
        </w:rPr>
        <w:t xml:space="preserve">, </w:t>
      </w:r>
      <w:r>
        <w:rPr>
          <w:bCs/>
          <w:i/>
          <w:lang w:val="en-US"/>
        </w:rPr>
        <w:t>Trifolium repens</w:t>
      </w:r>
      <w:r>
        <w:rPr>
          <w:bCs/>
          <w:lang w:val="en-US"/>
        </w:rPr>
        <w:t xml:space="preserve"> from the list of sowing material and control of existing potentially invasive </w:t>
      </w:r>
      <w:commentRangeStart w:id="118"/>
      <w:r>
        <w:rPr>
          <w:bCs/>
          <w:lang w:val="en-US"/>
        </w:rPr>
        <w:t>populations</w:t>
      </w:r>
      <w:commentRangeEnd w:id="118"/>
      <w:r w:rsidR="004D46AD">
        <w:rPr>
          <w:rStyle w:val="CommentReference"/>
        </w:rPr>
        <w:commentReference w:id="118"/>
      </w:r>
      <w:r>
        <w:rPr>
          <w:bCs/>
          <w:lang w:val="en-US"/>
        </w:rPr>
        <w:t>;</w:t>
      </w:r>
    </w:p>
    <w:p w14:paraId="10415330" w14:textId="77777777" w:rsidR="000B4652" w:rsidRDefault="00F26AED">
      <w:pPr>
        <w:rPr>
          <w:lang w:val="en-US"/>
        </w:rPr>
      </w:pPr>
      <w:r>
        <w:t xml:space="preserve">- </w:t>
      </w:r>
      <w:r>
        <w:rPr>
          <w:lang w:val="en-US"/>
        </w:rPr>
        <w:t xml:space="preserve">replacement of the alien species </w:t>
      </w:r>
      <w:proofErr w:type="spellStart"/>
      <w:r>
        <w:rPr>
          <w:i/>
          <w:lang w:val="en-US"/>
        </w:rPr>
        <w:t>Beckmannia</w:t>
      </w:r>
      <w:proofErr w:type="spellEnd"/>
      <w:r>
        <w:rPr>
          <w:i/>
          <w:lang w:val="en-US"/>
        </w:rPr>
        <w:t xml:space="preserve"> </w:t>
      </w:r>
      <w:proofErr w:type="spellStart"/>
      <w:r>
        <w:rPr>
          <w:i/>
          <w:lang w:val="en-US"/>
        </w:rPr>
        <w:t>eruciformis</w:t>
      </w:r>
      <w:proofErr w:type="spellEnd"/>
      <w:r>
        <w:rPr>
          <w:lang w:val="en-US"/>
        </w:rPr>
        <w:t xml:space="preserve"> by local </w:t>
      </w:r>
      <w:proofErr w:type="spellStart"/>
      <w:r>
        <w:rPr>
          <w:i/>
          <w:lang w:val="en-US"/>
        </w:rPr>
        <w:t>Beckmannia</w:t>
      </w:r>
      <w:proofErr w:type="spellEnd"/>
      <w:r>
        <w:rPr>
          <w:i/>
          <w:lang w:val="en-US"/>
        </w:rPr>
        <w:t xml:space="preserve"> </w:t>
      </w:r>
      <w:proofErr w:type="spellStart"/>
      <w:r>
        <w:rPr>
          <w:i/>
          <w:lang w:val="en-US"/>
        </w:rPr>
        <w:t>syzigachne</w:t>
      </w:r>
      <w:proofErr w:type="spellEnd"/>
      <w:r>
        <w:t xml:space="preserve"> </w:t>
      </w:r>
      <w:r>
        <w:rPr>
          <w:lang w:val="en-US"/>
        </w:rPr>
        <w:t xml:space="preserve">in </w:t>
      </w:r>
      <w:r>
        <w:rPr>
          <w:bCs/>
          <w:lang w:val="en-US"/>
        </w:rPr>
        <w:t xml:space="preserve">sowing </w:t>
      </w:r>
      <w:proofErr w:type="gramStart"/>
      <w:r>
        <w:rPr>
          <w:lang w:val="en-US"/>
        </w:rPr>
        <w:t>material;</w:t>
      </w:r>
      <w:proofErr w:type="gramEnd"/>
    </w:p>
    <w:p w14:paraId="10415331" w14:textId="77777777" w:rsidR="000B4652" w:rsidRDefault="00F26AED">
      <w:pPr>
        <w:rPr>
          <w:lang w:val="en-US"/>
        </w:rPr>
      </w:pPr>
      <w:r>
        <w:t xml:space="preserve">- </w:t>
      </w:r>
      <w:r>
        <w:rPr>
          <w:lang w:val="en-US"/>
        </w:rPr>
        <w:t xml:space="preserve">using seed mixtures from native species such as </w:t>
      </w:r>
      <w:proofErr w:type="spellStart"/>
      <w:r>
        <w:rPr>
          <w:i/>
          <w:lang w:val="en-US"/>
        </w:rPr>
        <w:t>Deschampsia</w:t>
      </w:r>
      <w:proofErr w:type="spellEnd"/>
      <w:r>
        <w:rPr>
          <w:i/>
          <w:lang w:val="en-US"/>
        </w:rPr>
        <w:t xml:space="preserve"> borealis, D. glauca, Calamagrostis </w:t>
      </w:r>
      <w:proofErr w:type="spellStart"/>
      <w:r>
        <w:rPr>
          <w:i/>
          <w:lang w:val="en-US"/>
        </w:rPr>
        <w:t>neglecta</w:t>
      </w:r>
      <w:proofErr w:type="spellEnd"/>
      <w:r>
        <w:rPr>
          <w:i/>
          <w:lang w:val="en-US"/>
        </w:rPr>
        <w:t xml:space="preserve">, C. </w:t>
      </w:r>
      <w:proofErr w:type="spellStart"/>
      <w:r>
        <w:rPr>
          <w:i/>
          <w:lang w:val="en-US"/>
        </w:rPr>
        <w:t>langsdorfii</w:t>
      </w:r>
      <w:proofErr w:type="spellEnd"/>
      <w:r>
        <w:rPr>
          <w:i/>
          <w:lang w:val="en-US"/>
        </w:rPr>
        <w:t xml:space="preserve"> </w:t>
      </w:r>
      <w:proofErr w:type="spellStart"/>
      <w:r>
        <w:rPr>
          <w:lang w:val="en-US"/>
        </w:rPr>
        <w:t>s.l.</w:t>
      </w:r>
      <w:proofErr w:type="spellEnd"/>
      <w:r>
        <w:rPr>
          <w:lang w:val="en-US"/>
        </w:rPr>
        <w:t xml:space="preserve">, </w:t>
      </w:r>
      <w:r>
        <w:rPr>
          <w:i/>
          <w:lang w:val="en-US"/>
        </w:rPr>
        <w:t xml:space="preserve">Alopecurus pratensis, Festuca rubra, Poa </w:t>
      </w:r>
      <w:proofErr w:type="spellStart"/>
      <w:r>
        <w:rPr>
          <w:i/>
          <w:lang w:val="en-US"/>
        </w:rPr>
        <w:t>alpigena</w:t>
      </w:r>
      <w:proofErr w:type="spellEnd"/>
      <w:r>
        <w:rPr>
          <w:i/>
          <w:lang w:val="en-US"/>
        </w:rPr>
        <w:t xml:space="preserve">, P. </w:t>
      </w:r>
      <w:proofErr w:type="gramStart"/>
      <w:r>
        <w:rPr>
          <w:i/>
          <w:lang w:val="en-US"/>
        </w:rPr>
        <w:t>pratensis</w:t>
      </w:r>
      <w:r>
        <w:rPr>
          <w:lang w:val="en-US"/>
        </w:rPr>
        <w:t>;</w:t>
      </w:r>
      <w:proofErr w:type="gramEnd"/>
    </w:p>
    <w:p w14:paraId="10415332" w14:textId="77777777" w:rsidR="000B4652" w:rsidRDefault="00F26AED">
      <w:pPr>
        <w:pStyle w:val="BodyText"/>
        <w:rPr>
          <w:bCs/>
        </w:rPr>
      </w:pPr>
      <w:r>
        <w:rPr>
          <w:bCs/>
        </w:rPr>
        <w:t xml:space="preserve">- </w:t>
      </w:r>
      <w:proofErr w:type="spellStart"/>
      <w:r>
        <w:rPr>
          <w:bCs/>
        </w:rPr>
        <w:t>i</w:t>
      </w:r>
      <w:r>
        <w:rPr>
          <w:bCs/>
          <w:lang w:val="en-US"/>
        </w:rPr>
        <w:t>mmediate</w:t>
      </w:r>
      <w:proofErr w:type="spellEnd"/>
      <w:r>
        <w:rPr>
          <w:bCs/>
          <w:lang w:val="en-US"/>
        </w:rPr>
        <w:t xml:space="preserve"> destruction of the most dangerous invasive species when they </w:t>
      </w:r>
      <w:commentRangeStart w:id="119"/>
      <w:r>
        <w:rPr>
          <w:bCs/>
          <w:lang w:val="en-US"/>
        </w:rPr>
        <w:t>appear</w:t>
      </w:r>
      <w:commentRangeEnd w:id="119"/>
      <w:r w:rsidR="004D46AD">
        <w:rPr>
          <w:rStyle w:val="CommentReference"/>
        </w:rPr>
        <w:commentReference w:id="119"/>
      </w:r>
      <w:r>
        <w:rPr>
          <w:bCs/>
          <w:lang w:val="en-US"/>
        </w:rPr>
        <w:t xml:space="preserve">: </w:t>
      </w:r>
      <w:r>
        <w:rPr>
          <w:bCs/>
          <w:i/>
          <w:lang w:val="en-US"/>
        </w:rPr>
        <w:t xml:space="preserve">Heracleum </w:t>
      </w:r>
      <w:proofErr w:type="spellStart"/>
      <w:r>
        <w:rPr>
          <w:bCs/>
          <w:i/>
          <w:lang w:val="en-US"/>
        </w:rPr>
        <w:t>sosnowskyi</w:t>
      </w:r>
      <w:proofErr w:type="spellEnd"/>
      <w:r>
        <w:rPr>
          <w:bCs/>
          <w:lang w:val="en-US"/>
        </w:rPr>
        <w:t xml:space="preserve">, </w:t>
      </w:r>
      <w:r>
        <w:rPr>
          <w:bCs/>
          <w:i/>
          <w:lang w:val="en-US"/>
        </w:rPr>
        <w:t>Rosa rugosa</w:t>
      </w:r>
      <w:r>
        <w:rPr>
          <w:bCs/>
          <w:lang w:val="en-US"/>
        </w:rPr>
        <w:t xml:space="preserve">, </w:t>
      </w:r>
      <w:r>
        <w:rPr>
          <w:bCs/>
          <w:i/>
          <w:lang w:val="en-US"/>
        </w:rPr>
        <w:t xml:space="preserve">Impatiens </w:t>
      </w:r>
      <w:proofErr w:type="spellStart"/>
      <w:r>
        <w:rPr>
          <w:bCs/>
          <w:i/>
          <w:lang w:val="en-US"/>
        </w:rPr>
        <w:t>glandulifera</w:t>
      </w:r>
      <w:proofErr w:type="spellEnd"/>
      <w:r>
        <w:rPr>
          <w:bCs/>
          <w:lang w:val="en-US"/>
        </w:rPr>
        <w:t xml:space="preserve">, </w:t>
      </w:r>
      <w:r>
        <w:rPr>
          <w:bCs/>
          <w:i/>
          <w:iCs/>
          <w:lang w:val="en-US"/>
        </w:rPr>
        <w:t xml:space="preserve">Lupinus </w:t>
      </w:r>
      <w:proofErr w:type="spellStart"/>
      <w:r>
        <w:rPr>
          <w:bCs/>
          <w:i/>
          <w:iCs/>
          <w:lang w:val="en-US"/>
        </w:rPr>
        <w:t>polyphyllus</w:t>
      </w:r>
      <w:proofErr w:type="spellEnd"/>
      <w:r>
        <w:rPr>
          <w:bCs/>
          <w:lang w:val="en-US"/>
        </w:rPr>
        <w:t xml:space="preserve">, </w:t>
      </w:r>
      <w:proofErr w:type="gramStart"/>
      <w:r>
        <w:rPr>
          <w:bCs/>
          <w:lang w:val="en-US"/>
        </w:rPr>
        <w:t>etc.(</w:t>
      </w:r>
      <w:proofErr w:type="spellStart"/>
      <w:proofErr w:type="gramEnd"/>
      <w:r>
        <w:rPr>
          <w:bCs/>
          <w:lang w:val="en-US"/>
        </w:rPr>
        <w:t>Dgebuadze</w:t>
      </w:r>
      <w:proofErr w:type="spellEnd"/>
      <w:r>
        <w:rPr>
          <w:bCs/>
          <w:lang w:val="en-US"/>
        </w:rPr>
        <w:t xml:space="preserve"> et al., 2018</w:t>
      </w:r>
      <w:commentRangeStart w:id="120"/>
      <w:r>
        <w:rPr>
          <w:bCs/>
          <w:lang w:val="en-US"/>
        </w:rPr>
        <w:t>)</w:t>
      </w:r>
      <w:r>
        <w:rPr>
          <w:rStyle w:val="FootnoteReference"/>
          <w:bCs/>
        </w:rPr>
        <w:footnoteReference w:id="118"/>
      </w:r>
      <w:commentRangeEnd w:id="120"/>
      <w:r w:rsidR="000E1B60">
        <w:rPr>
          <w:rStyle w:val="CommentReference"/>
        </w:rPr>
        <w:commentReference w:id="120"/>
      </w:r>
      <w:r>
        <w:rPr>
          <w:bCs/>
        </w:rPr>
        <w:t>;</w:t>
      </w:r>
    </w:p>
    <w:p w14:paraId="10415333" w14:textId="77777777" w:rsidR="000B4652" w:rsidRDefault="00F26AED">
      <w:pPr>
        <w:rPr>
          <w:lang w:val="en-US"/>
        </w:rPr>
      </w:pPr>
      <w:r>
        <w:rPr>
          <w:bCs/>
        </w:rPr>
        <w:t xml:space="preserve">- </w:t>
      </w:r>
      <w:r>
        <w:rPr>
          <w:bCs/>
          <w:lang w:val="en-US"/>
        </w:rPr>
        <w:t xml:space="preserve">conducting field monitoring and compiling an up-to-date list of alien species </w:t>
      </w:r>
      <w:proofErr w:type="gramStart"/>
      <w:r>
        <w:rPr>
          <w:bCs/>
          <w:lang w:val="en-US"/>
        </w:rPr>
        <w:t>in the area of</w:t>
      </w:r>
      <w:proofErr w:type="gramEnd"/>
      <w:r>
        <w:rPr>
          <w:bCs/>
          <w:lang w:val="en-US"/>
        </w:rPr>
        <w:t xml:space="preserve"> construction sites, settlements and certain sections of linear facilities</w:t>
      </w:r>
      <w:r>
        <w:rPr>
          <w:bCs/>
        </w:rPr>
        <w:t>.</w:t>
      </w:r>
    </w:p>
    <w:p w14:paraId="10415334" w14:textId="77777777" w:rsidR="000B4652" w:rsidRDefault="00F26AED">
      <w:pPr>
        <w:pStyle w:val="Heading1"/>
        <w:rPr>
          <w:rFonts w:eastAsia="Times New Roman"/>
        </w:rPr>
      </w:pPr>
      <w:bookmarkStart w:id="121" w:name="_Toc44773481"/>
      <w:commentRangeStart w:id="122"/>
      <w:r>
        <w:rPr>
          <w:lang w:val="en-US"/>
        </w:rPr>
        <w:lastRenderedPageBreak/>
        <w:t>Conclusion</w:t>
      </w:r>
      <w:bookmarkEnd w:id="121"/>
      <w:commentRangeEnd w:id="122"/>
      <w:r w:rsidR="002E62E1">
        <w:rPr>
          <w:rStyle w:val="CommentReference"/>
          <w:rFonts w:eastAsiaTheme="minorEastAsia" w:cstheme="minorBidi"/>
          <w:b w:val="0"/>
          <w:bCs w:val="0"/>
          <w:caps w:val="0"/>
          <w:color w:val="auto"/>
        </w:rPr>
        <w:commentReference w:id="122"/>
      </w:r>
    </w:p>
    <w:p w14:paraId="10415335" w14:textId="0309C03D" w:rsidR="000B4652" w:rsidRDefault="00F26AED">
      <w:r>
        <w:rPr>
          <w:lang w:val="en-US"/>
        </w:rPr>
        <w:t>The total</w:t>
      </w:r>
      <w:ins w:id="123" w:author="Neil Cousins" w:date="2022-02-20T15:00:00Z">
        <w:r w:rsidR="002E62E1">
          <w:rPr>
            <w:lang w:val="en-US"/>
          </w:rPr>
          <w:t xml:space="preserve"> shipping</w:t>
        </w:r>
      </w:ins>
      <w:r>
        <w:rPr>
          <w:lang w:val="en-US"/>
        </w:rPr>
        <w:t xml:space="preserve"> traffic has been increasing for the last three years, and this tendency will remain in future, because of development of new projects. The number of long-distance voyages will rise significantly as new fields and terminals are put into operation. </w:t>
      </w:r>
      <w:proofErr w:type="gramStart"/>
      <w:r>
        <w:rPr>
          <w:lang w:val="en-US"/>
        </w:rPr>
        <w:t>So</w:t>
      </w:r>
      <w:proofErr w:type="gramEnd"/>
      <w:r>
        <w:rPr>
          <w:lang w:val="en-US"/>
        </w:rPr>
        <w:t xml:space="preserve"> the load of alien species will increase and probability of introduction invasive species will increase as well</w:t>
      </w:r>
      <w:r>
        <w:t xml:space="preserve"> in future</w:t>
      </w:r>
      <w:r>
        <w:rPr>
          <w:lang w:val="en-US"/>
        </w:rPr>
        <w:t xml:space="preserve">. However, </w:t>
      </w:r>
      <w:r>
        <w:t xml:space="preserve">the </w:t>
      </w:r>
      <w:r>
        <w:rPr>
          <w:lang w:val="en-US"/>
        </w:rPr>
        <w:t>introduction</w:t>
      </w:r>
      <w:r>
        <w:t xml:space="preserve"> can be prevented</w:t>
      </w:r>
      <w:r>
        <w:rPr>
          <w:lang w:val="en-US"/>
        </w:rPr>
        <w:t xml:space="preserve"> by </w:t>
      </w:r>
      <w:proofErr w:type="spellStart"/>
      <w:r>
        <w:rPr>
          <w:lang w:val="en-US"/>
        </w:rPr>
        <w:t>tak</w:t>
      </w:r>
      <w:r>
        <w:t>ing</w:t>
      </w:r>
      <w:proofErr w:type="spellEnd"/>
      <w:r>
        <w:rPr>
          <w:lang w:val="en-US"/>
        </w:rPr>
        <w:t xml:space="preserve"> effective measures to treat ballast water </w:t>
      </w:r>
      <w:r>
        <w:t xml:space="preserve">discharge </w:t>
      </w:r>
      <w:r>
        <w:rPr>
          <w:lang w:val="en-US"/>
        </w:rPr>
        <w:t>and fouling</w:t>
      </w:r>
      <w:r>
        <w:t xml:space="preserve">. It is necessary provide </w:t>
      </w:r>
      <w:proofErr w:type="spellStart"/>
      <w:r>
        <w:t>continious</w:t>
      </w:r>
      <w:proofErr w:type="spellEnd"/>
      <w:r>
        <w:t xml:space="preserve"> </w:t>
      </w:r>
      <w:r>
        <w:rPr>
          <w:lang w:val="en-US"/>
        </w:rPr>
        <w:t xml:space="preserve">monitoring </w:t>
      </w:r>
      <w:r>
        <w:t xml:space="preserve">of </w:t>
      </w:r>
      <w:r>
        <w:rPr>
          <w:lang w:val="en-US"/>
        </w:rPr>
        <w:t xml:space="preserve">plankton and benthos </w:t>
      </w:r>
      <w:r>
        <w:t xml:space="preserve">to early detection of alien species </w:t>
      </w:r>
      <w:commentRangeStart w:id="124"/>
      <w:r>
        <w:t>introduction</w:t>
      </w:r>
      <w:commentRangeEnd w:id="124"/>
      <w:r w:rsidR="004769F1">
        <w:rPr>
          <w:rStyle w:val="CommentReference"/>
        </w:rPr>
        <w:commentReference w:id="124"/>
      </w:r>
      <w:r>
        <w:t>.</w:t>
      </w:r>
      <w:ins w:id="125" w:author="Neil Cousins" w:date="2022-02-20T15:00:00Z">
        <w:r w:rsidR="004769F1">
          <w:t xml:space="preserve"> </w:t>
        </w:r>
      </w:ins>
    </w:p>
    <w:p w14:paraId="10415336" w14:textId="77777777" w:rsidR="000B4652" w:rsidRDefault="00F26AED">
      <w:r>
        <w:t xml:space="preserve">The severe conditions of the Ob Estuary (an estuary with very cold water) </w:t>
      </w:r>
      <w:proofErr w:type="gramStart"/>
      <w:r>
        <w:t>are able to</w:t>
      </w:r>
      <w:proofErr w:type="gramEnd"/>
      <w:r>
        <w:t xml:space="preserve"> be potentially invaded only by a few </w:t>
      </w:r>
      <w:proofErr w:type="spellStart"/>
      <w:r>
        <w:t>hydrobionts</w:t>
      </w:r>
      <w:proofErr w:type="spellEnd"/>
      <w:r>
        <w:t xml:space="preserve">. Mostly benthic organisms whose ranges are shifted to the north are expected to be potential invaders. Only few planktonic species </w:t>
      </w:r>
      <w:proofErr w:type="gramStart"/>
      <w:r>
        <w:t>are capable of surviving</w:t>
      </w:r>
      <w:proofErr w:type="gramEnd"/>
      <w:r>
        <w:t xml:space="preserve"> under such severe conditions. Even most native zooplankton species, in their relation to two key hydrological factors (salinity and temperature), are rather related to marine pelagic communities and probably presented in the area due to inflow of marine waters from the Kara Sea. In total, the short list of the most likely invaders included 9 benthic species:</w:t>
      </w:r>
      <w:r>
        <w:rPr>
          <w:i/>
          <w:iCs/>
        </w:rPr>
        <w:t xml:space="preserve"> </w:t>
      </w:r>
      <w:proofErr w:type="spellStart"/>
      <w:r>
        <w:rPr>
          <w:i/>
          <w:iCs/>
        </w:rPr>
        <w:t>Amphibalanus</w:t>
      </w:r>
      <w:proofErr w:type="spellEnd"/>
      <w:r>
        <w:rPr>
          <w:i/>
          <w:iCs/>
        </w:rPr>
        <w:t xml:space="preserve"> </w:t>
      </w:r>
      <w:proofErr w:type="spellStart"/>
      <w:r>
        <w:rPr>
          <w:i/>
          <w:iCs/>
        </w:rPr>
        <w:t>improvisus</w:t>
      </w:r>
      <w:proofErr w:type="spellEnd"/>
      <w:r>
        <w:rPr>
          <w:i/>
          <w:iCs/>
        </w:rPr>
        <w:t xml:space="preserve">, Gammarus </w:t>
      </w:r>
      <w:proofErr w:type="spellStart"/>
      <w:r>
        <w:rPr>
          <w:i/>
          <w:iCs/>
        </w:rPr>
        <w:t>tigrinus</w:t>
      </w:r>
      <w:proofErr w:type="spellEnd"/>
      <w:r>
        <w:rPr>
          <w:i/>
          <w:iCs/>
        </w:rPr>
        <w:t xml:space="preserve">, </w:t>
      </w:r>
      <w:proofErr w:type="spellStart"/>
      <w:r>
        <w:rPr>
          <w:i/>
          <w:iCs/>
        </w:rPr>
        <w:t>Dreissena</w:t>
      </w:r>
      <w:proofErr w:type="spellEnd"/>
      <w:r>
        <w:rPr>
          <w:i/>
          <w:iCs/>
        </w:rPr>
        <w:t xml:space="preserve"> polymorpha, </w:t>
      </w:r>
      <w:proofErr w:type="spellStart"/>
      <w:r>
        <w:rPr>
          <w:i/>
          <w:iCs/>
        </w:rPr>
        <w:t>Rhithropanopeus</w:t>
      </w:r>
      <w:proofErr w:type="spellEnd"/>
      <w:r>
        <w:rPr>
          <w:i/>
          <w:iCs/>
        </w:rPr>
        <w:t xml:space="preserve"> </w:t>
      </w:r>
      <w:proofErr w:type="spellStart"/>
      <w:r>
        <w:rPr>
          <w:i/>
          <w:iCs/>
        </w:rPr>
        <w:t>harrisii</w:t>
      </w:r>
      <w:proofErr w:type="spellEnd"/>
      <w:r>
        <w:rPr>
          <w:i/>
          <w:iCs/>
        </w:rPr>
        <w:t xml:space="preserve">, </w:t>
      </w:r>
      <w:proofErr w:type="spellStart"/>
      <w:r>
        <w:rPr>
          <w:i/>
          <w:iCs/>
        </w:rPr>
        <w:t>Potamopyrgus</w:t>
      </w:r>
      <w:proofErr w:type="spellEnd"/>
      <w:r>
        <w:rPr>
          <w:i/>
          <w:iCs/>
        </w:rPr>
        <w:t xml:space="preserve"> </w:t>
      </w:r>
      <w:proofErr w:type="spellStart"/>
      <w:r>
        <w:rPr>
          <w:i/>
          <w:iCs/>
        </w:rPr>
        <w:t>antipodarum</w:t>
      </w:r>
      <w:proofErr w:type="spellEnd"/>
      <w:r>
        <w:rPr>
          <w:i/>
          <w:iCs/>
        </w:rPr>
        <w:t xml:space="preserve">, Mya arenaria, </w:t>
      </w:r>
      <w:proofErr w:type="spellStart"/>
      <w:r>
        <w:rPr>
          <w:i/>
          <w:iCs/>
        </w:rPr>
        <w:t>Eriocheir</w:t>
      </w:r>
      <w:proofErr w:type="spellEnd"/>
      <w:r>
        <w:rPr>
          <w:i/>
          <w:iCs/>
        </w:rPr>
        <w:t xml:space="preserve"> sinensis, </w:t>
      </w:r>
      <w:proofErr w:type="spellStart"/>
      <w:r>
        <w:rPr>
          <w:i/>
          <w:iCs/>
        </w:rPr>
        <w:t>Acanthocyclops</w:t>
      </w:r>
      <w:proofErr w:type="spellEnd"/>
      <w:r>
        <w:rPr>
          <w:i/>
          <w:iCs/>
        </w:rPr>
        <w:t xml:space="preserve"> robustus</w:t>
      </w:r>
      <w:r>
        <w:t xml:space="preserve">. </w:t>
      </w:r>
      <w:proofErr w:type="gramStart"/>
      <w:r>
        <w:t>Additionally</w:t>
      </w:r>
      <w:proofErr w:type="gramEnd"/>
      <w:r>
        <w:t xml:space="preserve"> we included in this short list polychaete from </w:t>
      </w:r>
      <w:proofErr w:type="spellStart"/>
      <w:r>
        <w:t>genues</w:t>
      </w:r>
      <w:proofErr w:type="spellEnd"/>
      <w:r>
        <w:t xml:space="preserve"> </w:t>
      </w:r>
      <w:proofErr w:type="spellStart"/>
      <w:r>
        <w:rPr>
          <w:i/>
          <w:iCs/>
        </w:rPr>
        <w:t>Marenzelleria</w:t>
      </w:r>
      <w:proofErr w:type="spellEnd"/>
      <w:r>
        <w:t>. This species complex is well known as active invader in the Baltic Sea</w:t>
      </w:r>
      <w:r>
        <w:rPr>
          <w:lang w:val="en-US"/>
        </w:rPr>
        <w:t>.</w:t>
      </w:r>
      <w:r>
        <w:t xml:space="preserve"> The taxonomic status of this polychaetes in the Ob Estuary is doubt and it is highly possible that the presence of </w:t>
      </w:r>
      <w:proofErr w:type="spellStart"/>
      <w:r>
        <w:rPr>
          <w:i/>
          <w:iCs/>
        </w:rPr>
        <w:t>Marenzelleria</w:t>
      </w:r>
      <w:proofErr w:type="spellEnd"/>
      <w:r>
        <w:t xml:space="preserve"> sp. reflects an initial stage of its invasion started after beginning of active exploitation of the water area. Short list of plankton includes 3 species: </w:t>
      </w:r>
      <w:proofErr w:type="spellStart"/>
      <w:r>
        <w:rPr>
          <w:i/>
          <w:iCs/>
        </w:rPr>
        <w:t>Acartia</w:t>
      </w:r>
      <w:proofErr w:type="spellEnd"/>
      <w:r>
        <w:rPr>
          <w:i/>
          <w:iCs/>
        </w:rPr>
        <w:t xml:space="preserve"> </w:t>
      </w:r>
      <w:proofErr w:type="spellStart"/>
      <w:r>
        <w:rPr>
          <w:i/>
          <w:iCs/>
        </w:rPr>
        <w:t>bifilosa</w:t>
      </w:r>
      <w:proofErr w:type="spellEnd"/>
      <w:r>
        <w:rPr>
          <w:i/>
          <w:iCs/>
        </w:rPr>
        <w:t xml:space="preserve">, </w:t>
      </w:r>
      <w:proofErr w:type="spellStart"/>
      <w:r>
        <w:rPr>
          <w:i/>
          <w:iCs/>
        </w:rPr>
        <w:t>Prorocentrum</w:t>
      </w:r>
      <w:proofErr w:type="spellEnd"/>
      <w:r>
        <w:rPr>
          <w:i/>
          <w:iCs/>
        </w:rPr>
        <w:t xml:space="preserve"> </w:t>
      </w:r>
      <w:proofErr w:type="spellStart"/>
      <w:r>
        <w:rPr>
          <w:i/>
          <w:iCs/>
        </w:rPr>
        <w:t>cordatum</w:t>
      </w:r>
      <w:proofErr w:type="spellEnd"/>
      <w:r>
        <w:rPr>
          <w:i/>
          <w:iCs/>
        </w:rPr>
        <w:t xml:space="preserve">, </w:t>
      </w:r>
      <w:proofErr w:type="spellStart"/>
      <w:r>
        <w:rPr>
          <w:i/>
          <w:iCs/>
        </w:rPr>
        <w:t>Acanthocyclops</w:t>
      </w:r>
      <w:proofErr w:type="spellEnd"/>
      <w:r>
        <w:rPr>
          <w:i/>
          <w:iCs/>
        </w:rPr>
        <w:t xml:space="preserve"> robustus.</w:t>
      </w:r>
      <w:r>
        <w:t xml:space="preserve"> The introduction of these species can lead to disruption of natural mechanisms and a decrease in EBSA productivity.</w:t>
      </w:r>
    </w:p>
    <w:p w14:paraId="10415337" w14:textId="77777777" w:rsidR="000B4652" w:rsidRDefault="00F26AED">
      <w:r>
        <w:rPr>
          <w:lang w:val="en-US"/>
        </w:rPr>
        <w:t xml:space="preserve">Currently, non-native vascular plants species intensive colonize the territory of the Yamal-Gydan sector of the Arctic and cause serious concern. Over the past thirty years, their number has increased more 13 times. According to </w:t>
      </w:r>
      <w:proofErr w:type="gramStart"/>
      <w:r>
        <w:rPr>
          <w:lang w:val="en-US"/>
        </w:rPr>
        <w:t>our a</w:t>
      </w:r>
      <w:proofErr w:type="gramEnd"/>
      <w:r>
        <w:rPr>
          <w:lang w:val="en-US"/>
        </w:rPr>
        <w:t xml:space="preserve"> preliminary assessment, 6 potentially invasive plant species were identified: </w:t>
      </w:r>
      <w:r>
        <w:rPr>
          <w:i/>
          <w:lang w:val="en-US"/>
        </w:rPr>
        <w:t xml:space="preserve">Anthriscus sylvestris, Bromus </w:t>
      </w:r>
      <w:proofErr w:type="spellStart"/>
      <w:r>
        <w:rPr>
          <w:i/>
          <w:lang w:val="en-US"/>
        </w:rPr>
        <w:t>inermis</w:t>
      </w:r>
      <w:proofErr w:type="spellEnd"/>
      <w:r>
        <w:rPr>
          <w:i/>
          <w:lang w:val="en-US"/>
        </w:rPr>
        <w:t xml:space="preserve">, Elymus repens, Stellaria media, Trifolium repens, Urtica dioica. </w:t>
      </w:r>
      <w:commentRangeStart w:id="126"/>
      <w:r>
        <w:rPr>
          <w:lang w:val="en-US"/>
        </w:rPr>
        <w:t>On</w:t>
      </w:r>
      <w:commentRangeEnd w:id="126"/>
      <w:r w:rsidR="000E1B60">
        <w:rPr>
          <w:rStyle w:val="CommentReference"/>
        </w:rPr>
        <w:commentReference w:id="126"/>
      </w:r>
      <w:r>
        <w:rPr>
          <w:lang w:val="en-US"/>
        </w:rPr>
        <w:t xml:space="preserve"> the basis of an expert assumption using the characteristics of the biology of the species and its activity of settling in other areas of the Arctic, as well as data on the modeling of ranges under different climatic scenarios, we assume their active settling within disturbed and natural habitats in the territory of the Yamal-Gydan sector of the Arctic.</w:t>
      </w:r>
    </w:p>
    <w:bookmarkEnd w:id="55"/>
    <w:bookmarkEnd w:id="67"/>
    <w:bookmarkEnd w:id="75"/>
    <w:bookmarkEnd w:id="85"/>
    <w:bookmarkEnd w:id="86"/>
    <w:bookmarkEnd w:id="87"/>
    <w:p w14:paraId="10415338" w14:textId="77777777" w:rsidR="000B4652" w:rsidRDefault="000B4652">
      <w:pPr>
        <w:pStyle w:val="BodyText"/>
        <w:rPr>
          <w:lang w:val="en-US"/>
        </w:rPr>
      </w:pPr>
    </w:p>
    <w:sectPr w:rsidR="000B4652">
      <w:type w:val="continuous"/>
      <w:pgSz w:w="11906" w:h="16838"/>
      <w:pgMar w:top="1134" w:right="851" w:bottom="1134" w:left="1418" w:header="357" w:footer="454"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ëtr KOVALËV" w:date="2022-03-08T13:06:00Z" w:initials="PK">
    <w:p w14:paraId="4D5F5252" w14:textId="5C76911B" w:rsidR="00831119" w:rsidRDefault="00831119" w:rsidP="00831119">
      <w:pPr>
        <w:pStyle w:val="CommentText"/>
      </w:pPr>
      <w:r>
        <w:t>This important baseline and monitoring work must be used as the foundation for a robust IAS Management Plan as significant risks of IAS introduction and spread are identified in this report. The modelling done by the consultants is very useful and the results should be used to develop</w:t>
      </w:r>
      <w:r w:rsidR="00D67A5B">
        <w:t xml:space="preserve"> </w:t>
      </w:r>
    </w:p>
    <w:p w14:paraId="5CE5F9FD" w14:textId="46823869" w:rsidR="00831119" w:rsidRDefault="00831119" w:rsidP="00831119">
      <w:pPr>
        <w:pStyle w:val="CommentText"/>
      </w:pPr>
      <w:r>
        <w:t>the mechanisms and procedures for ensuring:</w:t>
      </w:r>
    </w:p>
    <w:p w14:paraId="0CBAFF25" w14:textId="77777777" w:rsidR="00D67A5B" w:rsidRDefault="00D67A5B" w:rsidP="00831119">
      <w:pPr>
        <w:pStyle w:val="CommentText"/>
      </w:pPr>
    </w:p>
    <w:p w14:paraId="7DB455D1" w14:textId="77777777" w:rsidR="00831119" w:rsidRDefault="00831119" w:rsidP="00831119">
      <w:pPr>
        <w:pStyle w:val="CommentText"/>
      </w:pPr>
      <w:r>
        <w:t>1) early detection of species through regular surveillance (not just annual monitoring)</w:t>
      </w:r>
    </w:p>
    <w:p w14:paraId="0A4D3D3F" w14:textId="77777777" w:rsidR="00831119" w:rsidRDefault="00831119" w:rsidP="00831119">
      <w:pPr>
        <w:pStyle w:val="CommentText"/>
      </w:pPr>
      <w:r>
        <w:t>2) stringent hygiene measures for equipment, vehicles. vessels and materials</w:t>
      </w:r>
    </w:p>
    <w:p w14:paraId="5033595A" w14:textId="77777777" w:rsidR="00831119" w:rsidRDefault="00831119" w:rsidP="00831119">
      <w:pPr>
        <w:pStyle w:val="CommentText"/>
      </w:pPr>
      <w:r>
        <w:t xml:space="preserve">3) change in procedures regarding use of soil from outside the project area and the composition of seed mixes used in restoration. If these practices are not changed, the Project will not conform with the performance standards in this regard. </w:t>
      </w:r>
    </w:p>
    <w:p w14:paraId="5CF7A5C3" w14:textId="77777777" w:rsidR="00831119" w:rsidRDefault="00831119" w:rsidP="00831119">
      <w:pPr>
        <w:pStyle w:val="CommentText"/>
      </w:pPr>
    </w:p>
    <w:p w14:paraId="239F2267" w14:textId="07B3D4D0" w:rsidR="00831119" w:rsidRDefault="00831119" w:rsidP="00831119">
      <w:pPr>
        <w:pStyle w:val="CommentText"/>
      </w:pPr>
      <w:r>
        <w:t xml:space="preserve">From this report </w:t>
      </w:r>
      <w:r w:rsidR="00D67A5B">
        <w:t xml:space="preserve">we are </w:t>
      </w:r>
      <w:r>
        <w:t>not clear on the current level of risk associated with existing plant species on site (a clearer overview of existing baseline observations would be useful, if any).</w:t>
      </w:r>
    </w:p>
    <w:p w14:paraId="2AF786DC" w14:textId="77777777" w:rsidR="00831119" w:rsidRDefault="00831119" w:rsidP="00831119">
      <w:pPr>
        <w:pStyle w:val="CommentText"/>
      </w:pPr>
    </w:p>
    <w:p w14:paraId="7805F244" w14:textId="74FD7DA9" w:rsidR="00F2325E" w:rsidRDefault="00831119" w:rsidP="00831119">
      <w:pPr>
        <w:pStyle w:val="CommentText"/>
      </w:pPr>
      <w:r>
        <w:t>It would also be helpful to have recommendations on monitoring (spatial area to cover, frequency of monitoring, how to detect expansion and spread in the early stages). Suggest specialist input needed to design monitoring and management plans as a matter of urgency.</w:t>
      </w:r>
    </w:p>
  </w:comment>
  <w:comment w:id="12" w:author="Neil Cousins" w:date="2022-02-20T10:50:00Z" w:initials="NC">
    <w:p w14:paraId="11CBC8B8" w14:textId="221F8D00" w:rsidR="00463794" w:rsidRDefault="00463794" w:rsidP="00B02E4B">
      <w:pPr>
        <w:jc w:val="left"/>
      </w:pPr>
      <w:r>
        <w:rPr>
          <w:rStyle w:val="CommentReference"/>
        </w:rPr>
        <w:annotationRef/>
      </w:r>
      <w:r w:rsidR="000B036B">
        <w:rPr>
          <w:sz w:val="20"/>
          <w:szCs w:val="20"/>
        </w:rPr>
        <w:t>S</w:t>
      </w:r>
      <w:r>
        <w:rPr>
          <w:sz w:val="20"/>
          <w:szCs w:val="20"/>
        </w:rPr>
        <w:t>hould be PS6-14</w:t>
      </w:r>
    </w:p>
  </w:comment>
  <w:comment w:id="16" w:author="Neil Cousins" w:date="2022-02-20T12:27:00Z" w:initials="NC">
    <w:p w14:paraId="0465D17B" w14:textId="77777777" w:rsidR="00C126C5" w:rsidRDefault="00E4679E" w:rsidP="00021003">
      <w:pPr>
        <w:jc w:val="left"/>
      </w:pPr>
      <w:r>
        <w:rPr>
          <w:rStyle w:val="CommentReference"/>
        </w:rPr>
        <w:annotationRef/>
      </w:r>
      <w:r w:rsidR="00C126C5">
        <w:rPr>
          <w:sz w:val="20"/>
          <w:szCs w:val="20"/>
        </w:rPr>
        <w:t xml:space="preserve">For project related shipping the potential </w:t>
      </w:r>
      <w:proofErr w:type="gramStart"/>
      <w:r w:rsidR="00C126C5">
        <w:rPr>
          <w:sz w:val="20"/>
          <w:szCs w:val="20"/>
        </w:rPr>
        <w:t>spread  of</w:t>
      </w:r>
      <w:proofErr w:type="gramEnd"/>
      <w:r w:rsidR="00C126C5">
        <w:rPr>
          <w:sz w:val="20"/>
          <w:szCs w:val="20"/>
        </w:rPr>
        <w:t xml:space="preserve"> IAS goes beyond this AOI. The potential for spread goes across the NSR to transshipment areas, and especially any points of ballast water discharge. The NSR strategic assessment report covered these broader issues from shipping. For context on risks, I think that the risks for IAS by the project should be stated as relating to transfer along shipping routes.</w:t>
      </w:r>
    </w:p>
  </w:comment>
  <w:comment w:id="23" w:author="Neil Cousins" w:date="2022-02-20T12:45:00Z" w:initials="NC">
    <w:p w14:paraId="2F1DEC64" w14:textId="77777777" w:rsidR="00ED5EEB" w:rsidRDefault="005E105A" w:rsidP="00CC74E9">
      <w:pPr>
        <w:jc w:val="left"/>
      </w:pPr>
      <w:r>
        <w:rPr>
          <w:rStyle w:val="CommentReference"/>
        </w:rPr>
        <w:annotationRef/>
      </w:r>
      <w:r w:rsidR="00ED5EEB">
        <w:rPr>
          <w:sz w:val="20"/>
          <w:szCs w:val="20"/>
        </w:rPr>
        <w:t xml:space="preserve">Is the Company sure this statement is correct in relation to the requirements of the BWM Convention, which sets out the rules for ballast water exchange - noting that convention post-dates the references used here. I think that this paragraph should be updated to relate to current risks. Ballast water exchange is a </w:t>
      </w:r>
      <w:proofErr w:type="gramStart"/>
      <w:r w:rsidR="00ED5EEB">
        <w:rPr>
          <w:sz w:val="20"/>
          <w:szCs w:val="20"/>
        </w:rPr>
        <w:t>risk, but</w:t>
      </w:r>
      <w:proofErr w:type="gramEnd"/>
      <w:r w:rsidR="00ED5EEB">
        <w:rPr>
          <w:sz w:val="20"/>
          <w:szCs w:val="20"/>
        </w:rPr>
        <w:t xml:space="preserve"> is managed by BWM Convention Regulations. Hull </w:t>
      </w:r>
      <w:proofErr w:type="gramStart"/>
      <w:r w:rsidR="00ED5EEB">
        <w:rPr>
          <w:sz w:val="20"/>
          <w:szCs w:val="20"/>
        </w:rPr>
        <w:t>bio-fouling</w:t>
      </w:r>
      <w:proofErr w:type="gramEnd"/>
      <w:r w:rsidR="00ED5EEB">
        <w:rPr>
          <w:sz w:val="20"/>
          <w:szCs w:val="20"/>
        </w:rPr>
        <w:t xml:space="preserve"> presents a key risk, especially related to project shipping, but this can also be managed following best practice guidance.</w:t>
      </w:r>
    </w:p>
  </w:comment>
  <w:comment w:id="24" w:author="Neil Cousins" w:date="2022-02-20T12:58:00Z" w:initials="NC">
    <w:p w14:paraId="01F2EEB6" w14:textId="2A02722D" w:rsidR="00893305" w:rsidRDefault="00332923" w:rsidP="00BE2976">
      <w:pPr>
        <w:jc w:val="left"/>
      </w:pPr>
      <w:r>
        <w:rPr>
          <w:rStyle w:val="CommentReference"/>
        </w:rPr>
        <w:annotationRef/>
      </w:r>
      <w:r w:rsidR="00893305">
        <w:rPr>
          <w:sz w:val="20"/>
          <w:szCs w:val="20"/>
        </w:rPr>
        <w:t>International ships? construction vessels or tankers? the text says ‘working’ which is not clear. if international ships then exchange would occur in accordance with BWM?</w:t>
      </w:r>
    </w:p>
  </w:comment>
  <w:comment w:id="25" w:author="Neil Cousins" w:date="2022-02-20T12:59:00Z" w:initials="NC">
    <w:p w14:paraId="58CC30A3" w14:textId="77777777" w:rsidR="00CD330F" w:rsidRDefault="00332923" w:rsidP="008A4281">
      <w:pPr>
        <w:jc w:val="left"/>
      </w:pPr>
      <w:r>
        <w:rPr>
          <w:rStyle w:val="CommentReference"/>
        </w:rPr>
        <w:annotationRef/>
      </w:r>
      <w:r w:rsidR="00CD330F">
        <w:rPr>
          <w:sz w:val="20"/>
          <w:szCs w:val="20"/>
        </w:rPr>
        <w:t>and the concern for IAS is lower?</w:t>
      </w:r>
    </w:p>
  </w:comment>
  <w:comment w:id="26" w:author="Neil Cousins" w:date="2022-02-20T11:26:00Z" w:initials="NC">
    <w:p w14:paraId="74304F66" w14:textId="77777777" w:rsidR="000A0F8C" w:rsidRDefault="00A60ACD" w:rsidP="00103CA5">
      <w:pPr>
        <w:jc w:val="left"/>
      </w:pPr>
      <w:r>
        <w:rPr>
          <w:rStyle w:val="CommentReference"/>
        </w:rPr>
        <w:annotationRef/>
      </w:r>
      <w:r w:rsidR="000A0F8C">
        <w:rPr>
          <w:sz w:val="20"/>
          <w:szCs w:val="20"/>
        </w:rPr>
        <w:t>Will climate change lead to altered conditions in the future and is there any consequence of that for changing the conclusions that are made in this report?</w:t>
      </w:r>
    </w:p>
  </w:comment>
  <w:comment w:id="28" w:author="Neil Cousins" w:date="2022-02-20T11:21:00Z" w:initials="NC">
    <w:p w14:paraId="1CBB7D04" w14:textId="7C62FD4D" w:rsidR="00AD0040" w:rsidRDefault="00B7467D" w:rsidP="00F9777E">
      <w:pPr>
        <w:jc w:val="left"/>
      </w:pPr>
      <w:r>
        <w:rPr>
          <w:rStyle w:val="CommentReference"/>
        </w:rPr>
        <w:annotationRef/>
      </w:r>
      <w:r w:rsidR="00AD0040">
        <w:rPr>
          <w:sz w:val="20"/>
          <w:szCs w:val="20"/>
        </w:rPr>
        <w:t>Do the figures below only show the potential pathways from non-project shipping that may connect to the Ob estuary? it would certainly appear that project shipping has a different spatial extent, although this may be enclosed within the spatial areas considered across the figures.</w:t>
      </w:r>
      <w:r w:rsidR="00AD0040">
        <w:rPr>
          <w:sz w:val="20"/>
          <w:szCs w:val="20"/>
        </w:rPr>
        <w:cr/>
      </w:r>
      <w:r w:rsidR="00AD0040">
        <w:rPr>
          <w:sz w:val="20"/>
          <w:szCs w:val="20"/>
        </w:rPr>
        <w:cr/>
        <w:t xml:space="preserve">It would be helpful to be clear on the potential pathways for introduction and spread of IAS by the project shipping to see if this differs (in terms of spatial area and also species of note); and </w:t>
      </w:r>
      <w:proofErr w:type="gramStart"/>
      <w:r w:rsidR="00AD0040">
        <w:rPr>
          <w:sz w:val="20"/>
          <w:szCs w:val="20"/>
        </w:rPr>
        <w:t>also</w:t>
      </w:r>
      <w:proofErr w:type="gramEnd"/>
      <w:r w:rsidR="00AD0040">
        <w:rPr>
          <w:sz w:val="20"/>
          <w:szCs w:val="20"/>
        </w:rPr>
        <w:t xml:space="preserve"> to help to diagnose the source of any introduction of IAS during future monitoring - i.e. to confirm introduction by project activities or not - if that is at all feasible.</w:t>
      </w:r>
    </w:p>
  </w:comment>
  <w:comment w:id="31" w:author="Jo Treweek" w:date="2022-03-07T10:19:00Z" w:initials="JT">
    <w:p w14:paraId="7B473C54" w14:textId="77777777" w:rsidR="008E581A" w:rsidRDefault="008E581A" w:rsidP="00D524D7">
      <w:pPr>
        <w:jc w:val="left"/>
      </w:pPr>
      <w:r>
        <w:rPr>
          <w:rStyle w:val="CommentReference"/>
        </w:rPr>
        <w:annotationRef/>
      </w:r>
      <w:r>
        <w:rPr>
          <w:sz w:val="20"/>
          <w:szCs w:val="20"/>
        </w:rPr>
        <w:t>CBD?</w:t>
      </w:r>
    </w:p>
  </w:comment>
  <w:comment w:id="32" w:author="Jo Treweek" w:date="2022-03-07T10:18:00Z" w:initials="JT">
    <w:p w14:paraId="0F6377C1" w14:textId="76E25BBF" w:rsidR="008E581A" w:rsidRDefault="008E581A" w:rsidP="00392D7B">
      <w:pPr>
        <w:jc w:val="left"/>
      </w:pPr>
      <w:r>
        <w:rPr>
          <w:rStyle w:val="CommentReference"/>
        </w:rPr>
        <w:annotationRef/>
      </w:r>
      <w:r>
        <w:rPr>
          <w:sz w:val="20"/>
          <w:szCs w:val="20"/>
        </w:rPr>
        <w:t>Useful to state what the other 2 pathways are.</w:t>
      </w:r>
    </w:p>
  </w:comment>
  <w:comment w:id="34" w:author="Jo Treweek" w:date="2022-03-07T10:21:00Z" w:initials="JT">
    <w:p w14:paraId="40DAFC4F" w14:textId="77777777" w:rsidR="008E581A" w:rsidRDefault="008E581A" w:rsidP="001724E0">
      <w:pPr>
        <w:jc w:val="left"/>
      </w:pPr>
      <w:r>
        <w:rPr>
          <w:rStyle w:val="CommentReference"/>
        </w:rPr>
        <w:annotationRef/>
      </w:r>
      <w:r>
        <w:rPr>
          <w:sz w:val="20"/>
          <w:szCs w:val="20"/>
        </w:rPr>
        <w:t xml:space="preserve">Accept there are no/ limited data. </w:t>
      </w:r>
      <w:proofErr w:type="gramStart"/>
      <w:r>
        <w:rPr>
          <w:sz w:val="20"/>
          <w:szCs w:val="20"/>
        </w:rPr>
        <w:t>However</w:t>
      </w:r>
      <w:proofErr w:type="gramEnd"/>
      <w:r>
        <w:rPr>
          <w:sz w:val="20"/>
          <w:szCs w:val="20"/>
        </w:rPr>
        <w:t xml:space="preserve"> the responsibility of the developer is to check that it will not introduce or spread any IAS. Risks of introducing or spreading IAS from any taxonomic group should be considered. If there are invertebrates/ pathogens that could become problematic, consultant should at least recommend a “watching brief” as part of monitoring, so there is an early detection system in place. This would be within IAS Management Plan</w:t>
      </w:r>
    </w:p>
  </w:comment>
  <w:comment w:id="38" w:author="Neil Cousins" w:date="2022-02-20T14:13:00Z" w:initials="NC">
    <w:p w14:paraId="28358DD2" w14:textId="2C0E43A8" w:rsidR="00436BC6" w:rsidRDefault="00FB0BE9" w:rsidP="009677D8">
      <w:pPr>
        <w:jc w:val="left"/>
      </w:pPr>
      <w:r>
        <w:rPr>
          <w:rStyle w:val="CommentReference"/>
        </w:rPr>
        <w:annotationRef/>
      </w:r>
      <w:r w:rsidR="00436BC6">
        <w:rPr>
          <w:sz w:val="20"/>
          <w:szCs w:val="20"/>
        </w:rPr>
        <w:t xml:space="preserve">Is the methodology based on practice elsewhere for predicting IAS </w:t>
      </w:r>
      <w:proofErr w:type="gramStart"/>
      <w:r w:rsidR="00436BC6">
        <w:rPr>
          <w:sz w:val="20"/>
          <w:szCs w:val="20"/>
        </w:rPr>
        <w:t>risks.</w:t>
      </w:r>
      <w:proofErr w:type="gramEnd"/>
      <w:r w:rsidR="00436BC6">
        <w:rPr>
          <w:sz w:val="20"/>
          <w:szCs w:val="20"/>
        </w:rPr>
        <w:t xml:space="preserve"> If so, could references be provided. it would be great if the Company could provide justification for the methods taken and relate this to any studies done elsewhere to demonstrate that a robust best practice approach has been taken. </w:t>
      </w:r>
    </w:p>
  </w:comment>
  <w:comment w:id="49" w:author="Jo Treweek" w:date="2022-03-07T10:26:00Z" w:initials="JT">
    <w:p w14:paraId="14E799B6" w14:textId="77777777" w:rsidR="0003208F" w:rsidRDefault="0003208F" w:rsidP="003D3FF0">
      <w:pPr>
        <w:jc w:val="left"/>
      </w:pPr>
      <w:r>
        <w:rPr>
          <w:rStyle w:val="CommentReference"/>
        </w:rPr>
        <w:annotationRef/>
      </w:r>
      <w:r>
        <w:rPr>
          <w:sz w:val="20"/>
          <w:szCs w:val="20"/>
        </w:rPr>
        <w:t xml:space="preserve">Just to check that non-native has also been interpreted to include species that do not naturally occur in this floristic region. I think this is the </w:t>
      </w:r>
      <w:proofErr w:type="gramStart"/>
      <w:r>
        <w:rPr>
          <w:sz w:val="20"/>
          <w:szCs w:val="20"/>
        </w:rPr>
        <w:t>case</w:t>
      </w:r>
      <w:proofErr w:type="gramEnd"/>
      <w:r>
        <w:rPr>
          <w:sz w:val="20"/>
          <w:szCs w:val="20"/>
        </w:rPr>
        <w:t xml:space="preserve"> but it is not clear from this text. </w:t>
      </w:r>
    </w:p>
  </w:comment>
  <w:comment w:id="52" w:author="Jo Treweek" w:date="2022-03-07T10:27:00Z" w:initials="JT">
    <w:p w14:paraId="44E6DEA3" w14:textId="77777777" w:rsidR="0003208F" w:rsidRDefault="0003208F" w:rsidP="004F4261">
      <w:pPr>
        <w:jc w:val="left"/>
      </w:pPr>
      <w:r>
        <w:rPr>
          <w:rStyle w:val="CommentReference"/>
        </w:rPr>
        <w:annotationRef/>
      </w:r>
      <w:r>
        <w:rPr>
          <w:sz w:val="20"/>
          <w:szCs w:val="20"/>
        </w:rPr>
        <w:t>? I guess closer to each other than 50km?</w:t>
      </w:r>
    </w:p>
  </w:comment>
  <w:comment w:id="56" w:author="Neil Cousins" w:date="2022-02-20T13:26:00Z" w:initials="NC">
    <w:p w14:paraId="14E98591" w14:textId="67F7EE67" w:rsidR="00AE12F4" w:rsidRDefault="00FD3599" w:rsidP="006E7275">
      <w:pPr>
        <w:jc w:val="left"/>
      </w:pPr>
      <w:r>
        <w:rPr>
          <w:rStyle w:val="CommentReference"/>
        </w:rPr>
        <w:annotationRef/>
      </w:r>
      <w:r w:rsidR="00AE12F4">
        <w:rPr>
          <w:sz w:val="20"/>
          <w:szCs w:val="20"/>
        </w:rPr>
        <w:t xml:space="preserve">The approach taken here relates to the potential presence/survivability of IAS species based on biophysical conditions in the estuary. I think this is reasonable as it would determine both risks of introduction </w:t>
      </w:r>
      <w:proofErr w:type="gramStart"/>
      <w:r w:rsidR="00AE12F4">
        <w:rPr>
          <w:sz w:val="20"/>
          <w:szCs w:val="20"/>
        </w:rPr>
        <w:t>and also</w:t>
      </w:r>
      <w:proofErr w:type="gramEnd"/>
      <w:r w:rsidR="00AE12F4">
        <w:rPr>
          <w:sz w:val="20"/>
          <w:szCs w:val="20"/>
        </w:rPr>
        <w:t xml:space="preserve"> spread elsewhere. However, see earlier comments on demonstrating best practice for the methods that have been taken.</w:t>
      </w:r>
      <w:r w:rsidR="00AE12F4">
        <w:rPr>
          <w:sz w:val="20"/>
          <w:szCs w:val="20"/>
        </w:rPr>
        <w:cr/>
      </w:r>
      <w:r w:rsidR="00AE12F4">
        <w:rPr>
          <w:sz w:val="20"/>
          <w:szCs w:val="20"/>
        </w:rPr>
        <w:cr/>
        <w:t>Could the Company confirm that the intent of this approach has been to:</w:t>
      </w:r>
      <w:r w:rsidR="00AE12F4">
        <w:rPr>
          <w:sz w:val="20"/>
          <w:szCs w:val="20"/>
        </w:rPr>
        <w:cr/>
        <w:t xml:space="preserve">1. form a precautionary list of </w:t>
      </w:r>
      <w:proofErr w:type="gramStart"/>
      <w:r w:rsidR="00AE12F4">
        <w:rPr>
          <w:sz w:val="20"/>
          <w:szCs w:val="20"/>
        </w:rPr>
        <w:t>IAS</w:t>
      </w:r>
      <w:proofErr w:type="gramEnd"/>
      <w:r w:rsidR="00AE12F4">
        <w:rPr>
          <w:sz w:val="20"/>
          <w:szCs w:val="20"/>
        </w:rPr>
        <w:t xml:space="preserve"> that may be present in the Ob estuary or can be introduced by all shipping activities so to define the potential AIS risks</w:t>
      </w:r>
      <w:r w:rsidR="00AE12F4">
        <w:rPr>
          <w:sz w:val="20"/>
          <w:szCs w:val="20"/>
        </w:rPr>
        <w:cr/>
        <w:t>2. identify the species that could be introduced by project related shipping</w:t>
      </w:r>
      <w:r w:rsidR="00AE12F4">
        <w:rPr>
          <w:sz w:val="20"/>
          <w:szCs w:val="20"/>
        </w:rPr>
        <w:cr/>
        <w:t>3. could be spread outside of the estuary by project related shipping</w:t>
      </w:r>
      <w:r w:rsidR="00AE12F4">
        <w:rPr>
          <w:sz w:val="20"/>
          <w:szCs w:val="20"/>
        </w:rPr>
        <w:cr/>
      </w:r>
      <w:r w:rsidR="00AE12F4">
        <w:rPr>
          <w:sz w:val="20"/>
          <w:szCs w:val="20"/>
        </w:rPr>
        <w:cr/>
        <w:t>If the above points are the intent of the Company in the approach that is outlined here it would be helpful if this could be made clear at the start of this section or in the previous section on methodology.</w:t>
      </w:r>
      <w:r w:rsidR="00AE12F4">
        <w:rPr>
          <w:sz w:val="20"/>
          <w:szCs w:val="20"/>
        </w:rPr>
        <w:cr/>
      </w:r>
      <w:r w:rsidR="00AE12F4">
        <w:rPr>
          <w:sz w:val="20"/>
          <w:szCs w:val="20"/>
        </w:rPr>
        <w:cr/>
        <w:t xml:space="preserve">It would be good if any limitations in the study could be clearly stated. </w:t>
      </w:r>
      <w:r w:rsidR="00AE12F4">
        <w:rPr>
          <w:sz w:val="20"/>
          <w:szCs w:val="20"/>
        </w:rPr>
        <w:cr/>
      </w:r>
      <w:r w:rsidR="00AE12F4">
        <w:rPr>
          <w:sz w:val="20"/>
          <w:szCs w:val="20"/>
        </w:rPr>
        <w:cr/>
        <w:t xml:space="preserve">Finally, </w:t>
      </w:r>
      <w:proofErr w:type="gramStart"/>
      <w:r w:rsidR="00AE12F4">
        <w:rPr>
          <w:sz w:val="20"/>
          <w:szCs w:val="20"/>
        </w:rPr>
        <w:t>has  climate</w:t>
      </w:r>
      <w:proofErr w:type="gramEnd"/>
      <w:r w:rsidR="00AE12F4">
        <w:rPr>
          <w:sz w:val="20"/>
          <w:szCs w:val="20"/>
        </w:rPr>
        <w:t xml:space="preserve"> change been considered in the approach? This seems pertinent for future risks.</w:t>
      </w:r>
    </w:p>
  </w:comment>
  <w:comment w:id="60" w:author="Neil Cousins" w:date="2022-02-20T16:04:00Z" w:initials="NC">
    <w:p w14:paraId="60F8F8A9" w14:textId="5DB5D2A2" w:rsidR="0054149C" w:rsidRDefault="0054149C" w:rsidP="00F27E37">
      <w:pPr>
        <w:jc w:val="left"/>
      </w:pPr>
      <w:r>
        <w:rPr>
          <w:rStyle w:val="CommentReference"/>
        </w:rPr>
        <w:annotationRef/>
      </w:r>
      <w:r>
        <w:rPr>
          <w:sz w:val="20"/>
          <w:szCs w:val="20"/>
        </w:rPr>
        <w:t>?</w:t>
      </w:r>
    </w:p>
  </w:comment>
  <w:comment w:id="61" w:author="Neil Cousins" w:date="2022-02-20T13:06:00Z" w:initials="NC">
    <w:p w14:paraId="5F4621FB" w14:textId="4A68569E" w:rsidR="002C4611" w:rsidRDefault="00172444" w:rsidP="00427EEB">
      <w:pPr>
        <w:jc w:val="left"/>
      </w:pPr>
      <w:r>
        <w:rPr>
          <w:rStyle w:val="CommentReference"/>
        </w:rPr>
        <w:annotationRef/>
      </w:r>
      <w:r w:rsidR="002C4611">
        <w:rPr>
          <w:sz w:val="20"/>
          <w:szCs w:val="20"/>
        </w:rPr>
        <w:t>from what - biofouling on hulls from broad shipping and I assume ballast water exchange is not a risk in ports? From project shipping or other broader shipping?</w:t>
      </w:r>
    </w:p>
  </w:comment>
  <w:comment w:id="64" w:author="Neil Cousins" w:date="2022-02-20T13:40:00Z" w:initials="NC">
    <w:p w14:paraId="1F8259C4" w14:textId="77777777" w:rsidR="001470AE" w:rsidRDefault="00F6544C" w:rsidP="00CC02C4">
      <w:pPr>
        <w:jc w:val="left"/>
      </w:pPr>
      <w:r>
        <w:rPr>
          <w:rStyle w:val="CommentReference"/>
        </w:rPr>
        <w:annotationRef/>
      </w:r>
      <w:proofErr w:type="gramStart"/>
      <w:r w:rsidR="001470AE">
        <w:rPr>
          <w:sz w:val="20"/>
          <w:szCs w:val="20"/>
        </w:rPr>
        <w:t>So</w:t>
      </w:r>
      <w:proofErr w:type="gramEnd"/>
      <w:r w:rsidR="001470AE">
        <w:rPr>
          <w:sz w:val="20"/>
          <w:szCs w:val="20"/>
        </w:rPr>
        <w:t xml:space="preserve"> this list presents a predictive list of the potential marine IAS species that could be introduced into the AoI by all shipping and could also be spread by project shipping?</w:t>
      </w:r>
      <w:r w:rsidR="001470AE">
        <w:rPr>
          <w:sz w:val="20"/>
          <w:szCs w:val="20"/>
        </w:rPr>
        <w:cr/>
      </w:r>
      <w:r w:rsidR="001470AE">
        <w:rPr>
          <w:sz w:val="20"/>
          <w:szCs w:val="20"/>
        </w:rPr>
        <w:cr/>
        <w:t xml:space="preserve">This species </w:t>
      </w:r>
      <w:proofErr w:type="gramStart"/>
      <w:r w:rsidR="001470AE">
        <w:rPr>
          <w:sz w:val="20"/>
          <w:szCs w:val="20"/>
        </w:rPr>
        <w:t>relate</w:t>
      </w:r>
      <w:proofErr w:type="gramEnd"/>
      <w:r w:rsidR="001470AE">
        <w:rPr>
          <w:sz w:val="20"/>
          <w:szCs w:val="20"/>
        </w:rPr>
        <w:t xml:space="preserve"> to introduction by bio-fouling on hulls and also ballast water? </w:t>
      </w:r>
      <w:r w:rsidR="001470AE">
        <w:rPr>
          <w:sz w:val="20"/>
          <w:szCs w:val="20"/>
        </w:rPr>
        <w:cr/>
      </w:r>
      <w:r w:rsidR="001470AE">
        <w:rPr>
          <w:sz w:val="20"/>
          <w:szCs w:val="20"/>
        </w:rPr>
        <w:cr/>
        <w:t xml:space="preserve">Will these species be included </w:t>
      </w:r>
      <w:proofErr w:type="spellStart"/>
      <w:r w:rsidR="001470AE">
        <w:rPr>
          <w:sz w:val="20"/>
          <w:szCs w:val="20"/>
        </w:rPr>
        <w:t>included</w:t>
      </w:r>
      <w:proofErr w:type="spellEnd"/>
      <w:r w:rsidR="001470AE">
        <w:rPr>
          <w:sz w:val="20"/>
          <w:szCs w:val="20"/>
        </w:rPr>
        <w:t xml:space="preserve"> on an Invasive species register for monitoring purposes? Please note that the ESAP requires this to be produced. Could the Company confirm </w:t>
      </w:r>
      <w:proofErr w:type="gramStart"/>
      <w:r w:rsidR="001470AE">
        <w:rPr>
          <w:sz w:val="20"/>
          <w:szCs w:val="20"/>
        </w:rPr>
        <w:t>how  the</w:t>
      </w:r>
      <w:proofErr w:type="gramEnd"/>
      <w:r w:rsidR="001470AE">
        <w:rPr>
          <w:sz w:val="20"/>
          <w:szCs w:val="20"/>
        </w:rPr>
        <w:t xml:space="preserve"> IESC will receive a register and whether it will be included in this report in a finalised version.</w:t>
      </w:r>
      <w:r w:rsidR="001470AE">
        <w:rPr>
          <w:sz w:val="20"/>
          <w:szCs w:val="20"/>
        </w:rPr>
        <w:cr/>
      </w:r>
      <w:r w:rsidR="001470AE">
        <w:rPr>
          <w:sz w:val="20"/>
          <w:szCs w:val="20"/>
        </w:rPr>
        <w:cr/>
        <w:t xml:space="preserve">Does the analysis allow for the source of the introduction and spread of IAS to distinguishable between project and non-project shipping to </w:t>
      </w:r>
      <w:proofErr w:type="gramStart"/>
      <w:r w:rsidR="001470AE">
        <w:rPr>
          <w:sz w:val="20"/>
          <w:szCs w:val="20"/>
        </w:rPr>
        <w:t>be  made</w:t>
      </w:r>
      <w:proofErr w:type="gramEnd"/>
      <w:r w:rsidR="001470AE">
        <w:rPr>
          <w:sz w:val="20"/>
          <w:szCs w:val="20"/>
        </w:rPr>
        <w:t xml:space="preserve"> to inform monitoring and also management approaches. Is this feasible? This will be important for determining how IAS have been introduced if they are found during monitoring and what actions should be taken.</w:t>
      </w:r>
      <w:r w:rsidR="001470AE">
        <w:rPr>
          <w:sz w:val="20"/>
          <w:szCs w:val="20"/>
        </w:rPr>
        <w:cr/>
      </w:r>
      <w:r w:rsidR="001470AE">
        <w:rPr>
          <w:sz w:val="20"/>
          <w:szCs w:val="20"/>
        </w:rPr>
        <w:cr/>
        <w:t xml:space="preserve">Finally, what level of risks does these species pose, </w:t>
      </w:r>
      <w:proofErr w:type="gramStart"/>
      <w:r w:rsidR="001470AE">
        <w:rPr>
          <w:sz w:val="20"/>
          <w:szCs w:val="20"/>
        </w:rPr>
        <w:t>i.e.</w:t>
      </w:r>
      <w:proofErr w:type="gramEnd"/>
      <w:r w:rsidR="001470AE">
        <w:rPr>
          <w:sz w:val="20"/>
          <w:szCs w:val="20"/>
        </w:rPr>
        <w:t xml:space="preserve"> do any of these species pose greatest risks. Finally, if mitigation is applied for ballast water and also </w:t>
      </w:r>
      <w:proofErr w:type="gramStart"/>
      <w:r w:rsidR="001470AE">
        <w:rPr>
          <w:sz w:val="20"/>
          <w:szCs w:val="20"/>
        </w:rPr>
        <w:t>bio-fouling</w:t>
      </w:r>
      <w:proofErr w:type="gramEnd"/>
      <w:r w:rsidR="001470AE">
        <w:rPr>
          <w:sz w:val="20"/>
          <w:szCs w:val="20"/>
        </w:rPr>
        <w:t xml:space="preserve"> what are the greatest risks? This will help to refine the invasive species list and focus monitoring efforts.</w:t>
      </w:r>
    </w:p>
  </w:comment>
  <w:comment w:id="65" w:author="Neil Cousins" w:date="2022-02-20T15:52:00Z" w:initials="NC">
    <w:p w14:paraId="24D66595" w14:textId="66BA8832" w:rsidR="00096144" w:rsidRDefault="000E2516" w:rsidP="009960BB">
      <w:pPr>
        <w:jc w:val="left"/>
      </w:pPr>
      <w:r>
        <w:rPr>
          <w:rStyle w:val="CommentReference"/>
        </w:rPr>
        <w:annotationRef/>
      </w:r>
      <w:proofErr w:type="gramStart"/>
      <w:r w:rsidR="00096144">
        <w:rPr>
          <w:sz w:val="20"/>
          <w:szCs w:val="20"/>
        </w:rPr>
        <w:t>Also</w:t>
      </w:r>
      <w:proofErr w:type="gramEnd"/>
      <w:r w:rsidR="00096144">
        <w:rPr>
          <w:sz w:val="20"/>
          <w:szCs w:val="20"/>
        </w:rPr>
        <w:t xml:space="preserve"> to be added to an Invasive species register?</w:t>
      </w:r>
    </w:p>
  </w:comment>
  <w:comment w:id="68" w:author="Neil Cousins" w:date="2022-02-20T14:02:00Z" w:initials="NC">
    <w:p w14:paraId="6933C104" w14:textId="77777777" w:rsidR="00A61638" w:rsidRDefault="00D212EE" w:rsidP="0097697F">
      <w:pPr>
        <w:jc w:val="left"/>
      </w:pPr>
      <w:r>
        <w:rPr>
          <w:rStyle w:val="CommentReference"/>
        </w:rPr>
        <w:annotationRef/>
      </w:r>
      <w:r w:rsidR="00A61638">
        <w:rPr>
          <w:sz w:val="20"/>
          <w:szCs w:val="20"/>
        </w:rPr>
        <w:t xml:space="preserve">It is good that this section sets out how species may spread in ballast water and/or through </w:t>
      </w:r>
      <w:proofErr w:type="gramStart"/>
      <w:r w:rsidR="00A61638">
        <w:rPr>
          <w:sz w:val="20"/>
          <w:szCs w:val="20"/>
        </w:rPr>
        <w:t>bio-fouling</w:t>
      </w:r>
      <w:proofErr w:type="gramEnd"/>
      <w:r w:rsidR="00A61638">
        <w:rPr>
          <w:sz w:val="20"/>
          <w:szCs w:val="20"/>
        </w:rPr>
        <w:t xml:space="preserve"> which is relevant to mitigation approaches and risk of introduction. </w:t>
      </w:r>
    </w:p>
    <w:p w14:paraId="0180A760" w14:textId="77777777" w:rsidR="00A61638" w:rsidRDefault="00A61638" w:rsidP="0097697F">
      <w:pPr>
        <w:jc w:val="left"/>
      </w:pPr>
    </w:p>
    <w:p w14:paraId="3FA1B716" w14:textId="77777777" w:rsidR="00A61638" w:rsidRDefault="00A61638" w:rsidP="0097697F">
      <w:pPr>
        <w:jc w:val="left"/>
      </w:pPr>
    </w:p>
  </w:comment>
  <w:comment w:id="72" w:author="Neil Cousins" w:date="2022-02-20T14:46:00Z" w:initials="NC">
    <w:p w14:paraId="2D4D5630" w14:textId="39F99D16" w:rsidR="00A97A24" w:rsidRDefault="00A97A24" w:rsidP="00643CD7">
      <w:pPr>
        <w:jc w:val="left"/>
      </w:pPr>
      <w:r>
        <w:rPr>
          <w:rStyle w:val="CommentReference"/>
        </w:rPr>
        <w:annotationRef/>
      </w:r>
      <w:r>
        <w:rPr>
          <w:sz w:val="20"/>
          <w:szCs w:val="20"/>
        </w:rPr>
        <w:t>?</w:t>
      </w:r>
    </w:p>
  </w:comment>
  <w:comment w:id="92" w:author="Jo Treweek" w:date="2022-03-07T10:32:00Z" w:initials="JT">
    <w:p w14:paraId="58289286" w14:textId="77777777" w:rsidR="003516FF" w:rsidRDefault="003516FF" w:rsidP="009338A5">
      <w:pPr>
        <w:jc w:val="left"/>
      </w:pPr>
      <w:r>
        <w:rPr>
          <w:rStyle w:val="CommentReference"/>
        </w:rPr>
        <w:annotationRef/>
      </w:r>
      <w:r>
        <w:rPr>
          <w:sz w:val="20"/>
          <w:szCs w:val="20"/>
        </w:rPr>
        <w:t xml:space="preserve">NOTE this is despite monitoring and the fact that PS6 provisions were supposed to be in place. This raises the bar for this project in terms of assurance needed that strong controls and early detection systems are in place. </w:t>
      </w:r>
    </w:p>
  </w:comment>
  <w:comment w:id="97" w:author="Jo Treweek" w:date="2022-03-07T10:37:00Z" w:initials="JT">
    <w:p w14:paraId="3BD699BA" w14:textId="77777777" w:rsidR="008C15EF" w:rsidRDefault="008C15EF" w:rsidP="00445E97">
      <w:pPr>
        <w:jc w:val="left"/>
      </w:pPr>
      <w:r>
        <w:rPr>
          <w:rStyle w:val="CommentReference"/>
        </w:rPr>
        <w:annotationRef/>
      </w:r>
      <w:r>
        <w:rPr>
          <w:sz w:val="20"/>
          <w:szCs w:val="20"/>
        </w:rPr>
        <w:t xml:space="preserve">This modelling and information </w:t>
      </w:r>
      <w:proofErr w:type="gramStart"/>
      <w:r>
        <w:rPr>
          <w:sz w:val="20"/>
          <w:szCs w:val="20"/>
        </w:rPr>
        <w:t>reinforces</w:t>
      </w:r>
      <w:proofErr w:type="gramEnd"/>
      <w:r>
        <w:rPr>
          <w:sz w:val="20"/>
          <w:szCs w:val="20"/>
        </w:rPr>
        <w:t xml:space="preserve"> the need for really strict controls on which species and sources of soil are used for restoration. Using soil from elsewhere that is known to bring contaminant IAS and using seed mixtures with potentially invasive and non-locally native grasses is a direct contravention of PS6 requirements and MUST STOP. If non-local soil sources are used for restoration, which we were not previously aware of, it MUST go through sanitisation procedures. It should also be checked for compatibility with local soil conditions and these conditions should be replicated, otherwise the Project is creating conditions in which spread of IAS is almost inevitable. With effects of climate change, major transformation of arctic terrestrial ecosystems is possible over time and these effects will be irreversible.</w:t>
      </w:r>
    </w:p>
  </w:comment>
  <w:comment w:id="100" w:author="Jo Treweek" w:date="2022-03-07T10:38:00Z" w:initials="JT">
    <w:p w14:paraId="0B37CF6B" w14:textId="77777777" w:rsidR="008C15EF" w:rsidRDefault="008C15EF" w:rsidP="00AA4B4D">
      <w:pPr>
        <w:jc w:val="left"/>
      </w:pPr>
      <w:r>
        <w:rPr>
          <w:rStyle w:val="CommentReference"/>
        </w:rPr>
        <w:annotationRef/>
      </w:r>
      <w:r>
        <w:rPr>
          <w:sz w:val="20"/>
          <w:szCs w:val="20"/>
        </w:rPr>
        <w:t>Good… do they also advise how to control its spread?</w:t>
      </w:r>
    </w:p>
  </w:comment>
  <w:comment w:id="101" w:author="Jo Treweek" w:date="2022-03-07T10:39:00Z" w:initials="JT">
    <w:p w14:paraId="440A12BF" w14:textId="77777777" w:rsidR="00297351" w:rsidRDefault="00297351" w:rsidP="003D52F9">
      <w:pPr>
        <w:jc w:val="left"/>
      </w:pPr>
      <w:r>
        <w:rPr>
          <w:rStyle w:val="CommentReference"/>
        </w:rPr>
        <w:annotationRef/>
      </w:r>
      <w:r>
        <w:rPr>
          <w:sz w:val="20"/>
          <w:szCs w:val="20"/>
        </w:rPr>
        <w:t xml:space="preserve">Invasives management plan must suggest measures to </w:t>
      </w:r>
      <w:proofErr w:type="gramStart"/>
      <w:r>
        <w:rPr>
          <w:sz w:val="20"/>
          <w:szCs w:val="20"/>
        </w:rPr>
        <w:t>limit</w:t>
      </w:r>
      <w:proofErr w:type="gramEnd"/>
      <w:r>
        <w:rPr>
          <w:sz w:val="20"/>
          <w:szCs w:val="20"/>
        </w:rPr>
        <w:t xml:space="preserve"> or control spread. Specialist input will be required. </w:t>
      </w:r>
    </w:p>
  </w:comment>
  <w:comment w:id="102" w:author="Jo Treweek" w:date="2022-03-07T10:40:00Z" w:initials="JT">
    <w:p w14:paraId="2666A82D" w14:textId="77777777" w:rsidR="00297351" w:rsidRDefault="00297351" w:rsidP="005C2050">
      <w:pPr>
        <w:jc w:val="left"/>
      </w:pPr>
      <w:r>
        <w:rPr>
          <w:rStyle w:val="CommentReference"/>
        </w:rPr>
        <w:annotationRef/>
      </w:r>
      <w:r>
        <w:rPr>
          <w:sz w:val="20"/>
          <w:szCs w:val="20"/>
        </w:rPr>
        <w:t xml:space="preserve">This species is very dangerous because of its nitrogen-fixing properties, making it a transformative species within ecosystems…it is very difficult to eradicate once established. </w:t>
      </w:r>
    </w:p>
  </w:comment>
  <w:comment w:id="104" w:author="Jo Treweek" w:date="2022-03-07T10:42:00Z" w:initials="JT">
    <w:p w14:paraId="6F9CA6C9" w14:textId="77777777" w:rsidR="00297351" w:rsidRDefault="00297351" w:rsidP="000A6EF8">
      <w:pPr>
        <w:jc w:val="left"/>
      </w:pPr>
      <w:r>
        <w:rPr>
          <w:rStyle w:val="CommentReference"/>
        </w:rPr>
        <w:annotationRef/>
      </w:r>
      <w:r>
        <w:rPr>
          <w:sz w:val="20"/>
          <w:szCs w:val="20"/>
        </w:rPr>
        <w:t xml:space="preserve">These species were a good selection to model, we agree with the conclusions. Please also mention other species that could become invasive, that were not modelled… </w:t>
      </w:r>
    </w:p>
  </w:comment>
  <w:comment w:id="106" w:author="Jo Treweek" w:date="2022-03-07T10:43:00Z" w:initials="JT">
    <w:p w14:paraId="0410153E" w14:textId="77777777" w:rsidR="00297351" w:rsidRDefault="00297351" w:rsidP="004C0C1D">
      <w:pPr>
        <w:jc w:val="left"/>
      </w:pPr>
      <w:r>
        <w:rPr>
          <w:rStyle w:val="CommentReference"/>
        </w:rPr>
        <w:annotationRef/>
      </w:r>
      <w:r>
        <w:rPr>
          <w:sz w:val="20"/>
          <w:szCs w:val="20"/>
        </w:rPr>
        <w:t>Make sure invasives management plan includes stringent early warning measures and strict controls. HRP must apply and this must not allow these risky practices of introducing contaminated soil and deliberately using seed mixtures with alien species.</w:t>
      </w:r>
    </w:p>
  </w:comment>
  <w:comment w:id="107" w:author="Jo Treweek" w:date="2022-03-07T10:44:00Z" w:initials="JT">
    <w:p w14:paraId="5FD0247A" w14:textId="77777777" w:rsidR="004D46AD" w:rsidRDefault="004D46AD" w:rsidP="00DC64A6">
      <w:pPr>
        <w:jc w:val="left"/>
      </w:pPr>
      <w:r>
        <w:rPr>
          <w:rStyle w:val="CommentReference"/>
        </w:rPr>
        <w:annotationRef/>
      </w:r>
      <w:r>
        <w:rPr>
          <w:sz w:val="20"/>
          <w:szCs w:val="20"/>
        </w:rPr>
        <w:t xml:space="preserve">.. but as stated in this report the Yamal-Gydan peninsula was relatively if not entirely free of IAS until extensive oil and gas and transport infrastructure development/ exploration took place. This is therefore a significant cumulative impact-issue, regardless of whether it is now perceived as a “widespread” </w:t>
      </w:r>
      <w:proofErr w:type="gramStart"/>
      <w:r>
        <w:rPr>
          <w:sz w:val="20"/>
          <w:szCs w:val="20"/>
        </w:rPr>
        <w:t>problem..</w:t>
      </w:r>
      <w:proofErr w:type="gramEnd"/>
      <w:r>
        <w:rPr>
          <w:sz w:val="20"/>
          <w:szCs w:val="20"/>
        </w:rPr>
        <w:t xml:space="preserve"> </w:t>
      </w:r>
    </w:p>
  </w:comment>
  <w:comment w:id="108" w:author="Jo Treweek" w:date="2022-03-07T10:46:00Z" w:initials="JT">
    <w:p w14:paraId="12765600" w14:textId="77777777" w:rsidR="004D46AD" w:rsidRDefault="004D46AD" w:rsidP="00EB511E">
      <w:pPr>
        <w:jc w:val="left"/>
      </w:pPr>
      <w:r>
        <w:rPr>
          <w:rStyle w:val="CommentReference"/>
        </w:rPr>
        <w:annotationRef/>
      </w:r>
      <w:r>
        <w:rPr>
          <w:sz w:val="20"/>
          <w:szCs w:val="20"/>
        </w:rPr>
        <w:t>This is very good modelling and specialist advice but please comment on the other terrestrial plant species, the risks from other terrestrial taxa… and also comment more on whether any IAS have so far been detected</w:t>
      </w:r>
      <w:proofErr w:type="gramStart"/>
      <w:r>
        <w:rPr>
          <w:sz w:val="20"/>
          <w:szCs w:val="20"/>
        </w:rPr>
        <w:t>/  through</w:t>
      </w:r>
      <w:proofErr w:type="gramEnd"/>
      <w:r>
        <w:rPr>
          <w:sz w:val="20"/>
          <w:szCs w:val="20"/>
        </w:rPr>
        <w:t xml:space="preserve"> ALNG baseline studies and summarise any data/ observations.</w:t>
      </w:r>
    </w:p>
  </w:comment>
  <w:comment w:id="110" w:author="Jo Treweek" w:date="2022-03-07T10:52:00Z" w:initials="JT">
    <w:p w14:paraId="5E7E72A3" w14:textId="77777777" w:rsidR="000E1B60" w:rsidRDefault="000E1B60" w:rsidP="004214A0">
      <w:pPr>
        <w:jc w:val="left"/>
      </w:pPr>
      <w:r>
        <w:rPr>
          <w:rStyle w:val="CommentReference"/>
        </w:rPr>
        <w:annotationRef/>
      </w:r>
      <w:proofErr w:type="gramStart"/>
      <w:r>
        <w:rPr>
          <w:sz w:val="20"/>
          <w:szCs w:val="20"/>
        </w:rPr>
        <w:t>Cross</w:t>
      </w:r>
      <w:proofErr w:type="gramEnd"/>
      <w:r>
        <w:rPr>
          <w:sz w:val="20"/>
          <w:szCs w:val="20"/>
        </w:rPr>
        <w:t xml:space="preserve"> refer to IAS management plan… explain what the process will be for taking these recommendations forward</w:t>
      </w:r>
    </w:p>
  </w:comment>
  <w:comment w:id="111" w:author="Neil Cousins" w:date="2022-02-20T14:52:00Z" w:initials="NC">
    <w:p w14:paraId="38DDCA71" w14:textId="3400C6EF" w:rsidR="00CB70EB" w:rsidRDefault="00237188" w:rsidP="00207B6D">
      <w:pPr>
        <w:jc w:val="left"/>
      </w:pPr>
      <w:r>
        <w:rPr>
          <w:rStyle w:val="CommentReference"/>
        </w:rPr>
        <w:annotationRef/>
      </w:r>
      <w:r w:rsidR="00CB70EB">
        <w:rPr>
          <w:sz w:val="20"/>
          <w:szCs w:val="20"/>
        </w:rPr>
        <w:t>What ships - only project related ships?</w:t>
      </w:r>
    </w:p>
  </w:comment>
  <w:comment w:id="112" w:author="Neil Cousins" w:date="2022-02-20T16:15:00Z" w:initials="NC">
    <w:p w14:paraId="76B95DBE" w14:textId="2FAC1A8F" w:rsidR="00382FD9" w:rsidRDefault="00E56B1E" w:rsidP="002F1AE6">
      <w:pPr>
        <w:jc w:val="left"/>
      </w:pPr>
      <w:r>
        <w:rPr>
          <w:rStyle w:val="CommentReference"/>
        </w:rPr>
        <w:annotationRef/>
      </w:r>
      <w:r w:rsidR="00382FD9">
        <w:rPr>
          <w:sz w:val="20"/>
          <w:szCs w:val="20"/>
        </w:rPr>
        <w:t xml:space="preserve">I am not sure how relevant this is assuming that the BWM Convention is applied - noting again the date of the reference here is the same year the Convention was adopted. The monitoring of ballast water could be informative for exemptions or emergencies, but I don’t think it should be the focus. </w:t>
      </w:r>
    </w:p>
  </w:comment>
  <w:comment w:id="113" w:author="Neil Cousins" w:date="2022-02-20T14:55:00Z" w:initials="NC">
    <w:p w14:paraId="57C98337" w14:textId="77777777" w:rsidR="00FB5DB5" w:rsidRDefault="00474BA0" w:rsidP="009B4961">
      <w:pPr>
        <w:jc w:val="left"/>
      </w:pPr>
      <w:r>
        <w:rPr>
          <w:rStyle w:val="CommentReference"/>
        </w:rPr>
        <w:annotationRef/>
      </w:r>
      <w:r w:rsidR="00FB5DB5">
        <w:rPr>
          <w:sz w:val="20"/>
          <w:szCs w:val="20"/>
        </w:rPr>
        <w:t xml:space="preserve">in offshore locations or where exchanges </w:t>
      </w:r>
      <w:proofErr w:type="gramStart"/>
      <w:r w:rsidR="00FB5DB5">
        <w:rPr>
          <w:sz w:val="20"/>
          <w:szCs w:val="20"/>
        </w:rPr>
        <w:t>occurs</w:t>
      </w:r>
      <w:proofErr w:type="gramEnd"/>
      <w:r w:rsidR="00FB5DB5">
        <w:rPr>
          <w:sz w:val="20"/>
          <w:szCs w:val="20"/>
        </w:rPr>
        <w:t xml:space="preserve"> (in relation to regulation D1). If treatment occurs in discharge in other </w:t>
      </w:r>
      <w:proofErr w:type="gramStart"/>
      <w:r w:rsidR="00FB5DB5">
        <w:rPr>
          <w:sz w:val="20"/>
          <w:szCs w:val="20"/>
        </w:rPr>
        <w:t>areas</w:t>
      </w:r>
      <w:proofErr w:type="gramEnd"/>
      <w:r w:rsidR="00FB5DB5">
        <w:rPr>
          <w:sz w:val="20"/>
          <w:szCs w:val="20"/>
        </w:rPr>
        <w:t xml:space="preserve"> then nothing should be released after treatment. There are possible rare exceptions to this.</w:t>
      </w:r>
    </w:p>
  </w:comment>
  <w:comment w:id="114" w:author="Neil Cousins" w:date="2022-02-20T16:27:00Z" w:initials="NC">
    <w:p w14:paraId="3E48525B" w14:textId="77777777" w:rsidR="00B61837" w:rsidRDefault="00FB5DB5" w:rsidP="0036063A">
      <w:pPr>
        <w:jc w:val="left"/>
      </w:pPr>
      <w:r>
        <w:rPr>
          <w:rStyle w:val="CommentReference"/>
        </w:rPr>
        <w:annotationRef/>
      </w:r>
      <w:r w:rsidR="00B61837">
        <w:rPr>
          <w:sz w:val="20"/>
          <w:szCs w:val="20"/>
        </w:rPr>
        <w:t xml:space="preserve">The monitoring approach for IAS needs further thought and alteration. The monitoring proposed above is not sensible related to mitigations etc. One approach could be to monitor structures in the terminal area to see if colonisation has occurred. Or surveys of ship </w:t>
      </w:r>
      <w:proofErr w:type="gramStart"/>
      <w:r w:rsidR="00B61837">
        <w:rPr>
          <w:sz w:val="20"/>
          <w:szCs w:val="20"/>
        </w:rPr>
        <w:t>bio-fouling</w:t>
      </w:r>
      <w:proofErr w:type="gramEnd"/>
      <w:r w:rsidR="00B61837">
        <w:rPr>
          <w:sz w:val="20"/>
          <w:szCs w:val="20"/>
        </w:rPr>
        <w:t xml:space="preserve"> can be completed to support the species listed on a register. Other approaches such as eDNA could be used to detect presence of a species on a register or newly introduced species across broader areas than a port. Collaborative monitoring with other operations in the estuary will allow for joint learning and for comprehensive registers to be developed to support monitoring. Monitoring also needs to be done in a way that measures changes over time and relationships between local growth and further introductions to be drawn. Also monitoring may be needed to control localised spread of invasive species. The Company is encouraged to review good practice approaches for IAS monitoring for shipping and ports. Mitigation on managing biofouling should also be considered as a preventive measure - see IMO 2011 guidelines for control and management of ships biofouling to minimise the transfer of invasive species. Reference can be made to the management plan and monitoring plans. </w:t>
      </w:r>
    </w:p>
  </w:comment>
  <w:comment w:id="115" w:author="Neil Cousins" w:date="2022-02-20T14:58:00Z" w:initials="NC">
    <w:p w14:paraId="6F222618" w14:textId="778C3536" w:rsidR="002E62E1" w:rsidRDefault="00C21D82" w:rsidP="00255185">
      <w:pPr>
        <w:jc w:val="left"/>
      </w:pPr>
      <w:r>
        <w:rPr>
          <w:rStyle w:val="CommentReference"/>
        </w:rPr>
        <w:annotationRef/>
      </w:r>
      <w:r w:rsidR="002E62E1">
        <w:rPr>
          <w:sz w:val="20"/>
          <w:szCs w:val="20"/>
        </w:rPr>
        <w:t xml:space="preserve">Please change this section. Ballast water exchange should follow the requirements of the BWM </w:t>
      </w:r>
      <w:proofErr w:type="gramStart"/>
      <w:r w:rsidR="002E62E1">
        <w:rPr>
          <w:sz w:val="20"/>
          <w:szCs w:val="20"/>
        </w:rPr>
        <w:t>Convention</w:t>
      </w:r>
      <w:proofErr w:type="gramEnd"/>
      <w:r w:rsidR="002E62E1">
        <w:rPr>
          <w:sz w:val="20"/>
          <w:szCs w:val="20"/>
        </w:rPr>
        <w:t xml:space="preserve"> and this is what is stated in the ESIA Report and comments made on the approach in the IESC ESDD Report. In addition to ballast water exchange, guidelines existing for biofouling management, including guidance produced by the IMO. The application of such measures is how IAS can be controlled for the Project; and as a minimum, BWM regulations should apply to all international shipping that is not part of the project.</w:t>
      </w:r>
    </w:p>
  </w:comment>
  <w:comment w:id="116" w:author="Jo Treweek" w:date="2022-03-07T10:48:00Z" w:initials="JT">
    <w:p w14:paraId="0E2CFEBF" w14:textId="77777777" w:rsidR="004D46AD" w:rsidRDefault="004D46AD" w:rsidP="00077844">
      <w:pPr>
        <w:jc w:val="left"/>
      </w:pPr>
      <w:r>
        <w:rPr>
          <w:rStyle w:val="CommentReference"/>
        </w:rPr>
        <w:annotationRef/>
      </w:r>
      <w:proofErr w:type="gramStart"/>
      <w:r>
        <w:rPr>
          <w:sz w:val="20"/>
          <w:szCs w:val="20"/>
        </w:rPr>
        <w:t>Yes</w:t>
      </w:r>
      <w:proofErr w:type="gramEnd"/>
      <w:r>
        <w:rPr>
          <w:sz w:val="20"/>
          <w:szCs w:val="20"/>
        </w:rPr>
        <w:t xml:space="preserve"> we support this recommendation. </w:t>
      </w:r>
      <w:proofErr w:type="gramStart"/>
      <w:r>
        <w:rPr>
          <w:sz w:val="20"/>
          <w:szCs w:val="20"/>
        </w:rPr>
        <w:t>It is clear that normal</w:t>
      </w:r>
      <w:proofErr w:type="gramEnd"/>
      <w:r>
        <w:rPr>
          <w:sz w:val="20"/>
          <w:szCs w:val="20"/>
        </w:rPr>
        <w:t xml:space="preserve"> import of soil is done without ability to avoid risk of introducing IAS seeds. It is also resulting in landforms that are not characteristic of project area and don’t necessarily support natural recolonisation by local native species. These recommendations should be followed. </w:t>
      </w:r>
    </w:p>
  </w:comment>
  <w:comment w:id="117" w:author="Jo Treweek" w:date="2022-03-07T10:49:00Z" w:initials="JT">
    <w:p w14:paraId="017BFB6B" w14:textId="77777777" w:rsidR="004D46AD" w:rsidRDefault="004D46AD" w:rsidP="00C6585B">
      <w:pPr>
        <w:jc w:val="left"/>
      </w:pPr>
      <w:r>
        <w:rPr>
          <w:rStyle w:val="CommentReference"/>
        </w:rPr>
        <w:annotationRef/>
      </w:r>
      <w:r>
        <w:rPr>
          <w:sz w:val="20"/>
          <w:szCs w:val="20"/>
        </w:rPr>
        <w:t>IAS management plan must specify in detail how strict hygiene will be managed and enforced, including what is done with “wheel washings</w:t>
      </w:r>
      <w:proofErr w:type="gramStart"/>
      <w:r>
        <w:rPr>
          <w:sz w:val="20"/>
          <w:szCs w:val="20"/>
        </w:rPr>
        <w:t>” ,</w:t>
      </w:r>
      <w:proofErr w:type="gramEnd"/>
      <w:r>
        <w:rPr>
          <w:sz w:val="20"/>
          <w:szCs w:val="20"/>
        </w:rPr>
        <w:t xml:space="preserve"> how often checks and procedures will be carried out  and what supporting monitoring will be done. </w:t>
      </w:r>
    </w:p>
  </w:comment>
  <w:comment w:id="118" w:author="Jo Treweek" w:date="2022-03-07T10:47:00Z" w:initials="JT">
    <w:p w14:paraId="09856799" w14:textId="0C68D95E" w:rsidR="004D46AD" w:rsidRDefault="004D46AD" w:rsidP="000B25D5">
      <w:pPr>
        <w:jc w:val="left"/>
      </w:pPr>
      <w:r>
        <w:rPr>
          <w:rStyle w:val="CommentReference"/>
        </w:rPr>
        <w:annotationRef/>
      </w:r>
      <w:r>
        <w:rPr>
          <w:sz w:val="20"/>
          <w:szCs w:val="20"/>
        </w:rPr>
        <w:t xml:space="preserve">we support this recommendation 100%. It is not possible to conform with the performance standards and knowingly introduce IAS. </w:t>
      </w:r>
    </w:p>
  </w:comment>
  <w:comment w:id="119" w:author="Jo Treweek" w:date="2022-03-07T10:50:00Z" w:initials="JT">
    <w:p w14:paraId="50F845D7" w14:textId="77777777" w:rsidR="004D46AD" w:rsidRDefault="004D46AD" w:rsidP="00DC4568">
      <w:pPr>
        <w:jc w:val="left"/>
      </w:pPr>
      <w:r>
        <w:rPr>
          <w:rStyle w:val="CommentReference"/>
        </w:rPr>
        <w:annotationRef/>
      </w:r>
      <w:proofErr w:type="gramStart"/>
      <w:r>
        <w:rPr>
          <w:sz w:val="20"/>
          <w:szCs w:val="20"/>
        </w:rPr>
        <w:t>yes</w:t>
      </w:r>
      <w:proofErr w:type="gramEnd"/>
      <w:r>
        <w:rPr>
          <w:sz w:val="20"/>
          <w:szCs w:val="20"/>
        </w:rPr>
        <w:t xml:space="preserve"> and monitoring once a year and acting the following year is not sufficient. Checks must be done more often to allow early detection and removal before seeding or other forms of spread. </w:t>
      </w:r>
    </w:p>
  </w:comment>
  <w:comment w:id="120" w:author="Jo Treweek" w:date="2022-03-07T10:50:00Z" w:initials="JT">
    <w:p w14:paraId="3A76DB08" w14:textId="77777777" w:rsidR="000E1B60" w:rsidRDefault="000E1B60" w:rsidP="004913A0">
      <w:pPr>
        <w:jc w:val="left"/>
      </w:pPr>
      <w:r>
        <w:rPr>
          <w:rStyle w:val="CommentReference"/>
        </w:rPr>
        <w:annotationRef/>
      </w:r>
      <w:r>
        <w:rPr>
          <w:sz w:val="20"/>
          <w:szCs w:val="20"/>
        </w:rPr>
        <w:t xml:space="preserve">Make sure there is a full list provided and note that some species may become more invasive with climate change than they are now. </w:t>
      </w:r>
    </w:p>
  </w:comment>
  <w:comment w:id="122" w:author="Neil Cousins" w:date="2022-02-20T15:00:00Z" w:initials="NC">
    <w:p w14:paraId="0745BFCE" w14:textId="7CBD856A" w:rsidR="002E62E1" w:rsidRDefault="002E62E1" w:rsidP="00A70429">
      <w:pPr>
        <w:jc w:val="left"/>
      </w:pPr>
      <w:r>
        <w:rPr>
          <w:rStyle w:val="CommentReference"/>
        </w:rPr>
        <w:annotationRef/>
      </w:r>
      <w:r>
        <w:rPr>
          <w:sz w:val="20"/>
          <w:szCs w:val="20"/>
        </w:rPr>
        <w:t>please update to reflect any changes relating to comments above.</w:t>
      </w:r>
    </w:p>
  </w:comment>
  <w:comment w:id="124" w:author="Neil Cousins" w:date="2022-02-20T15:00:00Z" w:initials="NC">
    <w:p w14:paraId="70E176DD" w14:textId="77777777" w:rsidR="004769F1" w:rsidRDefault="004769F1" w:rsidP="007F3C42">
      <w:pPr>
        <w:jc w:val="left"/>
      </w:pPr>
      <w:r>
        <w:rPr>
          <w:rStyle w:val="CommentReference"/>
        </w:rPr>
        <w:annotationRef/>
      </w:r>
      <w:r>
        <w:rPr>
          <w:sz w:val="20"/>
          <w:szCs w:val="20"/>
        </w:rPr>
        <w:t xml:space="preserve">and </w:t>
      </w:r>
      <w:proofErr w:type="gramStart"/>
      <w:r>
        <w:rPr>
          <w:sz w:val="20"/>
          <w:szCs w:val="20"/>
        </w:rPr>
        <w:t>also</w:t>
      </w:r>
      <w:proofErr w:type="gramEnd"/>
      <w:r>
        <w:rPr>
          <w:sz w:val="20"/>
          <w:szCs w:val="20"/>
        </w:rPr>
        <w:t xml:space="preserve"> to apply robust mitigation for the project.</w:t>
      </w:r>
    </w:p>
  </w:comment>
  <w:comment w:id="126" w:author="Jo Treweek" w:date="2022-03-07T10:51:00Z" w:initials="JT">
    <w:p w14:paraId="323A8FE1" w14:textId="77777777" w:rsidR="000E1B60" w:rsidRDefault="000E1B60" w:rsidP="00727B22">
      <w:pPr>
        <w:jc w:val="left"/>
      </w:pPr>
      <w:r>
        <w:rPr>
          <w:rStyle w:val="CommentReference"/>
        </w:rPr>
        <w:annotationRef/>
      </w:r>
      <w:r>
        <w:rPr>
          <w:sz w:val="20"/>
          <w:szCs w:val="20"/>
        </w:rPr>
        <w:t xml:space="preserve">see </w:t>
      </w:r>
      <w:proofErr w:type="gramStart"/>
      <w:r>
        <w:rPr>
          <w:sz w:val="20"/>
          <w:szCs w:val="20"/>
        </w:rPr>
        <w:t>above..</w:t>
      </w:r>
      <w:proofErr w:type="gramEnd"/>
      <w:r>
        <w:rPr>
          <w:sz w:val="20"/>
          <w:szCs w:val="20"/>
        </w:rPr>
        <w:t xml:space="preserve"> not convinced there are only </w:t>
      </w:r>
      <w:proofErr w:type="gramStart"/>
      <w:r>
        <w:rPr>
          <w:sz w:val="20"/>
          <w:szCs w:val="20"/>
        </w:rPr>
        <w:t>6?</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05F244" w15:done="0"/>
  <w15:commentEx w15:paraId="11CBC8B8" w15:done="0"/>
  <w15:commentEx w15:paraId="0465D17B" w15:done="0"/>
  <w15:commentEx w15:paraId="2F1DEC64" w15:done="0"/>
  <w15:commentEx w15:paraId="01F2EEB6" w15:done="0"/>
  <w15:commentEx w15:paraId="58CC30A3" w15:done="0"/>
  <w15:commentEx w15:paraId="74304F66" w15:done="0"/>
  <w15:commentEx w15:paraId="1CBB7D04" w15:done="0"/>
  <w15:commentEx w15:paraId="7B473C54" w15:done="0"/>
  <w15:commentEx w15:paraId="0F6377C1" w15:done="0"/>
  <w15:commentEx w15:paraId="40DAFC4F" w15:done="0"/>
  <w15:commentEx w15:paraId="28358DD2" w15:done="0"/>
  <w15:commentEx w15:paraId="14E799B6" w15:done="0"/>
  <w15:commentEx w15:paraId="44E6DEA3" w15:done="0"/>
  <w15:commentEx w15:paraId="14E98591" w15:done="0"/>
  <w15:commentEx w15:paraId="60F8F8A9" w15:done="0"/>
  <w15:commentEx w15:paraId="5F4621FB" w15:done="0"/>
  <w15:commentEx w15:paraId="1F8259C4" w15:done="0"/>
  <w15:commentEx w15:paraId="24D66595" w15:done="0"/>
  <w15:commentEx w15:paraId="3FA1B716" w15:done="0"/>
  <w15:commentEx w15:paraId="2D4D5630" w15:done="0"/>
  <w15:commentEx w15:paraId="58289286" w15:done="0"/>
  <w15:commentEx w15:paraId="3BD699BA" w15:done="0"/>
  <w15:commentEx w15:paraId="0B37CF6B" w15:done="0"/>
  <w15:commentEx w15:paraId="440A12BF" w15:done="0"/>
  <w15:commentEx w15:paraId="2666A82D" w15:done="0"/>
  <w15:commentEx w15:paraId="6F9CA6C9" w15:done="0"/>
  <w15:commentEx w15:paraId="0410153E" w15:done="0"/>
  <w15:commentEx w15:paraId="5FD0247A" w15:done="0"/>
  <w15:commentEx w15:paraId="12765600" w15:done="0"/>
  <w15:commentEx w15:paraId="5E7E72A3" w15:done="0"/>
  <w15:commentEx w15:paraId="38DDCA71" w15:done="0"/>
  <w15:commentEx w15:paraId="76B95DBE" w15:done="0"/>
  <w15:commentEx w15:paraId="57C98337" w15:done="0"/>
  <w15:commentEx w15:paraId="3E48525B" w15:done="0"/>
  <w15:commentEx w15:paraId="6F222618" w15:done="0"/>
  <w15:commentEx w15:paraId="0E2CFEBF" w15:done="0"/>
  <w15:commentEx w15:paraId="017BFB6B" w15:done="0"/>
  <w15:commentEx w15:paraId="09856799" w15:done="0"/>
  <w15:commentEx w15:paraId="50F845D7" w15:done="0"/>
  <w15:commentEx w15:paraId="3A76DB08" w15:done="0"/>
  <w15:commentEx w15:paraId="0745BFCE" w15:done="0"/>
  <w15:commentEx w15:paraId="70E176DD" w15:done="0"/>
  <w15:commentEx w15:paraId="323A8F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1D350" w16cex:dateUtc="2022-03-08T12:06:00Z"/>
  <w16cex:commentExtensible w16cex:durableId="25BC9B6A" w16cex:dateUtc="2022-02-20T10:50:00Z"/>
  <w16cex:commentExtensible w16cex:durableId="25BCB21B" w16cex:dateUtc="2022-02-20T12:27:00Z"/>
  <w16cex:commentExtensible w16cex:durableId="25BCB661" w16cex:dateUtc="2022-02-20T12:45:00Z"/>
  <w16cex:commentExtensible w16cex:durableId="25BCB977" w16cex:dateUtc="2022-02-20T12:58:00Z"/>
  <w16cex:commentExtensible w16cex:durableId="25BCB99A" w16cex:dateUtc="2022-02-20T12:59:00Z"/>
  <w16cex:commentExtensible w16cex:durableId="25BCA3C9" w16cex:dateUtc="2022-02-20T11:26:00Z"/>
  <w16cex:commentExtensible w16cex:durableId="25BCA2BD" w16cex:dateUtc="2022-02-20T11:21:00Z"/>
  <w16cex:commentExtensible w16cex:durableId="25D05A99" w16cex:dateUtc="2022-03-07T10:19:00Z"/>
  <w16cex:commentExtensible w16cex:durableId="25D05A6D" w16cex:dateUtc="2022-03-07T10:18:00Z"/>
  <w16cex:commentExtensible w16cex:durableId="25D05B34" w16cex:dateUtc="2022-03-07T10:21:00Z"/>
  <w16cex:commentExtensible w16cex:durableId="25BCCB23" w16cex:dateUtc="2022-02-20T14:13:00Z"/>
  <w16cex:commentExtensible w16cex:durableId="25D05C45" w16cex:dateUtc="2022-03-07T10:26:00Z"/>
  <w16cex:commentExtensible w16cex:durableId="25D05C86" w16cex:dateUtc="2022-03-07T10:27:00Z"/>
  <w16cex:commentExtensible w16cex:durableId="25BCC015" w16cex:dateUtc="2022-02-20T13:26:00Z"/>
  <w16cex:commentExtensible w16cex:durableId="25BCE51C" w16cex:dateUtc="2022-02-20T16:04:00Z"/>
  <w16cex:commentExtensible w16cex:durableId="25BCBB65" w16cex:dateUtc="2022-02-20T13:06:00Z"/>
  <w16cex:commentExtensible w16cex:durableId="25BCC364" w16cex:dateUtc="2022-02-20T13:40:00Z"/>
  <w16cex:commentExtensible w16cex:durableId="25BCE24A" w16cex:dateUtc="2022-02-20T15:52:00Z"/>
  <w16cex:commentExtensible w16cex:durableId="25BCC886" w16cex:dateUtc="2022-02-20T14:02:00Z"/>
  <w16cex:commentExtensible w16cex:durableId="25BCD2B9" w16cex:dateUtc="2022-02-20T14:46:00Z"/>
  <w16cex:commentExtensible w16cex:durableId="25D05DB7" w16cex:dateUtc="2022-03-07T10:32:00Z"/>
  <w16cex:commentExtensible w16cex:durableId="25D05EF0" w16cex:dateUtc="2022-03-07T10:37:00Z"/>
  <w16cex:commentExtensible w16cex:durableId="25D05F2E" w16cex:dateUtc="2022-03-07T10:38:00Z"/>
  <w16cex:commentExtensible w16cex:durableId="25D05F60" w16cex:dateUtc="2022-03-07T10:39:00Z"/>
  <w16cex:commentExtensible w16cex:durableId="25D05F98" w16cex:dateUtc="2022-03-07T10:40:00Z"/>
  <w16cex:commentExtensible w16cex:durableId="25D05FFB" w16cex:dateUtc="2022-03-07T10:42:00Z"/>
  <w16cex:commentExtensible w16cex:durableId="25D06053" w16cex:dateUtc="2022-03-07T10:43:00Z"/>
  <w16cex:commentExtensible w16cex:durableId="25D060A6" w16cex:dateUtc="2022-03-07T10:44:00Z"/>
  <w16cex:commentExtensible w16cex:durableId="25D060F1" w16cex:dateUtc="2022-03-07T10:46:00Z"/>
  <w16cex:commentExtensible w16cex:durableId="25D0626B" w16cex:dateUtc="2022-03-07T10:52:00Z"/>
  <w16cex:commentExtensible w16cex:durableId="25BCD42F" w16cex:dateUtc="2022-02-20T14:52:00Z"/>
  <w16cex:commentExtensible w16cex:durableId="25BCE78A" w16cex:dateUtc="2022-02-20T16:15:00Z"/>
  <w16cex:commentExtensible w16cex:durableId="25BCD4C9" w16cex:dateUtc="2022-02-20T14:55:00Z"/>
  <w16cex:commentExtensible w16cex:durableId="25BCEA8C" w16cex:dateUtc="2022-02-20T16:27:00Z"/>
  <w16cex:commentExtensible w16cex:durableId="25BCD5A4" w16cex:dateUtc="2022-02-20T14:58:00Z"/>
  <w16cex:commentExtensible w16cex:durableId="25D06176" w16cex:dateUtc="2022-03-07T10:48:00Z"/>
  <w16cex:commentExtensible w16cex:durableId="25D061BE" w16cex:dateUtc="2022-03-07T10:49:00Z"/>
  <w16cex:commentExtensible w16cex:durableId="25D06126" w16cex:dateUtc="2022-03-07T10:47:00Z"/>
  <w16cex:commentExtensible w16cex:durableId="25D061E8" w16cex:dateUtc="2022-03-07T10:50:00Z"/>
  <w16cex:commentExtensible w16cex:durableId="25D06213" w16cex:dateUtc="2022-03-07T10:50:00Z"/>
  <w16cex:commentExtensible w16cex:durableId="25BCD5F6" w16cex:dateUtc="2022-02-20T15:00:00Z"/>
  <w16cex:commentExtensible w16cex:durableId="25BCD624" w16cex:dateUtc="2022-02-20T15:00:00Z"/>
  <w16cex:commentExtensible w16cex:durableId="25D06239" w16cex:dateUtc="2022-03-07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05F244" w16cid:durableId="25D1D350"/>
  <w16cid:commentId w16cid:paraId="11CBC8B8" w16cid:durableId="25BC9B6A"/>
  <w16cid:commentId w16cid:paraId="0465D17B" w16cid:durableId="25BCB21B"/>
  <w16cid:commentId w16cid:paraId="2F1DEC64" w16cid:durableId="25BCB661"/>
  <w16cid:commentId w16cid:paraId="01F2EEB6" w16cid:durableId="25BCB977"/>
  <w16cid:commentId w16cid:paraId="58CC30A3" w16cid:durableId="25BCB99A"/>
  <w16cid:commentId w16cid:paraId="74304F66" w16cid:durableId="25BCA3C9"/>
  <w16cid:commentId w16cid:paraId="1CBB7D04" w16cid:durableId="25BCA2BD"/>
  <w16cid:commentId w16cid:paraId="7B473C54" w16cid:durableId="25D05A99"/>
  <w16cid:commentId w16cid:paraId="0F6377C1" w16cid:durableId="25D05A6D"/>
  <w16cid:commentId w16cid:paraId="40DAFC4F" w16cid:durableId="25D05B34"/>
  <w16cid:commentId w16cid:paraId="28358DD2" w16cid:durableId="25BCCB23"/>
  <w16cid:commentId w16cid:paraId="14E799B6" w16cid:durableId="25D05C45"/>
  <w16cid:commentId w16cid:paraId="44E6DEA3" w16cid:durableId="25D05C86"/>
  <w16cid:commentId w16cid:paraId="14E98591" w16cid:durableId="25BCC015"/>
  <w16cid:commentId w16cid:paraId="60F8F8A9" w16cid:durableId="25BCE51C"/>
  <w16cid:commentId w16cid:paraId="5F4621FB" w16cid:durableId="25BCBB65"/>
  <w16cid:commentId w16cid:paraId="1F8259C4" w16cid:durableId="25BCC364"/>
  <w16cid:commentId w16cid:paraId="24D66595" w16cid:durableId="25BCE24A"/>
  <w16cid:commentId w16cid:paraId="3FA1B716" w16cid:durableId="25BCC886"/>
  <w16cid:commentId w16cid:paraId="2D4D5630" w16cid:durableId="25BCD2B9"/>
  <w16cid:commentId w16cid:paraId="58289286" w16cid:durableId="25D05DB7"/>
  <w16cid:commentId w16cid:paraId="3BD699BA" w16cid:durableId="25D05EF0"/>
  <w16cid:commentId w16cid:paraId="0B37CF6B" w16cid:durableId="25D05F2E"/>
  <w16cid:commentId w16cid:paraId="440A12BF" w16cid:durableId="25D05F60"/>
  <w16cid:commentId w16cid:paraId="2666A82D" w16cid:durableId="25D05F98"/>
  <w16cid:commentId w16cid:paraId="6F9CA6C9" w16cid:durableId="25D05FFB"/>
  <w16cid:commentId w16cid:paraId="0410153E" w16cid:durableId="25D06053"/>
  <w16cid:commentId w16cid:paraId="5FD0247A" w16cid:durableId="25D060A6"/>
  <w16cid:commentId w16cid:paraId="12765600" w16cid:durableId="25D060F1"/>
  <w16cid:commentId w16cid:paraId="5E7E72A3" w16cid:durableId="25D0626B"/>
  <w16cid:commentId w16cid:paraId="38DDCA71" w16cid:durableId="25BCD42F"/>
  <w16cid:commentId w16cid:paraId="76B95DBE" w16cid:durableId="25BCE78A"/>
  <w16cid:commentId w16cid:paraId="57C98337" w16cid:durableId="25BCD4C9"/>
  <w16cid:commentId w16cid:paraId="3E48525B" w16cid:durableId="25BCEA8C"/>
  <w16cid:commentId w16cid:paraId="6F222618" w16cid:durableId="25BCD5A4"/>
  <w16cid:commentId w16cid:paraId="0E2CFEBF" w16cid:durableId="25D06176"/>
  <w16cid:commentId w16cid:paraId="017BFB6B" w16cid:durableId="25D061BE"/>
  <w16cid:commentId w16cid:paraId="09856799" w16cid:durableId="25D06126"/>
  <w16cid:commentId w16cid:paraId="50F845D7" w16cid:durableId="25D061E8"/>
  <w16cid:commentId w16cid:paraId="3A76DB08" w16cid:durableId="25D06213"/>
  <w16cid:commentId w16cid:paraId="0745BFCE" w16cid:durableId="25BCD5F6"/>
  <w16cid:commentId w16cid:paraId="70E176DD" w16cid:durableId="25BCD624"/>
  <w16cid:commentId w16cid:paraId="323A8FE1" w16cid:durableId="25D062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F59FA" w14:textId="77777777" w:rsidR="001B38EB" w:rsidRDefault="001B38EB">
      <w:pPr>
        <w:spacing w:line="240" w:lineRule="auto"/>
      </w:pPr>
      <w:r>
        <w:separator/>
      </w:r>
    </w:p>
  </w:endnote>
  <w:endnote w:type="continuationSeparator" w:id="0">
    <w:p w14:paraId="75CCA82B" w14:textId="77777777" w:rsidR="001B38EB" w:rsidRDefault="001B38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Bold">
    <w:altName w:val="Arial"/>
    <w:charset w:val="00"/>
    <w:family w:val="auto"/>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DengXian">
    <w:altName w:val="DengXian"/>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Times New Roman CYR">
    <w:altName w:val="Sylfaen"/>
    <w:panose1 w:val="02020603050405020304"/>
    <w:charset w:val="00"/>
    <w:family w:val="roman"/>
    <w:pitch w:val="variable"/>
    <w:sig w:usb0="E0002EFF" w:usb1="C000785B" w:usb2="00000009" w:usb3="00000000" w:csb0="000001FF" w:csb1="00000000"/>
  </w:font>
  <w:font w:name="PosterBodoni BT">
    <w:altName w:val="Times New Roman"/>
    <w:charset w:val="00"/>
    <w:family w:val="roman"/>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00"/>
    <w:family w:val="roman"/>
    <w:pitch w:val="variable"/>
    <w:sig w:usb0="00000287" w:usb1="00000000" w:usb2="00000000" w:usb3="00000000" w:csb0="0000009F" w:csb1="00000000"/>
  </w:font>
  <w:font w:name="Helvetica">
    <w:panose1 w:val="020B0604020202020204"/>
    <w:charset w:val="00"/>
    <w:family w:val="auto"/>
    <w:pitch w:val="variable"/>
    <w:sig w:usb0="E00002FF" w:usb1="5000785B" w:usb2="00000000" w:usb3="00000000" w:csb0="0000019F" w:csb1="00000000"/>
  </w:font>
  <w:font w:name="ヒラギノ角ゴ Pro W3">
    <w:altName w:val="Times New Roman"/>
    <w:panose1 w:val="00000000000000000000"/>
    <w:charset w:val="80"/>
    <w:family w:val="roman"/>
    <w:notTrueType/>
    <w:pitch w:val="default"/>
  </w:font>
  <w:font w:name="MS P????">
    <w:altName w:val="Gubbi"/>
    <w:panose1 w:val="00000000000000000000"/>
    <w:charset w:val="80"/>
    <w:family w:val="auto"/>
    <w:notTrueType/>
    <w:pitch w:val="variable"/>
    <w:sig w:usb0="00000001" w:usb1="08070000" w:usb2="00000010" w:usb3="00000000" w:csb0="00020000" w:csb1="00000000"/>
  </w:font>
  <w:font w:name="MS PGothic">
    <w:panose1 w:val="020B0600070205080204"/>
    <w:charset w:val="80"/>
    <w:family w:val="swiss"/>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
    <w:altName w:val="Arial Unicode MS"/>
    <w:charset w:val="CC"/>
    <w:family w:val="auto"/>
    <w:pitch w:val="default"/>
  </w:font>
  <w:font w:name="Peterburg">
    <w:altName w:val="Gubbi"/>
    <w:charset w:val="00"/>
    <w:family w:val="auto"/>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NewCenturySchlbk">
    <w:altName w:val="Gubbi"/>
    <w:panose1 w:val="00000000000000000000"/>
    <w:charset w:val="00"/>
    <w:family w:val="roman"/>
    <w:notTrueType/>
    <w:pitch w:val="variable"/>
    <w:sig w:usb0="00000003" w:usb1="00000000" w:usb2="00000000" w:usb3="00000000" w:csb0="00000001" w:csb1="00000000"/>
  </w:font>
  <w:font w:name="CG Times">
    <w:altName w:val="DejaVu Sans"/>
    <w:panose1 w:val="00000000000000000000"/>
    <w:charset w:val="00"/>
    <w:family w:val="roman"/>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Palatino">
    <w:charset w:val="4D"/>
    <w:family w:val="auto"/>
    <w:pitch w:val="variable"/>
    <w:sig w:usb0="A00002FF" w:usb1="7800205A" w:usb2="14600000" w:usb3="00000000" w:csb0="00000193" w:csb1="00000000"/>
  </w:font>
  <w:font w:name="Tech Sans Book">
    <w:altName w:val="Gubbi"/>
    <w:panose1 w:val="00000000000000000000"/>
    <w:charset w:val="00"/>
    <w:family w:val="swiss"/>
    <w:notTrueType/>
    <w:pitch w:val="variable"/>
    <w:sig w:usb0="00000003" w:usb1="00000000" w:usb2="00000000" w:usb3="00000000" w:csb0="00000001" w:csb1="00000000"/>
  </w:font>
  <w:font w:name="Consultant">
    <w:altName w:val="Gubbi"/>
    <w:charset w:val="00"/>
    <w:family w:val="modern"/>
    <w:pitch w:val="fixed"/>
    <w:sig w:usb0="00000203" w:usb1="00000000" w:usb2="00000000" w:usb3="00000000" w:csb0="00000005" w:csb1="00000000"/>
  </w:font>
  <w:font w:name="Franklin Gothic Book">
    <w:panose1 w:val="020B0503020102020204"/>
    <w:charset w:val="00"/>
    <w:family w:val="swiss"/>
    <w:pitch w:val="variable"/>
    <w:sig w:usb0="00000287" w:usb1="00000000" w:usb2="00000000" w:usb3="00000000" w:csb0="0000009F" w:csb1="00000000"/>
  </w:font>
  <w:font w:name="JournalRub">
    <w:altName w:val="Gubbi"/>
    <w:panose1 w:val="00000000000000000000"/>
    <w:charset w:val="00"/>
    <w:family w:val="swiss"/>
    <w:notTrueType/>
    <w:pitch w:val="default"/>
    <w:sig w:usb0="00000003" w:usb1="00000000" w:usb2="00000000" w:usb3="00000000" w:csb0="00000001" w:csb1="00000000"/>
  </w:font>
  <w:font w:name="TimesNewRomanPSMT">
    <w:altName w:val="Arial Unicode MS"/>
    <w:panose1 w:val="00000000000000000000"/>
    <w:charset w:val="80"/>
    <w:family w:val="auto"/>
    <w:notTrueType/>
    <w:pitch w:val="default"/>
    <w:sig w:usb0="00000003" w:usb1="08070000" w:usb2="00000010" w:usb3="00000000" w:csb0="00020001" w:csb1="00000000"/>
  </w:font>
  <w:font w:name="Myriad Pro">
    <w:altName w:val="Segoe UI"/>
    <w:panose1 w:val="00000000000000000000"/>
    <w:charset w:val="00"/>
    <w:family w:val="swiss"/>
    <w:notTrueType/>
    <w:pitch w:val="variable"/>
    <w:sig w:usb0="20000287" w:usb1="00000001" w:usb2="00000000" w:usb3="00000000" w:csb0="0000019F" w:csb1="00000000"/>
  </w:font>
  <w:font w:name="Times New Roman;Times New Roman">
    <w:charset w:val="00"/>
    <w:family w:val="roman"/>
    <w:pitch w:val="default"/>
  </w:font>
  <w:font w:name="Liberation Serif">
    <w:altName w:val="Times New Roman"/>
    <w:charset w:val="00"/>
    <w:family w:val="roman"/>
    <w:pitch w:val="default"/>
    <w:sig w:usb0="A00002AF" w:usb1="500078FB" w:usb2="00000000" w:usb3="00000000" w:csb0="6000009F" w:csb1="DFD70000"/>
  </w:font>
  <w:font w:name="Noto Sans CJK SC">
    <w:charset w:val="86"/>
    <w:family w:val="roman"/>
    <w:pitch w:val="default"/>
    <w:sig w:usb0="30000083" w:usb1="2BDF3C10" w:usb2="00000016" w:usb3="00000000" w:csb0="602E0107" w:csb1="00000000"/>
  </w:font>
  <w:font w:name="Lohit Devanagari">
    <w:altName w:val="Cambria"/>
    <w:charset w:val="01"/>
    <w:family w:val="roman"/>
    <w:pitch w:val="default"/>
    <w:sig w:usb0="80008023" w:usb1="00002042"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DejaVu Math TeX Gyre">
    <w:altName w:val="Cambria Math"/>
    <w:charset w:val="00"/>
    <w:family w:val="auto"/>
    <w:pitch w:val="default"/>
    <w:sig w:usb0="A10000EF" w:usb1="4201F9EE" w:usb2="02000000" w:usb3="00000000" w:csb0="60000193" w:csb1="0DD4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61D2A" w14:textId="77777777" w:rsidR="00196E7B" w:rsidRDefault="00196E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BD" w14:textId="77777777" w:rsidR="000B4652" w:rsidRDefault="00F26AED">
    <w:pPr>
      <w:pStyle w:val="Footer"/>
    </w:pPr>
    <w:r>
      <w:rPr>
        <w:noProof/>
        <w:lang w:val="ru-RU" w:eastAsia="ru-RU"/>
      </w:rPr>
      <w:drawing>
        <wp:anchor distT="0" distB="0" distL="114300" distR="114300" simplePos="0" relativeHeight="251652608" behindDoc="1" locked="0" layoutInCell="1" allowOverlap="1" wp14:anchorId="104153E0" wp14:editId="104153E1">
          <wp:simplePos x="0" y="0"/>
          <wp:positionH relativeFrom="column">
            <wp:posOffset>4989830</wp:posOffset>
          </wp:positionH>
          <wp:positionV relativeFrom="paragraph">
            <wp:posOffset>-3175</wp:posOffset>
          </wp:positionV>
          <wp:extent cx="1133475" cy="239395"/>
          <wp:effectExtent l="0" t="0" r="9525" b="8255"/>
          <wp:wrapNone/>
          <wp:docPr id="67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2807" cy="243574"/>
                  </a:xfrm>
                  <a:prstGeom prst="rect">
                    <a:avLst/>
                  </a:prstGeom>
                </pic:spPr>
              </pic:pic>
            </a:graphicData>
          </a:graphic>
        </wp:anchor>
      </w:drawing>
    </w:r>
    <w:r>
      <w:rPr>
        <w:noProof/>
        <w:lang w:val="ru-RU" w:eastAsia="ru-RU"/>
      </w:rPr>
      <w:drawing>
        <wp:inline distT="0" distB="0" distL="0" distR="0" wp14:anchorId="104153E2" wp14:editId="104153E3">
          <wp:extent cx="1330325" cy="278765"/>
          <wp:effectExtent l="0" t="0" r="3175" b="6985"/>
          <wp:docPr id="678"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1" descr="O:\LNG Prj Dept\00 ALNG2 Docs and Data\04 Templates and Logo\10 Logo\logo ALNG2\A-LNG-2.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13154" w14:textId="77777777" w:rsidR="00196E7B" w:rsidRDefault="00196E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C3" w14:textId="77777777" w:rsidR="000B4652" w:rsidRDefault="00F26AED">
    <w:pPr>
      <w:pStyle w:val="Footer"/>
    </w:pPr>
    <w:r>
      <w:rPr>
        <w:noProof/>
        <w:lang w:val="ru-RU" w:eastAsia="ru-RU"/>
      </w:rPr>
      <w:drawing>
        <wp:anchor distT="0" distB="0" distL="114300" distR="114300" simplePos="0" relativeHeight="251656704" behindDoc="1" locked="0" layoutInCell="1" allowOverlap="1" wp14:anchorId="104153EA" wp14:editId="104153EB">
          <wp:simplePos x="0" y="0"/>
          <wp:positionH relativeFrom="column">
            <wp:posOffset>4906645</wp:posOffset>
          </wp:positionH>
          <wp:positionV relativeFrom="paragraph">
            <wp:posOffset>-82550</wp:posOffset>
          </wp:positionV>
          <wp:extent cx="1218565" cy="257175"/>
          <wp:effectExtent l="0" t="0" r="635" b="9525"/>
          <wp:wrapNone/>
          <wp:docPr id="68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r>
      <w:rPr>
        <w:noProof/>
        <w:lang w:val="ru-RU" w:eastAsia="ru-RU"/>
      </w:rPr>
      <w:drawing>
        <wp:anchor distT="0" distB="0" distL="114300" distR="114300" simplePos="0" relativeHeight="251657728" behindDoc="0" locked="0" layoutInCell="1" allowOverlap="1" wp14:anchorId="104153EC" wp14:editId="104153ED">
          <wp:simplePos x="0" y="0"/>
          <wp:positionH relativeFrom="column">
            <wp:posOffset>52705</wp:posOffset>
          </wp:positionH>
          <wp:positionV relativeFrom="paragraph">
            <wp:posOffset>-185420</wp:posOffset>
          </wp:positionV>
          <wp:extent cx="1313815" cy="467995"/>
          <wp:effectExtent l="0" t="0" r="635" b="8255"/>
          <wp:wrapNone/>
          <wp:docPr id="68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1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anchor>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C9" w14:textId="77777777" w:rsidR="000B4652" w:rsidRDefault="00F26AED">
    <w:pPr>
      <w:pStyle w:val="Footer"/>
    </w:pPr>
    <w:r>
      <w:rPr>
        <w:noProof/>
        <w:lang w:val="ru-RU" w:eastAsia="ru-RU"/>
      </w:rPr>
      <w:drawing>
        <wp:inline distT="0" distB="0" distL="0" distR="0" wp14:anchorId="104153F6" wp14:editId="104153F7">
          <wp:extent cx="1330325" cy="278765"/>
          <wp:effectExtent l="0" t="0" r="3175" b="6985"/>
          <wp:docPr id="43"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noProof/>
        <w:lang w:val="ru-RU" w:eastAsia="ru-RU"/>
      </w:rPr>
      <w:drawing>
        <wp:anchor distT="0" distB="0" distL="114300" distR="114300" simplePos="0" relativeHeight="251662848" behindDoc="1" locked="0" layoutInCell="1" allowOverlap="1" wp14:anchorId="104153F8" wp14:editId="104153F9">
          <wp:simplePos x="0" y="0"/>
          <wp:positionH relativeFrom="column">
            <wp:posOffset>4906645</wp:posOffset>
          </wp:positionH>
          <wp:positionV relativeFrom="paragraph">
            <wp:posOffset>-82550</wp:posOffset>
          </wp:positionV>
          <wp:extent cx="1218565" cy="257175"/>
          <wp:effectExtent l="0" t="0" r="635" b="9525"/>
          <wp:wrapNone/>
          <wp:docPr id="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CF" w14:textId="77777777" w:rsidR="000B4652" w:rsidRDefault="00F26AED">
    <w:pPr>
      <w:pStyle w:val="Footer"/>
    </w:pPr>
    <w:r>
      <w:rPr>
        <w:noProof/>
        <w:lang w:val="ru-RU" w:eastAsia="ru-RU"/>
      </w:rPr>
      <w:drawing>
        <wp:inline distT="0" distB="0" distL="0" distR="0" wp14:anchorId="10415402" wp14:editId="10415403">
          <wp:extent cx="1330325" cy="278765"/>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6"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noProof/>
        <w:lang w:val="ru-RU" w:eastAsia="ru-RU"/>
      </w:rPr>
      <w:drawing>
        <wp:anchor distT="0" distB="0" distL="114300" distR="114300" simplePos="0" relativeHeight="251648512" behindDoc="1" locked="0" layoutInCell="1" allowOverlap="1" wp14:anchorId="10415404" wp14:editId="10415405">
          <wp:simplePos x="0" y="0"/>
          <wp:positionH relativeFrom="column">
            <wp:posOffset>4906645</wp:posOffset>
          </wp:positionH>
          <wp:positionV relativeFrom="paragraph">
            <wp:posOffset>-82550</wp:posOffset>
          </wp:positionV>
          <wp:extent cx="1218565" cy="257175"/>
          <wp:effectExtent l="0" t="0" r="635" b="9525"/>
          <wp:wrapNone/>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A6A3A" w14:textId="77777777" w:rsidR="001B38EB" w:rsidRDefault="001B38EB">
      <w:pPr>
        <w:spacing w:after="0" w:line="240" w:lineRule="auto"/>
      </w:pPr>
      <w:r>
        <w:separator/>
      </w:r>
    </w:p>
  </w:footnote>
  <w:footnote w:type="continuationSeparator" w:id="0">
    <w:p w14:paraId="4DA83337" w14:textId="77777777" w:rsidR="001B38EB" w:rsidRDefault="001B38EB">
      <w:pPr>
        <w:spacing w:after="0" w:line="240" w:lineRule="auto"/>
      </w:pPr>
      <w:r>
        <w:continuationSeparator/>
      </w:r>
    </w:p>
  </w:footnote>
  <w:footnote w:id="1">
    <w:p w14:paraId="10415416" w14:textId="77777777" w:rsidR="000B4652" w:rsidRDefault="00F26AED">
      <w:pPr>
        <w:pStyle w:val="FootnoteText"/>
      </w:pPr>
      <w:r>
        <w:rPr>
          <w:rStyle w:val="FootnoteReference"/>
        </w:rPr>
        <w:footnoteRef/>
      </w:r>
      <w:r>
        <w:t xml:space="preserve"> Ozerskii, P. V. (2011). On the term Station used in Russian ecological and faunistic literature. Russian Journal of Ecology, 42(6), 453–457. </w:t>
      </w:r>
      <w:hyperlink r:id="rId1">
        <w:r>
          <w:rPr>
            <w:rStyle w:val="Hyperlink"/>
          </w:rPr>
          <w:t>https://doi.org/10.1134/S1067413611060129</w:t>
        </w:r>
      </w:hyperlink>
    </w:p>
  </w:footnote>
  <w:footnote w:id="2">
    <w:p w14:paraId="10415417" w14:textId="77777777" w:rsidR="000B4652" w:rsidRDefault="00F26AED">
      <w:pPr>
        <w:pStyle w:val="FootnoteText"/>
        <w:snapToGrid w:val="0"/>
      </w:pPr>
      <w:r>
        <w:rPr>
          <w:rStyle w:val="FootnoteReference"/>
        </w:rPr>
        <w:footnoteRef/>
      </w:r>
      <w:r>
        <w:t xml:space="preserve"> CBD. 2014. Pathways of introduction of invasive species, their prioritization and management. Retrieved 22 Aug, 2018, from https://www.cbd.int/doc/meetings/sbstta/sbstta-18/official/sbstta-18-09-add1-en.pdf.</w:t>
      </w:r>
    </w:p>
  </w:footnote>
  <w:footnote w:id="3">
    <w:p w14:paraId="10415418" w14:textId="77777777" w:rsidR="000B4652" w:rsidRDefault="00F26AED">
      <w:pPr>
        <w:pStyle w:val="FootnoteText"/>
      </w:pPr>
      <w:r>
        <w:rPr>
          <w:rStyle w:val="FootnoteReference"/>
        </w:rPr>
        <w:footnoteRef/>
      </w:r>
      <w:r>
        <w:t xml:space="preserve"> Smith, L. D., Wonham, M. J., McCann, L. D., Ruiz, G. M., Hines, A. H., &amp; Carlton, J. T. (1999). Invasion pressure to a ballast-flooded estuary and an assessment of inoculant survival. Biological Invasions, 1, 67–87.</w:t>
      </w:r>
    </w:p>
  </w:footnote>
  <w:footnote w:id="4">
    <w:p w14:paraId="10415419" w14:textId="77777777" w:rsidR="000B4652" w:rsidRDefault="00F26AED">
      <w:pPr>
        <w:pStyle w:val="FootnoteText"/>
      </w:pPr>
      <w:r>
        <w:rPr>
          <w:rStyle w:val="FootnoteReference"/>
        </w:rPr>
        <w:footnoteRef/>
      </w:r>
      <w:r>
        <w:t xml:space="preserve"> Drake, J. M., &amp; Lodge, D. M. (2004). Global hot spots of biological invasions: evaluating options for ballast–water management. Proceedings of the Royal Society of London. Series B: Biological Sciences, 271(1539), 575–580.</w:t>
      </w:r>
    </w:p>
  </w:footnote>
  <w:footnote w:id="5">
    <w:p w14:paraId="1041541A" w14:textId="77777777" w:rsidR="000B4652" w:rsidRDefault="00F26AED">
      <w:pPr>
        <w:pStyle w:val="FootnoteText"/>
      </w:pPr>
      <w:r>
        <w:rPr>
          <w:rStyle w:val="FootnoteReference"/>
        </w:rPr>
        <w:footnoteRef/>
      </w:r>
      <w:r>
        <w:t xml:space="preserve"> Chu, K., Tam, P., Fung, C., &amp; Chen, Q. (1997). A biological survey of ballast water in container ships entering Hong Kong. Dalam Asia-Pacific Conference on Science and Management of Coastal Environment (hlm. 201–206). Springer.</w:t>
      </w:r>
    </w:p>
  </w:footnote>
  <w:footnote w:id="6">
    <w:p w14:paraId="1041541B" w14:textId="77777777" w:rsidR="000B4652" w:rsidRDefault="00F26AED">
      <w:pPr>
        <w:pStyle w:val="FootnoteText"/>
      </w:pPr>
      <w:r>
        <w:rPr>
          <w:rStyle w:val="FootnoteReference"/>
        </w:rPr>
        <w:footnoteRef/>
      </w:r>
      <w: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7">
    <w:p w14:paraId="1041541C" w14:textId="77777777" w:rsidR="000B4652" w:rsidRDefault="00F26AED">
      <w:pPr>
        <w:pStyle w:val="FootnoteText"/>
      </w:pPr>
      <w:r>
        <w:rPr>
          <w:rStyle w:val="FootnoteReference"/>
        </w:rPr>
        <w:footnoteRef/>
      </w:r>
      <w:r>
        <w:t xml:space="preserve"> Sylvester, F., Kalaci, O., Leung, B., Lacoursière-Roussel, A., Murray, C. C., Choi, F. M., … MacIsaac, H. J. (2011). Hull fouling as an invasion vector: can simple models explain a complex problem? Journal of Applied Ecology, 48(2), 415–423.</w:t>
      </w:r>
    </w:p>
  </w:footnote>
  <w:footnote w:id="8">
    <w:p w14:paraId="1041541D" w14:textId="77777777" w:rsidR="000B4652" w:rsidRDefault="00F26AED">
      <w:pPr>
        <w:pStyle w:val="FootnoteText"/>
      </w:pPr>
      <w:r>
        <w:rPr>
          <w:rStyle w:val="FootnoteReference"/>
        </w:rPr>
        <w:footnoteRef/>
      </w:r>
      <w:r>
        <w:t xml:space="preserve"> Integrated investigations of ecological conditions in the Ob Estuary in the area of potential influence of the Progect “Arctic LNG 2” and on the adjacent area. (2020).</w:t>
      </w:r>
    </w:p>
  </w:footnote>
  <w:footnote w:id="9">
    <w:p w14:paraId="1041541E" w14:textId="77777777" w:rsidR="000B4652" w:rsidRDefault="00F26AED">
      <w:pPr>
        <w:pStyle w:val="FootnoteText"/>
      </w:pPr>
      <w:r>
        <w:rPr>
          <w:rStyle w:val="FootnoteReference"/>
        </w:rPr>
        <w:footnoteRef/>
      </w:r>
      <w:r>
        <w:t xml:space="preserve"> Smith, L. D., Wonham, M. J., McCann, L. D., Ruiz, G. M., Hines, A. H., &amp; Carlton, J. T. (1999). Invasion pressure to a ballast-flooded estuary and an assessment of inoculant survival. Biological Invasions, 1, 67–87.</w:t>
      </w:r>
    </w:p>
  </w:footnote>
  <w:footnote w:id="10">
    <w:p w14:paraId="1041541F" w14:textId="77777777" w:rsidR="000B4652" w:rsidRDefault="00F26AED">
      <w:pPr>
        <w:pStyle w:val="FootnoteText"/>
      </w:pPr>
      <w:r>
        <w:rPr>
          <w:rStyle w:val="FootnoteReference"/>
        </w:rPr>
        <w:footnoteRef/>
      </w:r>
      <w:r>
        <w:t xml:space="preserve"> Wasowicz P, Sennikov AN, Westergaard KB, Spellman K, Carlson M, Gillespie LJ, Saarela JM, Seefeldt SS, Bennett B, Bay C, Ickert-Bond S, Väre H () Non-native vascular flora of the Arctic: Taxonomic richness, distribution and pathways</w:t>
      </w:r>
      <w:r>
        <w:rPr>
          <w:lang w:val="en-US"/>
        </w:rPr>
        <w:t xml:space="preserve"> //</w:t>
      </w:r>
      <w:r>
        <w:t xml:space="preserve"> Ambio</w:t>
      </w:r>
      <w:r>
        <w:rPr>
          <w:lang w:val="en-US"/>
        </w:rPr>
        <w:t xml:space="preserve">. </w:t>
      </w:r>
      <w:r>
        <w:t>2020. Vol. 49. p. 693-703.</w:t>
      </w:r>
    </w:p>
  </w:footnote>
  <w:footnote w:id="11">
    <w:p w14:paraId="10415420" w14:textId="77777777" w:rsidR="000B4652" w:rsidRDefault="00F26AED">
      <w:pPr>
        <w:pStyle w:val="FootnoteText"/>
      </w:pPr>
      <w:r>
        <w:rPr>
          <w:rStyle w:val="FootnoteReference"/>
        </w:rPr>
        <w:footnoteRef/>
      </w:r>
      <w:r>
        <w:t xml:space="preserve"> </w:t>
      </w:r>
      <w:r>
        <w:rPr>
          <w:rFonts w:ascii="Calibri" w:hAnsi="Calibri" w:cs="Calibri"/>
          <w:szCs w:val="12"/>
          <w:lang w:val="en-US"/>
        </w:rPr>
        <w:t>Dorogostaiskaya E.V. Weeds of the Extreme North of the USSR. Science Publishers, Leningrad. 1972. 172 pp. (In Russian)</w:t>
      </w:r>
    </w:p>
  </w:footnote>
  <w:footnote w:id="12">
    <w:p w14:paraId="10415421" w14:textId="77777777" w:rsidR="000B4652" w:rsidRDefault="00F26AED">
      <w:pPr>
        <w:pStyle w:val="FootnoteText"/>
        <w:snapToGrid w:val="0"/>
      </w:pPr>
      <w:r>
        <w:rPr>
          <w:rStyle w:val="FootnoteReference"/>
        </w:rPr>
        <w:footnoteRef/>
      </w:r>
      <w:r>
        <w:t xml:space="preserve"> Coulson, S. J., Fjellberg, A., Gwiazdowicz, D. J., Lebedeva, N. V., Melekhina, E. N., Solhøy, T., ... &amp; Stur, E. (2013). Introduction of invertebrates into the High Arctic via imported soils: the case of Barentsburg in the Svalbard. Biological Invasions, 15(1), 1-5.</w:t>
      </w:r>
    </w:p>
  </w:footnote>
  <w:footnote w:id="13">
    <w:p w14:paraId="10415422" w14:textId="77777777" w:rsidR="000B4652" w:rsidRDefault="00F26AED">
      <w:pPr>
        <w:pStyle w:val="FootnoteText"/>
        <w:snapToGrid w:val="0"/>
      </w:pPr>
      <w:r>
        <w:rPr>
          <w:rStyle w:val="FootnoteReference"/>
        </w:rPr>
        <w:footnoteRef/>
      </w:r>
      <w:r>
        <w:t xml:space="preserve"> Coulson, S. J. (2015). The alien terrestrial invertebrate fauna of the High Arctic archipelago of Svalbard: potential implications for the native flora and fauna. Polar Research, 34(1), 27364.</w:t>
      </w:r>
    </w:p>
  </w:footnote>
  <w:footnote w:id="14">
    <w:p w14:paraId="10415423" w14:textId="77777777" w:rsidR="000B4652" w:rsidRDefault="00F26AED">
      <w:pPr>
        <w:pStyle w:val="FootnoteText"/>
      </w:pPr>
      <w:r>
        <w:rPr>
          <w:rStyle w:val="FootnoteReference"/>
        </w:rPr>
        <w:footnoteRef/>
      </w:r>
      <w:r>
        <w:t xml:space="preserve"> Goldsmit, J., McKindsey, C. W., Schlegel, R. W., Stewart, D. B., Archambault, P., &amp; Howland, K. L. (2020). What and where? Predicting invasion hotspots in the Arctic marine realm. Global Change Biology, 26(9), 4752–4771. </w:t>
      </w:r>
      <w:hyperlink r:id="rId2">
        <w:r>
          <w:rPr>
            <w:rStyle w:val="Hyperlink"/>
          </w:rPr>
          <w:t>https://doi.org/10.1111/gcb.15159</w:t>
        </w:r>
      </w:hyperlink>
    </w:p>
  </w:footnote>
  <w:footnote w:id="15">
    <w:p w14:paraId="10415424" w14:textId="77777777" w:rsidR="000B4652" w:rsidRDefault="00F26AED">
      <w:pPr>
        <w:pStyle w:val="FootnoteText"/>
      </w:pPr>
      <w:r>
        <w:rPr>
          <w:rStyle w:val="FootnoteReference"/>
        </w:rPr>
        <w:footnoteRef/>
      </w:r>
      <w:r>
        <w:t xml:space="preserve"> Tyberghein, L., Verbruggen, H., Pauly, K., Troupin, C., Mineur, F., &amp; De Clerck, O. (2012). Bio-ORACLE: a global environmental dataset for marine species distribution modelling. Global ecology and biogeography, 21(2), 272–281.</w:t>
      </w:r>
    </w:p>
  </w:footnote>
  <w:footnote w:id="16">
    <w:p w14:paraId="10415425" w14:textId="77777777" w:rsidR="000B4652" w:rsidRDefault="00F26AED">
      <w:pPr>
        <w:pStyle w:val="FootnoteText"/>
      </w:pPr>
      <w:r>
        <w:rPr>
          <w:rStyle w:val="FootnoteReference"/>
        </w:rPr>
        <w:footnoteRef/>
      </w:r>
      <w:r>
        <w:t xml:space="preserve"> Assis, J., Tyberghein, L., Bosch, S., Verbruggen, H., Serrão, E. A., &amp; De Clerck, O. (2018). Bio-ORACLE v2. 0: Extending marine data layers for bioclimatic modelling. Global Ecology and Biogeography, 27(3), 277–284.</w:t>
      </w:r>
    </w:p>
  </w:footnote>
  <w:footnote w:id="17">
    <w:p w14:paraId="10415426" w14:textId="77777777" w:rsidR="000B4652" w:rsidRDefault="00F26AED">
      <w:pPr>
        <w:pStyle w:val="FootnoteText"/>
      </w:pPr>
      <w:r>
        <w:rPr>
          <w:rStyle w:val="FootnoteReference"/>
        </w:rPr>
        <w:footnoteRef/>
      </w:r>
      <w:r>
        <w:t xml:space="preserve"> Domisch, S., Amatulli, G., &amp; Jetz, W. (2015). Near-global freshwater-specific environmental variables for biodiversity analyses in 1 km resolution. Scientific data, 2(1), 1–13.</w:t>
      </w:r>
    </w:p>
  </w:footnote>
  <w:footnote w:id="18">
    <w:p w14:paraId="10415427" w14:textId="77777777" w:rsidR="000B4652" w:rsidRDefault="00F26AED">
      <w:pPr>
        <w:pStyle w:val="FootnoteText"/>
      </w:pPr>
      <w:r>
        <w:rPr>
          <w:rStyle w:val="FootnoteReference"/>
        </w:rPr>
        <w:footnoteRef/>
      </w:r>
      <w:r>
        <w:t xml:space="preserve"> R Core Team. (2021). R: A Language and Environment for Statistical Computing. Vienna, Austria: R Foundation for Statistical Computing. Diambil dari </w:t>
      </w:r>
      <w:hyperlink r:id="rId3">
        <w:r>
          <w:rPr>
            <w:rStyle w:val="Hyperlink"/>
          </w:rPr>
          <w:t>https://www.R-project.org/</w:t>
        </w:r>
      </w:hyperlink>
    </w:p>
  </w:footnote>
  <w:footnote w:id="19">
    <w:p w14:paraId="10415428" w14:textId="77777777" w:rsidR="000B4652" w:rsidRDefault="00F26AED">
      <w:pPr>
        <w:pStyle w:val="FootnoteText"/>
      </w:pPr>
      <w:r>
        <w:rPr>
          <w:rStyle w:val="FootnoteReference"/>
        </w:rPr>
        <w:footnoteRef/>
      </w:r>
      <w:r>
        <w:t xml:space="preserve"> Chamberlain, S. (2021). spocc: Interface to Species Occurrence Data Sources. Diambil dari </w:t>
      </w:r>
      <w:hyperlink r:id="rId4">
        <w:r>
          <w:rPr>
            <w:rStyle w:val="Hyperlink"/>
          </w:rPr>
          <w:t>https://CRAN.R-project.org/package=spocc</w:t>
        </w:r>
      </w:hyperlink>
    </w:p>
  </w:footnote>
  <w:footnote w:id="20">
    <w:p w14:paraId="10415429" w14:textId="77777777" w:rsidR="000B4652" w:rsidRDefault="00F26AED">
      <w:pPr>
        <w:pStyle w:val="FootnoteText"/>
      </w:pPr>
      <w:r>
        <w:rPr>
          <w:rStyle w:val="FootnoteReference"/>
        </w:rPr>
        <w:footnoteRef/>
      </w:r>
      <w:r>
        <w:t xml:space="preserve"> Holstein, J. (2018). worms: Retriving Aphia Information from World Register of Marine Species. Diambil dari </w:t>
      </w:r>
      <w:hyperlink r:id="rId5">
        <w:r>
          <w:rPr>
            <w:rStyle w:val="Hyperlink"/>
          </w:rPr>
          <w:t>https://CRAN.R-project.org/package=worms</w:t>
        </w:r>
      </w:hyperlink>
    </w:p>
  </w:footnote>
  <w:footnote w:id="21">
    <w:p w14:paraId="1041542A" w14:textId="77777777" w:rsidR="000B4652" w:rsidRDefault="00F26AED">
      <w:pPr>
        <w:pStyle w:val="FootnoteText"/>
      </w:pPr>
      <w:r>
        <w:rPr>
          <w:rStyle w:val="FootnoteReference"/>
        </w:rPr>
        <w:footnoteRef/>
      </w:r>
      <w:r>
        <w:t xml:space="preserve"> Oksanen, J., Blanchet, F. G., Friendly, M., Kindt, R., Legendre, P., McGlinn, D., … Wagner, H. (2020). vegan: Community Ecology Package. Diambil dari </w:t>
      </w:r>
      <w:hyperlink r:id="rId6">
        <w:r>
          <w:rPr>
            <w:rStyle w:val="Hyperlink"/>
          </w:rPr>
          <w:t>https://CRAN.R-project.org/package=vegan</w:t>
        </w:r>
      </w:hyperlink>
    </w:p>
  </w:footnote>
  <w:footnote w:id="22">
    <w:p w14:paraId="1041542B" w14:textId="77777777" w:rsidR="000B4652" w:rsidRDefault="00F26AED">
      <w:pPr>
        <w:pStyle w:val="FootnoteText"/>
      </w:pPr>
      <w:r>
        <w:rPr>
          <w:rStyle w:val="FootnoteReference"/>
        </w:rPr>
        <w:footnoteRef/>
      </w:r>
      <w:r>
        <w:t xml:space="preserve"> </w:t>
      </w:r>
      <w:r>
        <w:rPr>
          <w:rFonts w:asciiTheme="majorHAnsi" w:hAnsiTheme="majorHAnsi"/>
          <w:szCs w:val="13"/>
          <w:lang w:val="en-US"/>
        </w:rPr>
        <w:t>Walker D.A., Raynolds M.K., Daniëls F.J., Einarsson E., Elvebakk A., Gould W.A., ... &amp; Moskalenko N.G. The circumpolar Arctic vegetation map // Journal of Vegetation Science. 2005. Vol. 16, N 3. pp. 267-282.</w:t>
      </w:r>
    </w:p>
  </w:footnote>
  <w:footnote w:id="23">
    <w:p w14:paraId="1041542C" w14:textId="77777777" w:rsidR="000B4652" w:rsidRDefault="00F26AED">
      <w:pPr>
        <w:pStyle w:val="FootnoteText"/>
      </w:pPr>
      <w:r>
        <w:rPr>
          <w:rStyle w:val="FootnoteReference"/>
        </w:rPr>
        <w:footnoteRef/>
      </w:r>
      <w:r>
        <w:t xml:space="preserve"> Yurtsev B.A. Latitudinal (zonal) and longitudinal (sectoral) phytogeographic division of the circumpolar arctic in relatin to the structure of the vegetation map legend. Circumpolar Arctic Vegetation Mapping Workshop. Komarov Botanical Institute, St. Petersburg, Russia March 21-25. 1994.</w:t>
      </w:r>
    </w:p>
  </w:footnote>
  <w:footnote w:id="24">
    <w:p w14:paraId="1041542D" w14:textId="77777777" w:rsidR="000B4652" w:rsidRDefault="00F26AED">
      <w:pPr>
        <w:pStyle w:val="FootnoteText"/>
      </w:pPr>
      <w:r>
        <w:rPr>
          <w:rStyle w:val="FootnoteReference"/>
        </w:rPr>
        <w:footnoteRef/>
      </w:r>
      <w:r>
        <w:t xml:space="preserve"> Elvebakk A., Elven R., Razzhivin V.Y. Delimitation, zonal and sectorial subdivision of the Arctic for the Panarctic Flora Project. The Species Concept in the High North - A Panarctic Flora Initiative. 1999. pp. 375-386.</w:t>
      </w:r>
    </w:p>
  </w:footnote>
  <w:footnote w:id="25">
    <w:p w14:paraId="1041542E" w14:textId="77777777" w:rsidR="000B4652" w:rsidRDefault="00F26AED">
      <w:pPr>
        <w:pStyle w:val="FootnoteText"/>
      </w:pPr>
      <w:r>
        <w:rPr>
          <w:rStyle w:val="FootnoteReference"/>
        </w:rPr>
        <w:footnoteRef/>
      </w:r>
      <w:r>
        <w:t xml:space="preserve"> Tolmachev A.I. (ed.) </w:t>
      </w:r>
      <w:r>
        <w:rPr>
          <w:lang w:val="en-US"/>
        </w:rPr>
        <w:t xml:space="preserve">Arctic flora of the USSR. Vol. 1-7. 1960-1975; </w:t>
      </w:r>
      <w:r>
        <w:t xml:space="preserve">Tolmachev A.I., Yurtzev B.A. (ed.) </w:t>
      </w:r>
      <w:r>
        <w:rPr>
          <w:lang w:val="en-US"/>
        </w:rPr>
        <w:t xml:space="preserve">Arctic flora of the USSR. Vol. 8. 1980-1983; </w:t>
      </w:r>
      <w:r>
        <w:t xml:space="preserve">Yurtzev B.A. (ed.) </w:t>
      </w:r>
      <w:r>
        <w:rPr>
          <w:lang w:val="en-US"/>
        </w:rPr>
        <w:t xml:space="preserve">Arctic flora of the USSR. Vol. 9-10. 1984-1897. </w:t>
      </w:r>
      <w:r>
        <w:t>(In Russian)</w:t>
      </w:r>
    </w:p>
  </w:footnote>
  <w:footnote w:id="26">
    <w:p w14:paraId="1041542F" w14:textId="77777777" w:rsidR="000B4652" w:rsidRDefault="00F26AED">
      <w:pPr>
        <w:pStyle w:val="FootnoteText"/>
        <w:rPr>
          <w:lang w:val="en-US"/>
        </w:rPr>
      </w:pPr>
      <w:r>
        <w:rPr>
          <w:rStyle w:val="FootnoteReference"/>
        </w:rPr>
        <w:footnoteRef/>
      </w:r>
      <w:r>
        <w:t>Rebristaya O.V. Flora of the Yamal Peninsula: modern state and history of the formation. St</w:t>
      </w:r>
      <w:r>
        <w:rPr>
          <w:lang w:val="en-US"/>
        </w:rPr>
        <w:t xml:space="preserve">. </w:t>
      </w:r>
      <w:r>
        <w:t>Petersburg</w:t>
      </w:r>
      <w:r>
        <w:rPr>
          <w:lang w:val="en-US"/>
        </w:rPr>
        <w:t xml:space="preserve">: </w:t>
      </w:r>
      <w:r>
        <w:t>Publishing</w:t>
      </w:r>
      <w:r>
        <w:rPr>
          <w:lang w:val="en-US"/>
        </w:rPr>
        <w:t xml:space="preserve"> </w:t>
      </w:r>
      <w:r>
        <w:t>house</w:t>
      </w:r>
      <w:r>
        <w:rPr>
          <w:lang w:val="en-US"/>
        </w:rPr>
        <w:t xml:space="preserve"> </w:t>
      </w:r>
      <w:r>
        <w:t>of</w:t>
      </w:r>
      <w:r>
        <w:rPr>
          <w:lang w:val="en-US"/>
        </w:rPr>
        <w:t xml:space="preserve"> </w:t>
      </w:r>
      <w:r>
        <w:t>ETU</w:t>
      </w:r>
      <w:r>
        <w:rPr>
          <w:lang w:val="en-US"/>
        </w:rPr>
        <w:t>, 2013. 312 p. (</w:t>
      </w:r>
      <w:r>
        <w:t>In</w:t>
      </w:r>
      <w:r>
        <w:rPr>
          <w:lang w:val="en-US"/>
        </w:rPr>
        <w:t xml:space="preserve"> </w:t>
      </w:r>
      <w:r>
        <w:t>Russian</w:t>
      </w:r>
      <w:r>
        <w:rPr>
          <w:lang w:val="en-US"/>
        </w:rPr>
        <w:t>)</w:t>
      </w:r>
    </w:p>
  </w:footnote>
  <w:footnote w:id="27">
    <w:p w14:paraId="10415430" w14:textId="77777777" w:rsidR="000B4652" w:rsidRDefault="00F26AED">
      <w:pPr>
        <w:pStyle w:val="FootnoteText"/>
      </w:pPr>
      <w:r>
        <w:rPr>
          <w:rStyle w:val="FootnoteReference"/>
        </w:rPr>
        <w:footnoteRef/>
      </w:r>
      <w:r>
        <w:t xml:space="preserve"> </w:t>
      </w:r>
      <w:r>
        <w:rPr>
          <w:lang w:val="en-US"/>
        </w:rPr>
        <w:t xml:space="preserve">Rebristaya O.V. New data on the flora of the Yamal Peninsula (West Siberian Arctic)// Krylovia. 1999. T. 1. No 1. pp. 92-101. </w:t>
      </w:r>
      <w:r>
        <w:t>(In Russian)</w:t>
      </w:r>
    </w:p>
  </w:footnote>
  <w:footnote w:id="28">
    <w:p w14:paraId="10415431" w14:textId="77777777" w:rsidR="000B4652" w:rsidRDefault="00F26AED">
      <w:pPr>
        <w:pStyle w:val="FootnoteText"/>
      </w:pPr>
      <w:r>
        <w:rPr>
          <w:rStyle w:val="FootnoteReference"/>
        </w:rPr>
        <w:footnoteRef/>
      </w:r>
      <w:r>
        <w:t xml:space="preserve"> Kniazev M.S., Morozova L.M. Addition to the vascular plants flora // Gorchakovsky, P.L. (ed.). Yamal </w:t>
      </w:r>
      <w:r>
        <w:rPr>
          <w:lang w:val="en-US"/>
        </w:rPr>
        <w:t>Peninsula: plant cover</w:t>
      </w:r>
      <w:r>
        <w:t>.</w:t>
      </w:r>
      <w:r>
        <w:rPr>
          <w:lang w:val="en-US"/>
        </w:rPr>
        <w:t xml:space="preserve"> Tumen: City-press, </w:t>
      </w:r>
      <w:r>
        <w:t>2006. pp. 69-72. (In Russian)</w:t>
      </w:r>
    </w:p>
  </w:footnote>
  <w:footnote w:id="29">
    <w:p w14:paraId="10415432" w14:textId="77777777" w:rsidR="000B4652" w:rsidRDefault="00F26AED">
      <w:pPr>
        <w:pStyle w:val="FootnoteText"/>
      </w:pPr>
      <w:r>
        <w:rPr>
          <w:rStyle w:val="FootnoteReference"/>
        </w:rPr>
        <w:footnoteRef/>
      </w:r>
      <w:r>
        <w:t xml:space="preserve"> Kniazev M.S., Morozova L.M., Shurova E.A. Vascular plants // Gorchakovsky P.L. (ed.). Vegetation and plant resources of the Polar Urals. Ekaterinburg</w:t>
      </w:r>
      <w:r>
        <w:rPr>
          <w:lang w:val="en-US"/>
        </w:rPr>
        <w:t>:</w:t>
      </w:r>
      <w:r>
        <w:t xml:space="preserve"> Ural State University, 2006. pp. 42–159. (In Russian)</w:t>
      </w:r>
    </w:p>
  </w:footnote>
  <w:footnote w:id="30">
    <w:p w14:paraId="10415433" w14:textId="77777777" w:rsidR="000B4652" w:rsidRDefault="00F26AED">
      <w:pPr>
        <w:pStyle w:val="FootnoteText"/>
      </w:pPr>
      <w:r>
        <w:rPr>
          <w:rStyle w:val="FootnoteReference"/>
        </w:rPr>
        <w:footnoteRef/>
      </w:r>
      <w:r>
        <w:t xml:space="preserve"> </w:t>
      </w:r>
      <w:r>
        <w:rPr>
          <w:lang w:val="en-US"/>
        </w:rPr>
        <w:t xml:space="preserve">Rebristaya O.V. </w:t>
      </w:r>
      <w:r>
        <w:t xml:space="preserve">Vascular plants // Gorchakovsky, P.L. (ed.). Yamal </w:t>
      </w:r>
      <w:r>
        <w:rPr>
          <w:lang w:val="en-US"/>
        </w:rPr>
        <w:t>Peninsula: plant cover</w:t>
      </w:r>
      <w:r>
        <w:t>.</w:t>
      </w:r>
      <w:r>
        <w:rPr>
          <w:lang w:val="en-US"/>
        </w:rPr>
        <w:t xml:space="preserve"> Tumen: City-press, </w:t>
      </w:r>
      <w:r>
        <w:t>2006. pp. 16-69. (In Russian)</w:t>
      </w:r>
    </w:p>
  </w:footnote>
  <w:footnote w:id="31">
    <w:p w14:paraId="10415434" w14:textId="77777777" w:rsidR="000B4652" w:rsidRDefault="00F26AED">
      <w:pPr>
        <w:pStyle w:val="FootnoteText"/>
      </w:pPr>
      <w:r>
        <w:rPr>
          <w:rStyle w:val="FootnoteReference"/>
        </w:rPr>
        <w:footnoteRef/>
      </w:r>
      <w:r>
        <w:t xml:space="preserve"> Pismarkina E.V. Records of alien vascular plants on Yamal Peninsula // Byul. mosk. obshestva ispytatelei prirody. Otd. biol. 2014. T. 119, vol. 3. pp. 75-76. (In Russian)</w:t>
      </w:r>
    </w:p>
  </w:footnote>
  <w:footnote w:id="32">
    <w:p w14:paraId="10415435" w14:textId="77777777" w:rsidR="000B4652" w:rsidRDefault="00F26AED">
      <w:pPr>
        <w:pStyle w:val="FootnoteText"/>
        <w:rPr>
          <w:lang w:val="en-US"/>
        </w:rPr>
      </w:pPr>
      <w:r>
        <w:rPr>
          <w:rStyle w:val="FootnoteReference"/>
        </w:rPr>
        <w:footnoteRef/>
      </w:r>
      <w:r>
        <w:t>Byalt V.V., Egorov, A.A. New records of alien species of vascular plants in the Yamal Peninsula (Yamal-Nenets Autonomous District, Russia) // Botanicheskiy Zhurnal. 2019. Vol. 104, No 7. pp. 1154–1164. (In Russian)</w:t>
      </w:r>
    </w:p>
  </w:footnote>
  <w:footnote w:id="33">
    <w:p w14:paraId="10415436" w14:textId="77777777" w:rsidR="000B4652" w:rsidRDefault="00F26AED">
      <w:pPr>
        <w:pStyle w:val="FootnoteText"/>
      </w:pPr>
      <w:r>
        <w:rPr>
          <w:rStyle w:val="FootnoteReference"/>
        </w:rPr>
        <w:footnoteRef/>
      </w:r>
      <w:r>
        <w:t xml:space="preserve"> Pismarkina E.V. Records of alien species of vascular plants in the Nadym Town (Yamalo-Nenets Autonomous Okrug, Russia) // Trudy Mordovskogo gosudarstvennogo prirodnogo zapovednika imeni P. G. Smidovicha. 2019. Vol. pp. 233-238. (In Russian)</w:t>
      </w:r>
    </w:p>
  </w:footnote>
  <w:footnote w:id="34">
    <w:p w14:paraId="10415437" w14:textId="77777777" w:rsidR="000B4652" w:rsidRDefault="00F26AED">
      <w:pPr>
        <w:pStyle w:val="FootnoteText"/>
      </w:pPr>
      <w:r>
        <w:rPr>
          <w:rStyle w:val="FootnoteReference"/>
        </w:rPr>
        <w:footnoteRef/>
      </w:r>
      <w:r>
        <w:t xml:space="preserve"> Pismarkina E.V.</w:t>
      </w:r>
      <w:r>
        <w:rPr>
          <w:lang w:val="en-US"/>
        </w:rPr>
        <w:t xml:space="preserve">, Bystrushkin A.G. New findings of alien species of vascular plants in the Yamalo-Nenets Autonomous Region (Russia) // Fitoraznoobrazie Vostochnoi Evropy. 2019. Vol. 8, No 1. pp. 107-113. </w:t>
      </w:r>
      <w:r>
        <w:t>(In Russian)</w:t>
      </w:r>
    </w:p>
  </w:footnote>
  <w:footnote w:id="35">
    <w:p w14:paraId="10415438" w14:textId="77777777" w:rsidR="000B4652" w:rsidRDefault="00F26AED">
      <w:pPr>
        <w:pStyle w:val="FootnoteText"/>
        <w:snapToGrid w:val="0"/>
      </w:pPr>
      <w:r>
        <w:rPr>
          <w:rStyle w:val="FootnoteReference"/>
        </w:rPr>
        <w:footnoteRef/>
      </w:r>
      <w:r>
        <w:t xml:space="preserve"> Biodiversity monitoring on South-Tambey Licence Area. FRECOM, 2018</w:t>
      </w:r>
    </w:p>
  </w:footnote>
  <w:footnote w:id="36">
    <w:p w14:paraId="10415439" w14:textId="77777777" w:rsidR="000B4652" w:rsidRDefault="00F26AED">
      <w:pPr>
        <w:pStyle w:val="FootnoteText"/>
        <w:snapToGrid w:val="0"/>
      </w:pPr>
      <w:r>
        <w:rPr>
          <w:rStyle w:val="FootnoteReference"/>
        </w:rPr>
        <w:footnoteRef/>
      </w:r>
      <w:r>
        <w:t xml:space="preserve"> Local environmental monitoring on Salmanovskiy (Utrenniy) LA. IEPI. 2020-2021</w:t>
      </w:r>
    </w:p>
  </w:footnote>
  <w:footnote w:id="37">
    <w:p w14:paraId="1041543A" w14:textId="77777777" w:rsidR="000B4652" w:rsidRDefault="00F26AED">
      <w:pPr>
        <w:pStyle w:val="FootnoteText"/>
      </w:pPr>
      <w:r>
        <w:rPr>
          <w:rStyle w:val="FootnoteReference"/>
        </w:rPr>
        <w:footnoteRef/>
      </w:r>
      <w:r>
        <w:t xml:space="preserve"> Richardson D.M., Pyšek P., Rejmanek M., Barbour M.G., Panetta F.D., West C.J. Naturalization and invasion ofalien plants: Concepts and definitions. Diversity and Distributions. 2000. T. 6. pp 93–107. https://doi.org/10.1046/j.1472-4642.2000.00083.x.</w:t>
      </w:r>
    </w:p>
  </w:footnote>
  <w:footnote w:id="38">
    <w:p w14:paraId="1041543B" w14:textId="77777777" w:rsidR="000B4652" w:rsidRDefault="00F26AED">
      <w:pPr>
        <w:pStyle w:val="FootnoteText"/>
        <w:snapToGrid w:val="0"/>
      </w:pPr>
      <w:r>
        <w:rPr>
          <w:rStyle w:val="FootnoteReference"/>
        </w:rPr>
        <w:footnoteRef/>
      </w:r>
      <w:r>
        <w:t xml:space="preserve"> Elith, J. and J.R. Leathwick, (2009). Species Distribution Models: Ecological Explanation and Prediction Across Space and Time. Annual Review of Ecology, Evolution, and Systematics 40: 677-697. http://dx.doi.org/ 10.1146/annurev.ecolsys.110308.120159</w:t>
      </w:r>
    </w:p>
  </w:footnote>
  <w:footnote w:id="39">
    <w:p w14:paraId="1041543C" w14:textId="77777777" w:rsidR="000B4652" w:rsidRDefault="00F26AED">
      <w:pPr>
        <w:pStyle w:val="FootnoteText"/>
        <w:snapToGrid w:val="0"/>
      </w:pPr>
      <w:r>
        <w:rPr>
          <w:rStyle w:val="FootnoteReference"/>
        </w:rPr>
        <w:footnoteRef/>
      </w:r>
      <w:r>
        <w:t xml:space="preserve"> Karger, D.N., Conrad, O., Böhner, J., Kawohl, T., Kreft, H., Soria-Auza, R.W., Zimmermann, N.E., Linder, P., Kessler, M. (2017): Climatologies at high resolution for the Earth land surface areas. Scientific Data. 4 170122. https://doi.org/10.1038/sdata.2017.122</w:t>
      </w:r>
    </w:p>
  </w:footnote>
  <w:footnote w:id="40">
    <w:p w14:paraId="1041543D" w14:textId="77777777" w:rsidR="000B4652" w:rsidRDefault="00F26AED">
      <w:pPr>
        <w:pStyle w:val="FootnoteText"/>
        <w:snapToGrid w:val="0"/>
      </w:pPr>
      <w:r>
        <w:rPr>
          <w:rStyle w:val="FootnoteReference"/>
        </w:rPr>
        <w:footnoteRef/>
      </w:r>
      <w:r>
        <w:t xml:space="preserve"> Hijmans, R (2022). raster: Geographic Data Analysis and Modeling. R package version 3.5-15. https://CRAN.R-project.org/package=raster</w:t>
      </w:r>
    </w:p>
  </w:footnote>
  <w:footnote w:id="41">
    <w:p w14:paraId="1041543E" w14:textId="77777777" w:rsidR="000B4652" w:rsidRDefault="00F26AED">
      <w:pPr>
        <w:pStyle w:val="FootnoteText"/>
        <w:snapToGrid w:val="0"/>
      </w:pPr>
      <w:r>
        <w:rPr>
          <w:rStyle w:val="FootnoteReference"/>
        </w:rPr>
        <w:footnoteRef/>
      </w:r>
      <w:r>
        <w:t xml:space="preserve"> Dormann, C. F. et al. (2012). Collinearity: A review of methods to Deal with it and a simulation study evaluating their performance. Ecography 35: 001-020</w:t>
      </w:r>
    </w:p>
  </w:footnote>
  <w:footnote w:id="42">
    <w:p w14:paraId="1041543F" w14:textId="77777777" w:rsidR="000B4652" w:rsidRDefault="00F26AED">
      <w:pPr>
        <w:pStyle w:val="FootnoteText"/>
        <w:snapToGrid w:val="0"/>
      </w:pPr>
      <w:r>
        <w:rPr>
          <w:rStyle w:val="FootnoteReference"/>
        </w:rPr>
        <w:footnoteRef/>
      </w:r>
      <w:r>
        <w:t xml:space="preserve"> Marquardt, D. W. (1970). Generalized inverses, ridge regression, biased linear estimation, and nonlinear estimation. Techno- metrics 12. 591–612.</w:t>
      </w:r>
    </w:p>
  </w:footnote>
  <w:footnote w:id="43">
    <w:p w14:paraId="10415440" w14:textId="77777777" w:rsidR="000B4652" w:rsidRDefault="00F26AED">
      <w:pPr>
        <w:pStyle w:val="FootnoteText"/>
        <w:snapToGrid w:val="0"/>
      </w:pPr>
      <w:r>
        <w:rPr>
          <w:rStyle w:val="FootnoteReference"/>
        </w:rPr>
        <w:footnoteRef/>
      </w:r>
      <w:r>
        <w:t xml:space="preserve"> Naimi, B., Hamm, N.A.S., Groen, T.A., Skidmore, A.K., and Toxopeus, A.G. (2014). Where is positional uncertainty a problem for species distribution modelling?, Ecography 37 (2): 191-203.</w:t>
      </w:r>
    </w:p>
  </w:footnote>
  <w:footnote w:id="44">
    <w:p w14:paraId="10415441" w14:textId="77777777" w:rsidR="000B4652" w:rsidRDefault="00F26AED">
      <w:pPr>
        <w:pStyle w:val="FootnoteText"/>
        <w:snapToGrid w:val="0"/>
      </w:pPr>
      <w:r>
        <w:rPr>
          <w:rStyle w:val="FootnoteReference"/>
        </w:rPr>
        <w:footnoteRef/>
      </w:r>
      <w:r>
        <w:t xml:space="preserve"> CHELSA V1.2: Technical specification. https://chelsa-climate.org/wp-admin/download-page/CHELSA_tech_specification.pdf</w:t>
      </w:r>
    </w:p>
  </w:footnote>
  <w:footnote w:id="45">
    <w:p w14:paraId="10415442" w14:textId="77777777" w:rsidR="000B4652" w:rsidRDefault="00F26AED">
      <w:pPr>
        <w:pStyle w:val="FootnoteText"/>
        <w:snapToGrid w:val="0"/>
      </w:pPr>
      <w:r>
        <w:rPr>
          <w:rStyle w:val="FootnoteReference"/>
        </w:rPr>
        <w:footnoteRef/>
      </w:r>
      <w:r>
        <w:t xml:space="preserve"> Phillips, S. J., &amp; Dudík, M. (2008). Modeling of species distributions with Maxent: new extensions and a comprehensive evaluation. Ecography, 31: 161-175.</w:t>
      </w:r>
    </w:p>
  </w:footnote>
  <w:footnote w:id="46">
    <w:p w14:paraId="10415443" w14:textId="77777777" w:rsidR="000B4652" w:rsidRDefault="00F26AED">
      <w:pPr>
        <w:pStyle w:val="FootnoteText"/>
        <w:snapToGrid w:val="0"/>
      </w:pPr>
      <w:r>
        <w:rPr>
          <w:rStyle w:val="FootnoteReference"/>
        </w:rPr>
        <w:footnoteRef/>
      </w:r>
      <w:r>
        <w:t xml:space="preserve"> Phillips, S. J., Anderson, R. P., Dudík, M., Schapire, R. E., &amp; Blair, M. E. (2017). Opening the black box: an open-source release of Maxent. Ecography, 40: 887–893.</w:t>
      </w:r>
    </w:p>
  </w:footnote>
  <w:footnote w:id="47">
    <w:p w14:paraId="10415444" w14:textId="77777777" w:rsidR="000B4652" w:rsidRDefault="00F26AED">
      <w:pPr>
        <w:pStyle w:val="FootnoteText"/>
        <w:snapToGrid w:val="0"/>
      </w:pPr>
      <w:r>
        <w:rPr>
          <w:rStyle w:val="FootnoteReference"/>
        </w:rPr>
        <w:footnoteRef/>
      </w:r>
      <w:r>
        <w:t xml:space="preserve"> Shcheglovitova, M. &amp; Anderson, R.P. (2013). Estimating optimal complexity for ecological niche models: A jackknife approach for species with small sample sizes. Ecological Modelling 269: 9-17.</w:t>
      </w:r>
    </w:p>
  </w:footnote>
  <w:footnote w:id="48">
    <w:p w14:paraId="10415445" w14:textId="77777777" w:rsidR="000B4652" w:rsidRDefault="00F26AED">
      <w:pPr>
        <w:pStyle w:val="FootnoteText"/>
        <w:snapToGrid w:val="0"/>
      </w:pPr>
      <w:r>
        <w:rPr>
          <w:rStyle w:val="FootnoteReference"/>
        </w:rPr>
        <w:footnoteRef/>
      </w:r>
      <w:r>
        <w:t xml:space="preserve"> Radosavljevic, A. &amp; Anderson, R.P. (2014). Making better Maxent models of species distributions: complexity, overfitting and evaluation. Journal of Biogeography 41, 629-643.</w:t>
      </w:r>
    </w:p>
  </w:footnote>
  <w:footnote w:id="49">
    <w:p w14:paraId="10415446" w14:textId="77777777" w:rsidR="000B4652" w:rsidRDefault="00F26AED">
      <w:pPr>
        <w:pStyle w:val="FootnoteText"/>
        <w:snapToGrid w:val="0"/>
      </w:pPr>
      <w:r>
        <w:rPr>
          <w:rStyle w:val="FootnoteReference"/>
        </w:rPr>
        <w:footnoteRef/>
      </w:r>
      <w:r>
        <w:t xml:space="preserve"> Kass, J. M., Muscarella, R., Galante, P. J., Bohl, C. L., Pinilla-Buitrago, G. E., Boria, R. A., Soley-Guardia, M., and   R. P. Anderson (2021). ENMeval 2.0: Redesigned for customizable and reproducible modeling of species’ niches and   distributions. Methods in Ecology and Evolution. https://doi.org/10.1111/2041-210X.13628</w:t>
      </w:r>
    </w:p>
  </w:footnote>
  <w:footnote w:id="50">
    <w:p w14:paraId="10415447" w14:textId="77777777" w:rsidR="000B4652" w:rsidRDefault="00F26AED">
      <w:pPr>
        <w:pStyle w:val="FootnoteText"/>
        <w:snapToGrid w:val="0"/>
      </w:pPr>
      <w:r>
        <w:rPr>
          <w:rStyle w:val="FootnoteReference"/>
        </w:rPr>
        <w:footnoteRef/>
      </w:r>
      <w:r>
        <w:t xml:space="preserve"> Merow, C., Smith, M., &amp; Silander, J.A. (2013). A practical guide to Maxent: what it does, and why inputs and settings matter. Ecography, 36, 1-12.</w:t>
      </w:r>
    </w:p>
  </w:footnote>
  <w:footnote w:id="51">
    <w:p w14:paraId="10415448" w14:textId="77777777" w:rsidR="000B4652" w:rsidRDefault="00F26AED">
      <w:pPr>
        <w:pStyle w:val="FootnoteText"/>
        <w:snapToGrid w:val="0"/>
      </w:pPr>
      <w:r>
        <w:rPr>
          <w:rStyle w:val="FootnoteReference"/>
        </w:rPr>
        <w:footnoteRef/>
      </w:r>
      <w:r>
        <w:t xml:space="preserve"> Warren, D. L. &amp; Seifert, S. N. (2011). Ecological niche modeling in Maxent: the importance of model complexity and the performance of model selection criteria. Ecological Applications, 21: 335–342.</w:t>
      </w:r>
    </w:p>
  </w:footnote>
  <w:footnote w:id="52">
    <w:p w14:paraId="10415449" w14:textId="77777777" w:rsidR="000B4652" w:rsidRDefault="00F26AED">
      <w:pPr>
        <w:pStyle w:val="FootnoteText"/>
        <w:snapToGrid w:val="0"/>
      </w:pPr>
      <w:r>
        <w:rPr>
          <w:rStyle w:val="FootnoteReference"/>
        </w:rPr>
        <w:footnoteRef/>
      </w:r>
      <w:r>
        <w:t xml:space="preserve"> Liu, C., White, M., &amp; Newell, G. (2013). Selecting thresholds for the prediction of species occurrence with presence‐only data. Journal of biogeography, 40(4), 778-789.</w:t>
      </w:r>
    </w:p>
  </w:footnote>
  <w:footnote w:id="53">
    <w:p w14:paraId="1041544A" w14:textId="77777777" w:rsidR="000B4652" w:rsidRDefault="00F26AED">
      <w:pPr>
        <w:pStyle w:val="FootnoteText"/>
        <w:rPr>
          <w:lang w:val="en-US"/>
        </w:rPr>
      </w:pPr>
      <w:r>
        <w:rPr>
          <w:rStyle w:val="FootnoteReference"/>
        </w:rPr>
        <w:footnoteRef/>
      </w:r>
      <w:r>
        <w:rPr>
          <w:lang w:val="en-US"/>
        </w:rPr>
        <w:t xml:space="preserve"> Diansky N.A. Ocean circulation modeling and study of its response to short-period and long-period atmospheric impacts. Moscow: Fizmatlit, 2013.272 p. [In Russian]</w:t>
      </w:r>
    </w:p>
  </w:footnote>
  <w:footnote w:id="54">
    <w:p w14:paraId="1041544B" w14:textId="77777777" w:rsidR="000B4652" w:rsidRDefault="00F26AED">
      <w:pPr>
        <w:pStyle w:val="FootnoteText"/>
        <w:rPr>
          <w:lang w:val="en-US"/>
        </w:rPr>
      </w:pPr>
      <w:r>
        <w:rPr>
          <w:rStyle w:val="FootnoteReference"/>
        </w:rPr>
        <w:footnoteRef/>
      </w:r>
      <w:r>
        <w:rPr>
          <w:lang w:val="en-US"/>
        </w:rPr>
        <w:t xml:space="preserve"> Volodin E. M., Mortikov E. V., Kostrykin S. V., Galin V. Ya., Lykossov V. N., Gritsun A. S., Diansky N. A., Gusev A. V., Iakovlev N. G. Simulation of the present-day climate with the climate model INMCM5. Climate. Dynamics, 2017. DOI: 10.1007/s00382-017-3539-7</w:t>
      </w:r>
    </w:p>
  </w:footnote>
  <w:footnote w:id="55">
    <w:p w14:paraId="1041544C" w14:textId="77777777" w:rsidR="000B4652" w:rsidRDefault="00F26AED">
      <w:pPr>
        <w:pStyle w:val="FootnoteText"/>
        <w:rPr>
          <w:lang w:val="en-US"/>
        </w:rPr>
      </w:pPr>
      <w:r>
        <w:rPr>
          <w:rStyle w:val="FootnoteReference"/>
        </w:rPr>
        <w:footnoteRef/>
      </w:r>
      <w:r>
        <w:rPr>
          <w:lang w:val="en-US"/>
        </w:rPr>
        <w:t xml:space="preserve"> Danabasoglu G., Yeager S. G., Kim W. M. et al. North Atlantic simulations in Coordinated Ocean-ice Reference Experiments phase II (CORE-II). Pt. II: Inter-annual to decadal variability. Ocean Modelling, 2016, vol. 97, </w:t>
      </w:r>
      <w:r>
        <w:t>рр</w:t>
      </w:r>
      <w:r>
        <w:rPr>
          <w:lang w:val="en-US"/>
        </w:rPr>
        <w:t>. 65—90. DOI: 10.1016/j.ocemod.2013.10.005</w:t>
      </w:r>
    </w:p>
  </w:footnote>
  <w:footnote w:id="56">
    <w:p w14:paraId="1041544D" w14:textId="77777777" w:rsidR="000B4652" w:rsidRDefault="00F26AED">
      <w:pPr>
        <w:pStyle w:val="FootnoteText"/>
        <w:rPr>
          <w:sz w:val="16"/>
          <w:szCs w:val="16"/>
          <w:lang w:val="en-US"/>
        </w:rPr>
      </w:pPr>
      <w:r>
        <w:rPr>
          <w:rStyle w:val="FootnoteReference"/>
          <w:sz w:val="16"/>
          <w:szCs w:val="16"/>
        </w:rPr>
        <w:footnoteRef/>
      </w:r>
      <w:r>
        <w:rPr>
          <w:sz w:val="16"/>
          <w:szCs w:val="16"/>
          <w:lang w:val="en-US"/>
        </w:rPr>
        <w:t xml:space="preserve"> </w:t>
      </w:r>
      <w:r>
        <w:rPr>
          <w:lang w:val="en-US"/>
        </w:rPr>
        <w:t>Diansky N.A., Fomin V.V., Kabatchenko I.M., Gruzinov V.M. Reproduction of the circulation of the Kara and Pechora seas using the system of operational diagnosis and forecast of marine dynamics. Arktika: ekologiya i ekonomika. [Arctic: Ecology and Economy]. 2014. No. 1 (13). S. 57-73 [In Russian]</w:t>
      </w:r>
    </w:p>
  </w:footnote>
  <w:footnote w:id="57">
    <w:p w14:paraId="1041544E" w14:textId="77777777" w:rsidR="000B4652" w:rsidRDefault="00F26AED">
      <w:pPr>
        <w:pStyle w:val="FootnoteText"/>
        <w:rPr>
          <w:lang w:val="en-US"/>
        </w:rPr>
      </w:pPr>
      <w:r>
        <w:rPr>
          <w:rStyle w:val="FootnoteReference"/>
          <w:sz w:val="16"/>
          <w:szCs w:val="16"/>
        </w:rPr>
        <w:footnoteRef/>
      </w:r>
      <w:r>
        <w:rPr>
          <w:sz w:val="16"/>
          <w:szCs w:val="16"/>
          <w:lang w:val="en-US"/>
        </w:rPr>
        <w:t xml:space="preserve"> </w:t>
      </w:r>
      <w:r>
        <w:rPr>
          <w:lang w:val="en-US"/>
        </w:rPr>
        <w:t>Diansky N.A., Kabatchenko I.M., Fomin V.V., Arkhipov V.V., Tsvetsinsky A.S. Modeling of hydrometeorological characteristics in the Kara and Pechora seas and calculation of sediments off the western coast of the Yamal Peninsula. Lead Gas Science. 2015a. No. 2 (22). S.98-105. [In Russian]</w:t>
      </w:r>
    </w:p>
  </w:footnote>
  <w:footnote w:id="58">
    <w:p w14:paraId="1041544F" w14:textId="77777777" w:rsidR="000B4652" w:rsidRDefault="00F26AED">
      <w:pPr>
        <w:pStyle w:val="FootnoteText"/>
        <w:rPr>
          <w:sz w:val="16"/>
          <w:szCs w:val="16"/>
          <w:lang w:val="en-US"/>
        </w:rPr>
      </w:pPr>
      <w:r>
        <w:rPr>
          <w:rStyle w:val="FootnoteReference"/>
          <w:sz w:val="16"/>
          <w:szCs w:val="16"/>
        </w:rPr>
        <w:footnoteRef/>
      </w:r>
      <w:r>
        <w:rPr>
          <w:sz w:val="16"/>
          <w:szCs w:val="16"/>
          <w:lang w:val="en-US"/>
        </w:rPr>
        <w:t xml:space="preserve"> </w:t>
      </w:r>
      <w:r>
        <w:rPr>
          <w:lang w:val="en-US"/>
        </w:rPr>
        <w:t>Diansky N.A., Fomin V.V., Gruzinov V.M., Kabatchenko I.M., Litvinenko G.I. Estimation of the influence of the approach channel to the port of Sabetta on the change in the hydrological conditions of the Ob Estuary using numerical simulation. Arktika: ekologiya i ekonomika. [Arctic: Ecology and Economy]. 2015b., No. 3 (19). S. 18-29 [In Russian]</w:t>
      </w:r>
    </w:p>
  </w:footnote>
  <w:footnote w:id="59">
    <w:p w14:paraId="10415450" w14:textId="77777777" w:rsidR="000B4652" w:rsidRDefault="00F26AED">
      <w:pPr>
        <w:pStyle w:val="FootnoteText"/>
        <w:rPr>
          <w:sz w:val="16"/>
          <w:szCs w:val="16"/>
          <w:lang w:val="en-US"/>
        </w:rPr>
      </w:pPr>
      <w:r>
        <w:rPr>
          <w:rStyle w:val="FootnoteReference"/>
          <w:sz w:val="16"/>
          <w:szCs w:val="16"/>
        </w:rPr>
        <w:footnoteRef/>
      </w:r>
      <w:r>
        <w:rPr>
          <w:sz w:val="16"/>
          <w:szCs w:val="16"/>
          <w:lang w:val="en-US"/>
        </w:rPr>
        <w:t xml:space="preserve"> </w:t>
      </w:r>
      <w:r>
        <w:rPr>
          <w:lang w:val="en-US"/>
        </w:rPr>
        <w:t>Diansky N. A., Panasenkova I. I., Fomin V. V. et al. A system of operational and retrospective calculations of hydrometeorological parameters and sea ice for the western seas of the Russian Arctic // Mor. information control systems. 2020. Vol. 17, No. 1. - P. 44-51. - URL: http: // oceanplatform. ru / journal / [In Russian]</w:t>
      </w:r>
    </w:p>
  </w:footnote>
  <w:footnote w:id="60">
    <w:p w14:paraId="10415451" w14:textId="77777777" w:rsidR="000B4652" w:rsidRDefault="00F26AED">
      <w:pPr>
        <w:pStyle w:val="FootnoteText"/>
        <w:rPr>
          <w:lang w:val="en-US"/>
        </w:rPr>
      </w:pPr>
      <w:r>
        <w:rPr>
          <w:rStyle w:val="FootnoteReference"/>
          <w:sz w:val="16"/>
          <w:szCs w:val="16"/>
        </w:rPr>
        <w:footnoteRef/>
      </w:r>
      <w:r>
        <w:rPr>
          <w:sz w:val="16"/>
          <w:szCs w:val="16"/>
          <w:lang w:val="en-US"/>
        </w:rPr>
        <w:t xml:space="preserve"> </w:t>
      </w:r>
      <w:r>
        <w:rPr>
          <w:lang w:val="en-US"/>
        </w:rPr>
        <w:t>Fomin, V. V., Panasenkova, I. I., Gusev A. V., Chaplygin, A. V., Diansky, N. A. Operational forecasting system for Arctic Ocean using the Russian marine circulation model INMOM-Arctic. Arktika: ekologiya i ekonomika. [Arctic: Ecology and Economy], 2021, vol. 11, no. 2, рр. 205—218. DOI: 10.25283/2223-4594-2021-2-205-218. [In Russian].</w:t>
      </w:r>
    </w:p>
  </w:footnote>
  <w:footnote w:id="61">
    <w:p w14:paraId="10415452" w14:textId="77777777" w:rsidR="000B4652" w:rsidRDefault="00F26AED">
      <w:pPr>
        <w:pStyle w:val="FootnoteText"/>
      </w:pPr>
      <w:r>
        <w:rPr>
          <w:rStyle w:val="FootnoteReference"/>
        </w:rPr>
        <w:footnoteRef/>
      </w:r>
      <w:r>
        <w:t xml:space="preserve"> Final report on the results of realization of the "Integrated program of monitoring of ecological state of hydrobiocoenoses in the area of port Sabetta for an early detection and prevention of introduction of hazardous invasive species on 2021-2023" in 2021.  Moscow, 2021.</w:t>
      </w:r>
    </w:p>
  </w:footnote>
  <w:footnote w:id="62">
    <w:p w14:paraId="10415453" w14:textId="77777777" w:rsidR="000B4652" w:rsidRDefault="00F26AED">
      <w:pPr>
        <w:pStyle w:val="FootnoteText"/>
      </w:pPr>
      <w:r>
        <w:rPr>
          <w:rStyle w:val="FootnoteReference"/>
        </w:rPr>
        <w:footnoteRef/>
      </w:r>
      <w:r>
        <w:t xml:space="preserve"> Maximov, A. A. (2011). Large Scale Invasion of Marenzelleria spp . ( Polychaeta ; Spionidae ) in the Eastern Gulf of Finland , Baltic Sea, 2(1), 11–19. </w:t>
      </w:r>
      <w:hyperlink r:id="rId7">
        <w:r>
          <w:rPr>
            <w:rStyle w:val="Hyperlink"/>
          </w:rPr>
          <w:t>https://doi.org/10.1134/S2075111711010036</w:t>
        </w:r>
      </w:hyperlink>
    </w:p>
  </w:footnote>
  <w:footnote w:id="63">
    <w:p w14:paraId="10415454" w14:textId="77777777" w:rsidR="000B4652" w:rsidRDefault="00F26AED">
      <w:pPr>
        <w:pStyle w:val="FootnoteText"/>
        <w:snapToGrid w:val="0"/>
      </w:pPr>
      <w:r>
        <w:rPr>
          <w:rStyle w:val="FootnoteReference"/>
        </w:rPr>
        <w:footnoteRef/>
      </w:r>
      <w:r>
        <w:t xml:space="preserve"> Final report оn the results of the implementation integrated program of monitoring of hydeobiocenoses ecological state  in the area of Sabetta sea port for early detection and prevention of dangerous alien invasive species in 2021-2023. Moscow. 2021.</w:t>
      </w:r>
    </w:p>
  </w:footnote>
  <w:footnote w:id="64">
    <w:p w14:paraId="10415455" w14:textId="77777777" w:rsidR="000B4652" w:rsidRDefault="00F26AED">
      <w:pPr>
        <w:pStyle w:val="FootnoteText"/>
      </w:pPr>
      <w:r>
        <w:rPr>
          <w:rStyle w:val="FootnoteReference"/>
        </w:rPr>
        <w:footnoteRef/>
      </w:r>
      <w:r>
        <w:t xml:space="preserve"> Olenina, I., Wasmund, N., Hajdu, S., Jurgensone, I., Gromisz, S., Kownacka, J., … Olenin, S. (2010). Assessing impacts of invasive phytoplankton: The Baltic Sea case. Marine Pollution Bulletin, 60(10), 1691–1700.</w:t>
      </w:r>
    </w:p>
  </w:footnote>
  <w:footnote w:id="65">
    <w:p w14:paraId="10415456" w14:textId="77777777" w:rsidR="000B4652" w:rsidRDefault="00F26AED">
      <w:pPr>
        <w:pStyle w:val="FootnoteText"/>
      </w:pPr>
      <w:r>
        <w:rPr>
          <w:rStyle w:val="FootnoteReference"/>
        </w:rPr>
        <w:footnoteRef/>
      </w:r>
      <w:r>
        <w:t xml:space="preserve"> Tyler, M. A., &amp; Seliger, H. (1981). Selection for a red tide organism: Physiological responses to the physical environment 1, 2. Limnology and Oceanography, 26(2), 310–324.</w:t>
      </w:r>
    </w:p>
  </w:footnote>
  <w:footnote w:id="66">
    <w:p w14:paraId="10415457" w14:textId="77777777" w:rsidR="000B4652" w:rsidRDefault="00F26AED">
      <w:pPr>
        <w:pStyle w:val="FootnoteText"/>
      </w:pPr>
      <w:r>
        <w:rPr>
          <w:rStyle w:val="FootnoteReference"/>
        </w:rPr>
        <w:footnoteRef/>
      </w:r>
      <w:r>
        <w:t xml:space="preserve"> Hajdu, S., Pertola, S., &amp; Kuosa, H. (2005). Prorocentrum minimum (Dinophyceae) in the Baltic Sea: morphology, occurrence—a review. Harmful algae, 4(3), 471–480.</w:t>
      </w:r>
    </w:p>
  </w:footnote>
  <w:footnote w:id="67">
    <w:p w14:paraId="10415458" w14:textId="77777777" w:rsidR="000B4652" w:rsidRDefault="00F26AED">
      <w:pPr>
        <w:pStyle w:val="FootnoteText"/>
      </w:pPr>
      <w:r>
        <w:rPr>
          <w:rStyle w:val="FootnoteReference"/>
        </w:rPr>
        <w:footnoteRef/>
      </w:r>
      <w:r>
        <w:t xml:space="preserve"> Ilyash, L. V., Belevich, T. A., Zhitina, L. S., Radchenko, I. G., &amp; Ratkova, T. N. (2018). Phytoplankton of the White sea. Dalam Biogeochemistry of the atmosphere, ice and water of the White Sea (hlm. 187–222). Springer.</w:t>
      </w:r>
    </w:p>
  </w:footnote>
  <w:footnote w:id="68">
    <w:p w14:paraId="10415459" w14:textId="77777777" w:rsidR="000B4652" w:rsidRDefault="00F26AED">
      <w:pPr>
        <w:pStyle w:val="FootnoteText"/>
      </w:pPr>
      <w:r>
        <w:rPr>
          <w:rStyle w:val="FootnoteReference"/>
        </w:rPr>
        <w:footnoteRef/>
      </w:r>
      <w:r>
        <w:t xml:space="preserve"> Heil, C. A., Glibert, P. M., &amp; Fan, C. (2005). Prorocentrum minimum (Pavillard) Schiller: a review of a harmful algal bloom species of growing worldwide importance. Harmful Algae, 4(3), 449–470.</w:t>
      </w:r>
    </w:p>
  </w:footnote>
  <w:footnote w:id="69">
    <w:p w14:paraId="1041545A" w14:textId="77777777" w:rsidR="000B4652" w:rsidRDefault="00F26AED">
      <w:pPr>
        <w:pStyle w:val="FootnoteText"/>
      </w:pPr>
      <w:r>
        <w:rPr>
          <w:rStyle w:val="FootnoteReference"/>
        </w:rPr>
        <w:footnoteRef/>
      </w:r>
      <w:r>
        <w:t xml:space="preserve"> Purasjoki, K., &amp; Viljamaa, H. (1984). Acanthocyclops robustus (Copepoda, Cyclopoida) in plankton of the Helsinki sea area, and a morphological comparison between A. robustus and A. vernalis. Finnish Mar. Res, 250, 33–44.</w:t>
      </w:r>
    </w:p>
  </w:footnote>
  <w:footnote w:id="70">
    <w:p w14:paraId="1041545B" w14:textId="77777777" w:rsidR="000B4652" w:rsidRDefault="00F26AED">
      <w:pPr>
        <w:pStyle w:val="FootnoteText"/>
      </w:pPr>
      <w:r>
        <w:rPr>
          <w:rStyle w:val="FootnoteReference"/>
        </w:rPr>
        <w:footnoteRef/>
      </w:r>
      <w: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71">
    <w:p w14:paraId="1041545C" w14:textId="77777777" w:rsidR="000B4652" w:rsidRDefault="00F26AED">
      <w:pPr>
        <w:pStyle w:val="FootnoteText"/>
      </w:pPr>
      <w:r>
        <w:rPr>
          <w:rStyle w:val="FootnoteReference"/>
        </w:rPr>
        <w:footnoteRef/>
      </w:r>
      <w:r>
        <w:t xml:space="preserve"> Tackx, M. L., De Pauw, N., Van Mieghem, R., Azémar, F., Hannouti, A., Van Damme, S., … Meire, P. (2004). Zooplankton in the Schelde estuary, Belgium and The Netherlands. Spatial and temporal patterns. Journal of Plankton research, 26(2), 133–141.</w:t>
      </w:r>
    </w:p>
  </w:footnote>
  <w:footnote w:id="72">
    <w:p w14:paraId="1041545D" w14:textId="77777777" w:rsidR="000B4652" w:rsidRDefault="00F26AED">
      <w:pPr>
        <w:pStyle w:val="FootnoteText"/>
      </w:pPr>
      <w:r>
        <w:rPr>
          <w:rStyle w:val="FootnoteReference"/>
        </w:rPr>
        <w:footnoteRef/>
      </w:r>
      <w:r>
        <w:t xml:space="preserve"> Sautour, B., &amp; Castel, J. (1995). Comparative spring distribution of zooplankton in three macrotidal European estuaries. Hydrobiologia, 311(1), 139-151.</w:t>
      </w:r>
    </w:p>
  </w:footnote>
  <w:footnote w:id="73">
    <w:p w14:paraId="1041545E" w14:textId="77777777" w:rsidR="000B4652" w:rsidRDefault="00F26AED">
      <w:pPr>
        <w:pStyle w:val="FootnoteText"/>
      </w:pPr>
      <w:r>
        <w:rPr>
          <w:rStyle w:val="FootnoteReference"/>
        </w:rPr>
        <w:footnoteRef/>
      </w:r>
      <w:r>
        <w:t xml:space="preserve"> Prudkovsky A. (2003) Life cycle of Acartia bifilosa (Copepoda, Calanoida) in the White Sea (Chernorechenskaya Inlet, Kandalaksha Bay). Proc White Sea Biol Stn Mosc State Univ 9:164–168. (in Russian)</w:t>
      </w:r>
    </w:p>
  </w:footnote>
  <w:footnote w:id="74">
    <w:p w14:paraId="1041545F" w14:textId="77777777" w:rsidR="000B4652" w:rsidRDefault="00F26AED">
      <w:pPr>
        <w:pStyle w:val="FootnoteText"/>
      </w:pPr>
      <w:r>
        <w:rPr>
          <w:rStyle w:val="FootnoteReference"/>
        </w:rPr>
        <w:footnoteRef/>
      </w:r>
      <w:r>
        <w:t xml:space="preserve"> Martynova, D. M., Kazus, N. A., Bathmann, U. V., Graeve, M., &amp; Sukhotin, A. A. (2011). Seasonal abundance and feeding patterns of copepods Temora longicornis, Centropages hamatus and Acartia spp. in the White Sea (66 N). Polar Biology, 34(8), 1175–1195.</w:t>
      </w:r>
    </w:p>
  </w:footnote>
  <w:footnote w:id="75">
    <w:p w14:paraId="10415460" w14:textId="77777777" w:rsidR="000B4652" w:rsidRDefault="00F26AED">
      <w:pPr>
        <w:pStyle w:val="FootnoteText"/>
      </w:pPr>
      <w:r>
        <w:rPr>
          <w:rStyle w:val="FootnoteReference"/>
        </w:rPr>
        <w:footnoteRef/>
      </w:r>
      <w:r>
        <w:t xml:space="preserve"> Dorit, R. L., Walker, W. F., &amp; Barnes, R. D. (1991). Zoology. Saunders College Pub.</w:t>
      </w:r>
    </w:p>
  </w:footnote>
  <w:footnote w:id="76">
    <w:p w14:paraId="10415461" w14:textId="77777777" w:rsidR="000B4652" w:rsidRDefault="00F26AED">
      <w:pPr>
        <w:pStyle w:val="FootnoteText"/>
      </w:pPr>
      <w:r>
        <w:rPr>
          <w:rStyle w:val="FootnoteReference"/>
        </w:rPr>
        <w:footnoteRef/>
      </w:r>
      <w:r>
        <w:t xml:space="preserve"> Dineen Jr, J. F., &amp; Hines, A. H. (1992). Interactive effects of salinity and adult extract upon settlement of the estuarine barnacle Balanus improvisus (Darwin, 1854). Journal of experimental marine biology and ecology, 156(2), 239–252.</w:t>
      </w:r>
    </w:p>
  </w:footnote>
  <w:footnote w:id="77">
    <w:p w14:paraId="10415462" w14:textId="77777777" w:rsidR="000B4652" w:rsidRDefault="00F26AED">
      <w:pPr>
        <w:pStyle w:val="FootnoteText"/>
      </w:pPr>
      <w:r>
        <w:rPr>
          <w:rStyle w:val="FootnoteReference"/>
        </w:rPr>
        <w:footnoteRef/>
      </w:r>
      <w:r>
        <w:t xml:space="preserve"> Berezina, N. A. (2007). Expansion of the North American amphipod Gammarus tigrinus Sexton, 1939 to the Neva Estuary (easternmost Baltic Sea). Oceanologia, 49(1).</w:t>
      </w:r>
    </w:p>
  </w:footnote>
  <w:footnote w:id="78">
    <w:p w14:paraId="10415463" w14:textId="77777777" w:rsidR="000B4652" w:rsidRDefault="00F26AED">
      <w:pPr>
        <w:pStyle w:val="FootnoteText"/>
      </w:pPr>
      <w:r>
        <w:rPr>
          <w:rStyle w:val="FootnoteReference"/>
        </w:rPr>
        <w:footnoteRef/>
      </w:r>
      <w:r>
        <w:t xml:space="preserve"> Chambers, M. (1977). The population ecology of Gammarus tigrinus (Sexton) in the reed beds of the Tjeukemeer. Hydrobiologia, 53(2), 155–164.</w:t>
      </w:r>
    </w:p>
  </w:footnote>
  <w:footnote w:id="79">
    <w:p w14:paraId="10415464" w14:textId="77777777" w:rsidR="000B4652" w:rsidRDefault="00F26AED">
      <w:pPr>
        <w:pStyle w:val="FootnoteText"/>
      </w:pPr>
      <w:r>
        <w:rPr>
          <w:rStyle w:val="FootnoteReference"/>
        </w:rPr>
        <w:footnoteRef/>
      </w:r>
      <w:r>
        <w:t xml:space="preserve"> Dgebuadze, Y. Y., Petrosyan, V. G., &amp; Khlyap, L. A. (Ed.). (2018). The most dangerous invasive species of Russia (TOP-100) (in Russian) (hlm. 688). KMK Scientific Press.</w:t>
      </w:r>
    </w:p>
  </w:footnote>
  <w:footnote w:id="80">
    <w:p w14:paraId="10415465" w14:textId="77777777" w:rsidR="000B4652" w:rsidRDefault="00F26AED">
      <w:pPr>
        <w:pStyle w:val="FootnoteText"/>
      </w:pPr>
      <w:r>
        <w:rPr>
          <w:rStyle w:val="FootnoteReference"/>
        </w:rPr>
        <w:footnoteRef/>
      </w:r>
      <w:r>
        <w:t xml:space="preserve"> Stepanova, V. B. (2017). Fish feeding in the Gulf of Ob in the Kara Sea during the ice season. Vestnik rybokhozajstvennoj nauki (in Russian), 4(4), 94–100.</w:t>
      </w:r>
    </w:p>
  </w:footnote>
  <w:footnote w:id="81">
    <w:p w14:paraId="10415466" w14:textId="77777777" w:rsidR="000B4652" w:rsidRDefault="00F26AED">
      <w:pPr>
        <w:pStyle w:val="FootnoteText"/>
      </w:pPr>
      <w:r>
        <w:rPr>
          <w:rStyle w:val="FootnoteReference"/>
        </w:rPr>
        <w:footnoteRef/>
      </w:r>
      <w:r>
        <w:t xml:space="preserve"> Berger, V. J., &amp; Naumov, A. D. (2002). Biological invasions in the White Sea. Dalam Invasive aquatic species of Europe. Distribution, impacts and management (hlm. 235–239). Springer.</w:t>
      </w:r>
    </w:p>
  </w:footnote>
  <w:footnote w:id="82">
    <w:p w14:paraId="10415467" w14:textId="77777777" w:rsidR="000B4652" w:rsidRDefault="00F26AED">
      <w:pPr>
        <w:pStyle w:val="FootnoteText"/>
      </w:pPr>
      <w:r>
        <w:rPr>
          <w:rStyle w:val="FootnoteReference"/>
        </w:rPr>
        <w:footnoteRef/>
      </w:r>
      <w:r>
        <w:t xml:space="preserve"> Orlova, M. I. (2002). Dreissena (D.) polymorpha: evolutionary origin and biological peculiarities as prerequisites of invasion success. Dalam Invasive aquatic species of Europe. Distribution, impacts and management (hlm. 127–134). Springer.</w:t>
      </w:r>
    </w:p>
  </w:footnote>
  <w:footnote w:id="83">
    <w:p w14:paraId="10415468" w14:textId="77777777" w:rsidR="000B4652" w:rsidRDefault="00F26AED">
      <w:pPr>
        <w:pStyle w:val="FootnoteText"/>
      </w:pPr>
      <w:r>
        <w:rPr>
          <w:rStyle w:val="FootnoteReference"/>
        </w:rPr>
        <w:footnoteRef/>
      </w:r>
      <w:r>
        <w:t xml:space="preserve"> Karatayev, A. Y., Padilla, D. K., Minchin, D., Boltovskoy, D., &amp; Burlakova, L. E. (2007). Changes in global economies and trade: The potential spread of exotic freshwater bivalves. Biological Invasions, 9(2), 161–180. </w:t>
      </w:r>
      <w:hyperlink r:id="rId8">
        <w:r>
          <w:rPr>
            <w:rStyle w:val="Hyperlink"/>
          </w:rPr>
          <w:t>https://doi.org/10.1007/s10530-006-9013-9</w:t>
        </w:r>
      </w:hyperlink>
    </w:p>
  </w:footnote>
  <w:footnote w:id="84">
    <w:p w14:paraId="10415469" w14:textId="77777777" w:rsidR="000B4652" w:rsidRDefault="00F26AED">
      <w:pPr>
        <w:pStyle w:val="FootnoteText"/>
      </w:pPr>
      <w:r>
        <w:rPr>
          <w:rStyle w:val="FootnoteReference"/>
        </w:rPr>
        <w:footnoteRef/>
      </w:r>
      <w:r>
        <w:t xml:space="preserve"> Makhnovich, N. M. (2018). Characteristics of Dreissena polymorpha (Pallas, 1771) population in the estuary area of the Northern Dvina River. Problemy regionalnoj ecologii (in Russian), 2, 68–72. </w:t>
      </w:r>
      <w:hyperlink r:id="rId9">
        <w:r>
          <w:rPr>
            <w:rStyle w:val="Hyperlink"/>
          </w:rPr>
          <w:t>https://doi.org/10.24411/1728-323X-2018-12068</w:t>
        </w:r>
      </w:hyperlink>
    </w:p>
  </w:footnote>
  <w:footnote w:id="85">
    <w:p w14:paraId="1041546A" w14:textId="77777777" w:rsidR="000B4652" w:rsidRDefault="00F26AED">
      <w:pPr>
        <w:pStyle w:val="FootnoteText"/>
      </w:pPr>
      <w:r>
        <w:rPr>
          <w:rStyle w:val="FootnoteReference"/>
        </w:rPr>
        <w:footnoteRef/>
      </w:r>
      <w:r>
        <w:t xml:space="preserve"> Travina, O. V., Bespalaya, Y. V., Aksenova, O. V., Shevchenko, A. R., Sokolova, S. E., Kosheleva, A. E., &amp; Ovchinnikov, D. V. (2020). Distribution and population density of Dreissena polymorpha (Pallas, 1771) in the peripheral part of the range. Rossijsky zhurnal biologicheskikh invzij (in Russian), 13(1), 61–71.</w:t>
      </w:r>
    </w:p>
  </w:footnote>
  <w:footnote w:id="86">
    <w:p w14:paraId="1041546B" w14:textId="77777777" w:rsidR="000B4652" w:rsidRDefault="00F26AED">
      <w:pPr>
        <w:pStyle w:val="FootnoteText"/>
      </w:pPr>
      <w:r>
        <w:rPr>
          <w:rStyle w:val="FootnoteReference"/>
        </w:rPr>
        <w:footnoteRef/>
      </w:r>
      <w:r>
        <w:t xml:space="preserve"> Powers, S. P., Bishop, M. A., Grabowski, J. H., &amp; Peterson, C. H. (2006). Distribution of the invasive bivalve Mya arenaria L. on intertidal flats of southcentral Alaska. Journal of Sea Research, 55(3), 207–216. </w:t>
      </w:r>
      <w:hyperlink r:id="rId10">
        <w:r>
          <w:rPr>
            <w:rStyle w:val="Hyperlink"/>
          </w:rPr>
          <w:t>https://doi.org/10.1016/j.seares.2005.10.004</w:t>
        </w:r>
      </w:hyperlink>
    </w:p>
  </w:footnote>
  <w:footnote w:id="87">
    <w:p w14:paraId="1041546C" w14:textId="77777777" w:rsidR="000B4652" w:rsidRDefault="00F26AED">
      <w:pPr>
        <w:pStyle w:val="FootnoteText"/>
      </w:pPr>
      <w:r>
        <w:rPr>
          <w:rStyle w:val="FootnoteReference"/>
        </w:rPr>
        <w:footnoteRef/>
      </w:r>
      <w:r>
        <w:t xml:space="preserve"> Gerasimova, A. V., Maximovich, N. V., Filippova, N. A., Filippov, A. A., &amp; Malova, D. S. (2021). Bivalve Mya arenaria L. as a model object in demecology: dynamics of bed structure, mortality and growth in the Kandalaksha Bay of the White Sea. Hydrobiologia, 848(19), 4511–4533. </w:t>
      </w:r>
      <w:hyperlink r:id="rId11">
        <w:r>
          <w:rPr>
            <w:rStyle w:val="Hyperlink"/>
          </w:rPr>
          <w:t>https://doi.org/10.1007/s10750-021-04658-y</w:t>
        </w:r>
      </w:hyperlink>
    </w:p>
  </w:footnote>
  <w:footnote w:id="88">
    <w:p w14:paraId="1041546D" w14:textId="77777777" w:rsidR="000B4652" w:rsidRDefault="00F26AED">
      <w:pPr>
        <w:pStyle w:val="FootnoteText"/>
      </w:pPr>
      <w:r>
        <w:rPr>
          <w:rStyle w:val="FootnoteReference"/>
        </w:rPr>
        <w:footnoteRef/>
      </w:r>
      <w:r>
        <w:t xml:space="preserve"> Zolotarev, V. (1996). The Black Sea ecosystem changes related to the introduction of new mollusc species. Marine Ecology, 17(1-3), 227–236. </w:t>
      </w:r>
      <w:hyperlink r:id="rId12">
        <w:r>
          <w:rPr>
            <w:rStyle w:val="Hyperlink"/>
          </w:rPr>
          <w:t>https://doi.org/10.1111/j.1439-0485.1996.tb00504.x</w:t>
        </w:r>
      </w:hyperlink>
    </w:p>
  </w:footnote>
  <w:footnote w:id="89">
    <w:p w14:paraId="1041546E" w14:textId="77777777" w:rsidR="000B4652" w:rsidRDefault="00F26AED">
      <w:pPr>
        <w:pStyle w:val="FootnoteText"/>
      </w:pPr>
      <w:r>
        <w:rPr>
          <w:rStyle w:val="FootnoteReference"/>
        </w:rPr>
        <w:footnoteRef/>
      </w:r>
      <w:r>
        <w:t xml:space="preserve"> Kim Hansen, Gary M. King, and Erik Kristensen, “Impact of the soft-shell clam Mya arenaria on sulfate reduction in an intertidal sediment,” </w:t>
      </w:r>
      <w:r>
        <w:rPr>
          <w:i/>
          <w:iCs/>
        </w:rPr>
        <w:t>Aquatic Microbial Ecology</w:t>
      </w:r>
      <w:r>
        <w:t xml:space="preserve"> 10, no. 2 (1996): 181–94, </w:t>
      </w:r>
      <w:hyperlink r:id="rId13">
        <w:r>
          <w:rPr>
            <w:rStyle w:val="Hyperlink"/>
          </w:rPr>
          <w:t>https://doi.org/10.3354/ame010181</w:t>
        </w:r>
      </w:hyperlink>
      <w:r>
        <w:t>.</w:t>
      </w:r>
    </w:p>
  </w:footnote>
  <w:footnote w:id="90">
    <w:p w14:paraId="1041546F" w14:textId="77777777" w:rsidR="000B4652" w:rsidRDefault="00F26AED">
      <w:pPr>
        <w:pStyle w:val="FootnoteText"/>
      </w:pPr>
      <w:r>
        <w:rPr>
          <w:rStyle w:val="FootnoteReference"/>
        </w:rPr>
        <w:footnoteRef/>
      </w:r>
      <w:r>
        <w:t xml:space="preserve"> Galkin, S. V., Kucheruk, N. V., Minin, K. V., Raysky, A. K., &amp; Goroslavskaya, E. I. (2010). Macrobenthos of the Ob River Estuary Zone and Adjacent Areas of the Kara Sea. Okeanologija (in Russian), 50(5), 837–841.</w:t>
      </w:r>
    </w:p>
  </w:footnote>
  <w:footnote w:id="91">
    <w:p w14:paraId="10415470" w14:textId="77777777" w:rsidR="000B4652" w:rsidRDefault="00F26AED">
      <w:pPr>
        <w:pStyle w:val="FootnoteText"/>
      </w:pPr>
      <w:r>
        <w:rPr>
          <w:rStyle w:val="FootnoteReference"/>
        </w:rPr>
        <w:footnoteRef/>
      </w:r>
      <w:r>
        <w:t xml:space="preserve"> Stepanova, V. B. (2017). Fish feeding in the Gulf of Ob in the Kara Sea during the ice season. Vestnik rybokhozajstvennoj nauki (in Russian), 4(4), 94–100.</w:t>
      </w:r>
    </w:p>
  </w:footnote>
  <w:footnote w:id="92">
    <w:p w14:paraId="10415471" w14:textId="77777777" w:rsidR="000B4652" w:rsidRDefault="00F26AED">
      <w:pPr>
        <w:pStyle w:val="FootnoteText"/>
      </w:pPr>
      <w:r>
        <w:rPr>
          <w:rStyle w:val="FootnoteReference"/>
        </w:rPr>
        <w:footnoteRef/>
      </w:r>
      <w:r>
        <w:t xml:space="preserve"> Quintana, C. O., Kristensen, E., &amp; Valdemarsen, T. (2013). Impact of the invasive polychaete </w:t>
      </w:r>
      <w:r>
        <w:rPr>
          <w:i/>
          <w:iCs/>
        </w:rPr>
        <w:t xml:space="preserve">Marenzelleria viridis </w:t>
      </w:r>
      <w:r>
        <w:t xml:space="preserve">on the biogeochemistry of sandy marine sediments. Biogeochemistry, 115(1-3), 95–109. </w:t>
      </w:r>
      <w:hyperlink r:id="rId14">
        <w:r>
          <w:rPr>
            <w:rStyle w:val="Hyperlink"/>
          </w:rPr>
          <w:t>https://doi.org/10.1007/s10533-012-9820-2</w:t>
        </w:r>
      </w:hyperlink>
    </w:p>
  </w:footnote>
  <w:footnote w:id="93">
    <w:p w14:paraId="10415472" w14:textId="77777777" w:rsidR="000B4652" w:rsidRDefault="00F26AED">
      <w:pPr>
        <w:pStyle w:val="FootnoteText"/>
        <w:snapToGrid w:val="0"/>
      </w:pPr>
      <w:r>
        <w:rPr>
          <w:rStyle w:val="FootnoteReference"/>
        </w:rPr>
        <w:footnoteRef/>
      </w:r>
      <w:r>
        <w:t xml:space="preserve"> Interesova, E.A. (2016) </w:t>
      </w:r>
      <w:r>
        <w:rPr>
          <w:lang w:val="en-US"/>
        </w:rPr>
        <w:t>Non-native freshwater fish species</w:t>
      </w:r>
      <w:r>
        <w:t xml:space="preserve"> </w:t>
      </w:r>
      <w:r>
        <w:rPr>
          <w:lang w:val="en-US"/>
        </w:rPr>
        <w:t>in the Ob river basin</w:t>
      </w:r>
      <w:r>
        <w:t>. Russian Journal of biological invasions. 1. 83-100 [In Russian]</w:t>
      </w:r>
    </w:p>
  </w:footnote>
  <w:footnote w:id="94">
    <w:p w14:paraId="10415473" w14:textId="77777777" w:rsidR="000B4652" w:rsidRDefault="00F26AED">
      <w:pPr>
        <w:pStyle w:val="FootnoteText"/>
        <w:snapToGrid w:val="0"/>
      </w:pPr>
      <w:r>
        <w:rPr>
          <w:rStyle w:val="FootnoteReference"/>
        </w:rPr>
        <w:footnoteRef/>
      </w:r>
      <w:r>
        <w:t xml:space="preserve"> Biodiversity monitoring on South-Tambey Licence Area. FRECOM, 2018</w:t>
      </w:r>
    </w:p>
  </w:footnote>
  <w:footnote w:id="95">
    <w:p w14:paraId="10415474" w14:textId="77777777" w:rsidR="000B4652" w:rsidRDefault="00F26AED">
      <w:pPr>
        <w:pStyle w:val="FootnoteText"/>
        <w:snapToGrid w:val="0"/>
      </w:pPr>
      <w:r>
        <w:rPr>
          <w:rStyle w:val="FootnoteReference"/>
        </w:rPr>
        <w:footnoteRef/>
      </w:r>
      <w:r>
        <w:t xml:space="preserve"> Popov, P.A. (2017) Freshwater Fish Migration of Ob-Taz Mouth Region. Vestnik of North-Eastern Federal University. 4 (60) 23-33 [In Russian]</w:t>
      </w:r>
    </w:p>
  </w:footnote>
  <w:footnote w:id="96">
    <w:p w14:paraId="10415475" w14:textId="77777777" w:rsidR="000B4652" w:rsidRDefault="00F26AED">
      <w:pPr>
        <w:pStyle w:val="FootnoteText"/>
        <w:snapToGrid w:val="0"/>
      </w:pPr>
      <w:r>
        <w:rPr>
          <w:rStyle w:val="FootnoteReference"/>
        </w:rPr>
        <w:footnoteRef/>
      </w:r>
      <w:r>
        <w:t xml:space="preserve"> Bogdanov, V.D., Kizhevatov, Ya.A. (2015). Humpback salmon - a new type of aquatic biological resources in YNAO. Newsletter of the Astrakhan State Technical University (AGTU). 2015. 3. 7-14.</w:t>
      </w:r>
    </w:p>
  </w:footnote>
  <w:footnote w:id="97">
    <w:p w14:paraId="10415476" w14:textId="77777777" w:rsidR="000B4652" w:rsidRDefault="00F26AED">
      <w:pPr>
        <w:pStyle w:val="FootnoteText"/>
      </w:pPr>
      <w:r>
        <w:rPr>
          <w:rStyle w:val="FootnoteReference"/>
        </w:rPr>
        <w:footnoteRef/>
      </w:r>
      <w:r>
        <w:t xml:space="preserve"> Lassuy D.R., Lewis P.N. Invasive species: Humaninduced. In Arctic biodiversity assessment. Status and trends in Arctic biodiversity, ed. H. Meltofte, A.B. Josefson, and D. Payer. Akureyri: CAFF. 2013. pp. 558–565. http://arcticlcc.org/assets/resources/ABA2013Science.pdf.</w:t>
      </w:r>
    </w:p>
  </w:footnote>
  <w:footnote w:id="98">
    <w:p w14:paraId="10415477" w14:textId="77777777" w:rsidR="000B4652" w:rsidRDefault="00F26AED">
      <w:pPr>
        <w:pStyle w:val="FootnoteText"/>
        <w:rPr>
          <w:lang w:val="en-US"/>
        </w:rPr>
      </w:pPr>
      <w:r>
        <w:rPr>
          <w:rStyle w:val="FootnoteReference"/>
        </w:rPr>
        <w:footnoteRef/>
      </w:r>
      <w:r>
        <w:t xml:space="preserve"> Morozova O.V., Tishkov A.A. Alien plant species in the Russian Arctic: spatial patterns, corridors and local invasions // Rossiiskii zhurnal biologicheskikh invazii. 2021. No 3. pp. 50-62. (In Russian.)</w:t>
      </w:r>
    </w:p>
  </w:footnote>
  <w:footnote w:id="99">
    <w:p w14:paraId="10415478" w14:textId="77777777" w:rsidR="000B4652" w:rsidRDefault="00F26AED">
      <w:pPr>
        <w:pStyle w:val="FootnoteText"/>
        <w:rPr>
          <w:lang w:val="en-US"/>
        </w:rPr>
      </w:pPr>
      <w:r>
        <w:rPr>
          <w:rStyle w:val="FootnoteReference"/>
        </w:rPr>
        <w:footnoteRef/>
      </w:r>
      <w:r>
        <w:t xml:space="preserve"> IPCC 2018. Global Warming of 1.5C. IPCC, Geneva.</w:t>
      </w:r>
    </w:p>
  </w:footnote>
  <w:footnote w:id="100">
    <w:p w14:paraId="10415479" w14:textId="77777777" w:rsidR="000B4652" w:rsidRDefault="00F26AED">
      <w:pPr>
        <w:pStyle w:val="FootnoteText"/>
        <w:rPr>
          <w:lang w:val="en-US"/>
        </w:rPr>
      </w:pPr>
      <w:r>
        <w:rPr>
          <w:rStyle w:val="FootnoteReference"/>
        </w:rPr>
        <w:footnoteRef/>
      </w:r>
      <w:r>
        <w:rPr>
          <w:lang w:val="en-US"/>
        </w:rPr>
        <w:t xml:space="preserve"> Sekretareva N.A. Vascular plants of Russian Arctic and adjacent territories. Moscow: KMK Press, 2004. 131 pp. </w:t>
      </w:r>
      <w:r>
        <w:t>(In Russian.)</w:t>
      </w:r>
    </w:p>
  </w:footnote>
  <w:footnote w:id="101">
    <w:p w14:paraId="1041547A" w14:textId="77777777" w:rsidR="000B4652" w:rsidRDefault="00F26AED">
      <w:pPr>
        <w:pStyle w:val="FootnoteText"/>
      </w:pPr>
      <w:r>
        <w:rPr>
          <w:rStyle w:val="FootnoteReference"/>
        </w:rPr>
        <w:footnoteRef/>
      </w:r>
      <w:r>
        <w:t xml:space="preserve"> Pismarkina E.V., Khitun O.V., Egorov A.A., Byalt V.V. An overview of the alien flora of the Yamal-Nenets Autonomous Area (Russia) // Proceedings BDI-2020. 2020. pp 51-65. doi: 10.3897/ap.2.e56848</w:t>
      </w:r>
    </w:p>
  </w:footnote>
  <w:footnote w:id="102">
    <w:p w14:paraId="1041547B" w14:textId="77777777" w:rsidR="000B4652" w:rsidRDefault="00F26AED">
      <w:pPr>
        <w:pStyle w:val="FootnoteText"/>
      </w:pPr>
      <w:r>
        <w:rPr>
          <w:rStyle w:val="FootnoteReference"/>
        </w:rPr>
        <w:footnoteRef/>
      </w:r>
      <w:r>
        <w:t xml:space="preserve"> Tvorogov V.A. Partial floras of the neighbourhood of the neglected drill holes of the Harsavey (the Yamal Peninsula and the Yamburg (the Tazovsky Peninsula) Gas Deposits. // Botanicheskii Zhurnal. 1988. T. 73. No 8. pp. 1159-1168.</w:t>
      </w:r>
    </w:p>
  </w:footnote>
  <w:footnote w:id="103">
    <w:p w14:paraId="1041547C" w14:textId="77777777" w:rsidR="000B4652" w:rsidRDefault="00F26AED">
      <w:pPr>
        <w:pStyle w:val="FootnoteText"/>
      </w:pPr>
      <w:r>
        <w:rPr>
          <w:rStyle w:val="FootnoteReference"/>
        </w:rPr>
        <w:footnoteRef/>
      </w:r>
      <w:r>
        <w:t xml:space="preserve"> Alsos I</w:t>
      </w:r>
      <w:r>
        <w:rPr>
          <w:lang w:val="en-US"/>
        </w:rPr>
        <w:t>.</w:t>
      </w:r>
      <w:r>
        <w:t>G.</w:t>
      </w:r>
      <w:r>
        <w:rPr>
          <w:lang w:val="en-US"/>
        </w:rPr>
        <w:t>,</w:t>
      </w:r>
      <w:r>
        <w:t xml:space="preserve"> Ware C., Elven R. Past Arctic aliens have passed away, current ones may stay // Biol Invasions. 2015. Vol. 17. pp. 3113–3123</w:t>
      </w:r>
      <w:r>
        <w:rPr>
          <w:lang w:val="en-US"/>
        </w:rPr>
        <w:t xml:space="preserve">. </w:t>
      </w:r>
      <w:r>
        <w:t>DOI 10.1007/s10530-015-0937-9</w:t>
      </w:r>
    </w:p>
  </w:footnote>
  <w:footnote w:id="104">
    <w:p w14:paraId="1041547D" w14:textId="77777777" w:rsidR="000B4652" w:rsidRDefault="00F26AED">
      <w:pPr>
        <w:pStyle w:val="FootnoteText"/>
      </w:pPr>
      <w:r>
        <w:rPr>
          <w:rStyle w:val="FootnoteReference"/>
        </w:rPr>
        <w:footnoteRef/>
      </w:r>
      <w:r>
        <w:t xml:space="preserve"> Wasowicz P</w:t>
      </w:r>
      <w:r>
        <w:rPr>
          <w:lang w:val="en-US"/>
        </w:rPr>
        <w:t>.</w:t>
      </w:r>
      <w:r>
        <w:t>, Przedpelska-Wasowicz E</w:t>
      </w:r>
      <w:r>
        <w:rPr>
          <w:lang w:val="en-US"/>
        </w:rPr>
        <w:t>.</w:t>
      </w:r>
      <w:r>
        <w:t>M</w:t>
      </w:r>
      <w:r>
        <w:rPr>
          <w:lang w:val="en-US"/>
        </w:rPr>
        <w:t>.</w:t>
      </w:r>
      <w:r>
        <w:t>, Kristinsson H</w:t>
      </w:r>
      <w:r>
        <w:rPr>
          <w:lang w:val="en-US"/>
        </w:rPr>
        <w:t xml:space="preserve">. </w:t>
      </w:r>
      <w:r>
        <w:t>Alien vascular plants in Iceland: diversity, spatial patterns,</w:t>
      </w:r>
      <w:r>
        <w:rPr>
          <w:lang w:val="en-US"/>
        </w:rPr>
        <w:t xml:space="preserve"> </w:t>
      </w:r>
      <w:r>
        <w:t>temporal trends, and the impact of climate change. Flora -</w:t>
      </w:r>
      <w:r>
        <w:rPr>
          <w:lang w:val="en-US"/>
        </w:rPr>
        <w:t xml:space="preserve"> </w:t>
      </w:r>
      <w:r>
        <w:t>Morph, Distr, Funct Ecol of Plants 2013 208:648–673. doi:10.1016/j.flora.2013.09.009</w:t>
      </w:r>
    </w:p>
  </w:footnote>
  <w:footnote w:id="105">
    <w:p w14:paraId="1041547E" w14:textId="77777777" w:rsidR="000B4652" w:rsidRDefault="00F26AED">
      <w:pPr>
        <w:pStyle w:val="FootnoteText"/>
      </w:pPr>
      <w:r>
        <w:rPr>
          <w:rStyle w:val="FootnoteReference"/>
        </w:rPr>
        <w:footnoteRef/>
      </w:r>
      <w:r>
        <w:t xml:space="preserve"> Carlson M.L., Lapina I.V., Shephard M., Conn J.S., Densmore R., Spencer P., Heys J., Riley J., Nielsen J. Invasiveness</w:t>
      </w:r>
      <w:r>
        <w:rPr>
          <w:lang w:val="en-US"/>
        </w:rPr>
        <w:t xml:space="preserve"> </w:t>
      </w:r>
      <w:r>
        <w:t>ranking system for non-native plants of Alaska. USDA, Forest</w:t>
      </w:r>
      <w:r>
        <w:rPr>
          <w:lang w:val="en-US"/>
        </w:rPr>
        <w:t xml:space="preserve"> </w:t>
      </w:r>
      <w:r>
        <w:t>Service, General Technical Report</w:t>
      </w:r>
      <w:r>
        <w:rPr>
          <w:lang w:val="en-US"/>
        </w:rPr>
        <w:t xml:space="preserve">. </w:t>
      </w:r>
      <w:r>
        <w:t>2008. R10-TP-143.</w:t>
      </w:r>
    </w:p>
  </w:footnote>
  <w:footnote w:id="106">
    <w:p w14:paraId="1041547F" w14:textId="77777777" w:rsidR="000B4652" w:rsidRDefault="00F26AED">
      <w:pPr>
        <w:pStyle w:val="FootnoteText"/>
      </w:pPr>
      <w:r>
        <w:rPr>
          <w:rStyle w:val="FootnoteReference"/>
        </w:rPr>
        <w:footnoteRef/>
      </w:r>
      <w:r>
        <w:t xml:space="preserve"> Fink K.A., Wilson S. D. </w:t>
      </w:r>
      <w:r>
        <w:rPr>
          <w:i/>
        </w:rPr>
        <w:t>Bromus inermis</w:t>
      </w:r>
      <w:r>
        <w:t xml:space="preserve"> invasion of a native grassland: diversity and resource reduction. // Botany. 2011. Vol. 89. No 3. pp. 157-164. https://doi.org/10.1139/b11-004</w:t>
      </w:r>
    </w:p>
  </w:footnote>
  <w:footnote w:id="107">
    <w:p w14:paraId="10415480" w14:textId="77777777" w:rsidR="000B4652" w:rsidRDefault="00F26AED">
      <w:pPr>
        <w:pStyle w:val="FootnoteText"/>
        <w:rPr>
          <w:lang w:val="en-US"/>
        </w:rPr>
      </w:pPr>
      <w:r>
        <w:rPr>
          <w:rStyle w:val="FootnoteReference"/>
        </w:rPr>
        <w:footnoteRef/>
      </w:r>
      <w:r>
        <w:rPr>
          <w:lang w:val="en-US"/>
        </w:rPr>
        <w:t xml:space="preserve"> </w:t>
      </w:r>
      <w:r>
        <w:rPr>
          <w:bCs/>
          <w:iCs/>
          <w:lang w:val="en-US"/>
        </w:rPr>
        <w:t xml:space="preserve">Vil'chek G. E., Kuznetsov D. V. </w:t>
      </w:r>
      <w:r>
        <w:rPr>
          <w:bCs/>
          <w:lang w:val="en-US"/>
        </w:rPr>
        <w:t xml:space="preserve">Flora of anthropogenic habitats in the environs of Novy Urengoy Town (Western Siberia). // Flora of anthropogenic habitats of the North. Moscow. </w:t>
      </w:r>
      <w:r>
        <w:rPr>
          <w:bCs/>
          <w:iCs/>
          <w:lang w:val="en-US"/>
        </w:rPr>
        <w:t xml:space="preserve">1996. </w:t>
      </w:r>
      <w:r>
        <w:rPr>
          <w:bCs/>
          <w:lang w:val="en-US"/>
        </w:rPr>
        <w:t xml:space="preserve">pp. 100–121. </w:t>
      </w:r>
      <w:r>
        <w:rPr>
          <w:lang w:val="en-US"/>
        </w:rPr>
        <w:t>(In Russian)</w:t>
      </w:r>
    </w:p>
  </w:footnote>
  <w:footnote w:id="108">
    <w:p w14:paraId="10415481" w14:textId="77777777" w:rsidR="000B4652" w:rsidRDefault="00F26AED">
      <w:pPr>
        <w:pStyle w:val="FootnoteText"/>
        <w:rPr>
          <w:lang w:val="en-US"/>
        </w:rPr>
      </w:pPr>
      <w:r>
        <w:rPr>
          <w:rStyle w:val="FootnoteReference"/>
        </w:rPr>
        <w:footnoteRef/>
      </w:r>
      <w:r>
        <w:t xml:space="preserve"> Pismarkina E.V.</w:t>
      </w:r>
      <w:r>
        <w:rPr>
          <w:lang w:val="en-US"/>
        </w:rPr>
        <w:t xml:space="preserve">, </w:t>
      </w:r>
      <w:r>
        <w:t>Byalt V.V. Materials for the study of biodiversity in the Yamalo-Nenets Autonomous District: vascular plants of the Nuny-Yaha River basin // Vestnik Orenburgskogo gosudarstvennogo pedagogicheskogo universiteta. 2016. No 1(17). pp. 49-69.</w:t>
      </w:r>
      <w:r>
        <w:rPr>
          <w:lang w:val="en-US"/>
        </w:rPr>
        <w:t xml:space="preserve"> (In Russian)</w:t>
      </w:r>
    </w:p>
  </w:footnote>
  <w:footnote w:id="109">
    <w:p w14:paraId="10415482" w14:textId="77777777" w:rsidR="000B4652" w:rsidRDefault="00F26AED">
      <w:pPr>
        <w:pStyle w:val="FootnoteText"/>
        <w:rPr>
          <w:lang w:val="en-US"/>
        </w:rPr>
      </w:pPr>
      <w:r>
        <w:rPr>
          <w:rStyle w:val="FootnoteReference"/>
        </w:rPr>
        <w:footnoteRef/>
      </w:r>
      <w:r>
        <w:t xml:space="preserve"> </w:t>
      </w:r>
      <w:r>
        <w:rPr>
          <w:lang w:val="en-US"/>
        </w:rPr>
        <w:t>Shlyakova E.V. Guide to weed field plants of the Nonchernozem zone. Leningrad: Kolos, 1982. 208 pp.</w:t>
      </w:r>
    </w:p>
  </w:footnote>
  <w:footnote w:id="110">
    <w:p w14:paraId="10415483" w14:textId="77777777" w:rsidR="000B4652" w:rsidRDefault="00F26AED">
      <w:pPr>
        <w:pStyle w:val="FootnoteText"/>
        <w:rPr>
          <w:lang w:val="en-US"/>
        </w:rPr>
      </w:pPr>
      <w:r>
        <w:rPr>
          <w:rStyle w:val="FootnoteReference"/>
        </w:rPr>
        <w:footnoteRef/>
      </w:r>
      <w:r>
        <w:t xml:space="preserve"> Pismarkina E.V., Byalt V.V., Egorov A.A. Records of alien vascular plants in the Yamalo-Nenets Autonomous District (Russia) // Trudy Karel'skogo nauchnogo tsentra RAN. 2019. Vol. 1. pp. 75–84. </w:t>
      </w:r>
      <w:r>
        <w:rPr>
          <w:lang w:val="en-US"/>
        </w:rPr>
        <w:t>(In Russian)</w:t>
      </w:r>
    </w:p>
  </w:footnote>
  <w:footnote w:id="111">
    <w:p w14:paraId="10415484" w14:textId="77777777" w:rsidR="000B4652" w:rsidRDefault="00F26AED">
      <w:pPr>
        <w:pStyle w:val="FootnoteText"/>
        <w:rPr>
          <w:lang w:val="en-US"/>
        </w:rPr>
      </w:pPr>
      <w:r>
        <w:rPr>
          <w:rStyle w:val="FootnoteReference"/>
        </w:rPr>
        <w:footnoteRef/>
      </w:r>
      <w:r>
        <w:rPr>
          <w:lang w:val="en-US"/>
        </w:rPr>
        <w:t xml:space="preserve"> </w:t>
      </w:r>
      <w:r>
        <w:rPr>
          <w:bCs/>
          <w:lang w:val="en-US"/>
        </w:rPr>
        <w:t xml:space="preserve">Trotsenko G. V. Sinantropizirovannaya flora g. Labytiangi. // Structure, productivity and dynamics of plant cover. Sverdlovsk,1990. pp. 101–110. </w:t>
      </w:r>
      <w:r>
        <w:rPr>
          <w:lang w:val="en-US"/>
        </w:rPr>
        <w:t>(In Russian)</w:t>
      </w:r>
    </w:p>
  </w:footnote>
  <w:footnote w:id="112">
    <w:p w14:paraId="10415485" w14:textId="77777777" w:rsidR="000B4652" w:rsidRDefault="00F26AED">
      <w:pPr>
        <w:pStyle w:val="FootnoteText"/>
        <w:rPr>
          <w:lang w:val="en-US"/>
        </w:rPr>
      </w:pPr>
      <w:r>
        <w:rPr>
          <w:rStyle w:val="FootnoteReference"/>
        </w:rPr>
        <w:footnoteRef/>
      </w:r>
      <w:r>
        <w:rPr>
          <w:lang w:val="en-US"/>
        </w:rPr>
        <w:t>Pismarkina E. V., Khitun O. V. Alien plant species in the Yamalo-Nenets Autonomous Region (Russia): additions to the flora // Turczaninowia. 2019. Vol. 22. No1. pp. 26–34 DOI: 10.14258/turczaninowia.22.1.3 (In Russian)</w:t>
      </w:r>
    </w:p>
  </w:footnote>
  <w:footnote w:id="113">
    <w:p w14:paraId="10415486" w14:textId="77777777" w:rsidR="000B4652" w:rsidRDefault="00F26AED">
      <w:pPr>
        <w:pStyle w:val="FootnoteText"/>
        <w:snapToGrid w:val="0"/>
      </w:pPr>
      <w:r>
        <w:rPr>
          <w:rStyle w:val="FootnoteReference"/>
        </w:rPr>
        <w:footnoteRef/>
      </w:r>
      <w:r>
        <w:t xml:space="preserve"> Overland, J., Dunlea, E., Box, J. E., Corell, R., Forsius, M., Kattsov, V., ... &amp; Wang, M. (2019). The urgency of Arctic change. Polar Science, 21, 6-13.</w:t>
      </w:r>
    </w:p>
  </w:footnote>
  <w:footnote w:id="114">
    <w:p w14:paraId="10415487" w14:textId="77777777" w:rsidR="000B4652" w:rsidRDefault="00F26AED">
      <w:pPr>
        <w:pStyle w:val="FootnoteText"/>
        <w:snapToGrid w:val="0"/>
      </w:pPr>
      <w:r>
        <w:rPr>
          <w:rStyle w:val="FootnoteReference"/>
        </w:rPr>
        <w:footnoteRef/>
      </w:r>
      <w:r>
        <w:t xml:space="preserve"> Ravolainen, V., Soininen, E. M., Jónsdóttir, I. S., Eischeid, I., Forchhammer, M., van der Wal, R., &amp; Pedersen, Å. Ø. (2020). High Arctic ecosystem states: Conceptual models of vegetation change to guide long-term monitoring and research. Ambio, 49(3), 666-677.</w:t>
      </w:r>
    </w:p>
  </w:footnote>
  <w:footnote w:id="115">
    <w:p w14:paraId="10415488" w14:textId="77777777" w:rsidR="000B4652" w:rsidRDefault="00F26AED">
      <w:pPr>
        <w:pStyle w:val="FootnoteText"/>
        <w:snapToGrid w:val="0"/>
      </w:pPr>
      <w:r>
        <w:rPr>
          <w:rStyle w:val="FootnoteReference"/>
        </w:rPr>
        <w:footnoteRef/>
      </w:r>
      <w:r>
        <w:t xml:space="preserve"> Taylor, J. J., Lawler, J. P., Aronsson, M., Barry, T., Bjorkman, A. D., Christensen, T., ... &amp; Schmidt, N. M. (2020). Arctic terrestrial biodiversity status and trends: A synopsis of science supporting the CBMP State of Arctic Terrestrial Biodiversity Report. Ambio, 49(3), 833-847.</w:t>
      </w:r>
    </w:p>
  </w:footnote>
  <w:footnote w:id="116">
    <w:p w14:paraId="10415489" w14:textId="77777777" w:rsidR="000B4652" w:rsidRDefault="00F26AED">
      <w:pPr>
        <w:pStyle w:val="FootnoteText"/>
        <w:rPr>
          <w:lang w:val="en-US"/>
        </w:rPr>
      </w:pPr>
      <w:r>
        <w:rPr>
          <w:rStyle w:val="FootnoteReference"/>
        </w:rPr>
        <w:footnoteRef/>
      </w:r>
      <w:r>
        <w:t xml:space="preserve"> David M., Perkovič M., (2004) Ballast water sampling as a critical component of biological invasions risk management, Marine Pollution Bulletin, Volume 49, Issue 4, Pages 313-318. https://doi.org/10.1016/j.marpolbul.2004.02.022.</w:t>
      </w:r>
    </w:p>
  </w:footnote>
  <w:footnote w:id="117">
    <w:p w14:paraId="1041548A" w14:textId="77777777" w:rsidR="000B4652" w:rsidRDefault="00F26AED">
      <w:pPr>
        <w:pStyle w:val="FootnoteText"/>
        <w:rPr>
          <w:lang w:val="en-US"/>
        </w:rPr>
      </w:pPr>
      <w:r>
        <w:rPr>
          <w:rStyle w:val="FootnoteReference"/>
        </w:rPr>
        <w:footnoteRef/>
      </w:r>
      <w:r>
        <w:t xml:space="preserve"> Simard N., Plourde S., Gilbert M., Gollasch S. (2011) Net efficacy of open ocean ballast water exchange on plankton communities. Journal of Plankton Research, 33(9): 1378–1395. https://doi.org/10.1093/plankt/fbr038</w:t>
      </w:r>
    </w:p>
  </w:footnote>
  <w:footnote w:id="118">
    <w:p w14:paraId="1041548B" w14:textId="77777777" w:rsidR="000B4652" w:rsidRDefault="00F26AED">
      <w:pPr>
        <w:pStyle w:val="FootnoteText"/>
        <w:rPr>
          <w:lang w:val="en-US"/>
        </w:rPr>
      </w:pPr>
      <w:r>
        <w:rPr>
          <w:rStyle w:val="FootnoteReference"/>
        </w:rPr>
        <w:footnoteRef/>
      </w:r>
      <w:r>
        <w:t xml:space="preserve"> Dgebuadze Yu.Yu., Petrosyan V.G., Khlyap L.A. The most dangerous invasive species of Russia (TOP-100). Moscow: KMK Scientific Press, 2018. 688 pp. (In Russian.)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AD" w14:textId="77777777" w:rsidR="000B4652" w:rsidRDefault="00F26AED">
    <w:pPr>
      <w:pStyle w:val="Header"/>
      <w:spacing w:line="310" w:lineRule="atLeast"/>
    </w:pPr>
    <w:r>
      <w:rPr>
        <w:noProof/>
        <w:lang w:val="ru-RU" w:eastAsia="ru-RU"/>
      </w:rPr>
      <mc:AlternateContent>
        <mc:Choice Requires="wps">
          <w:drawing>
            <wp:anchor distT="0" distB="0" distL="114300" distR="114300" simplePos="0" relativeHeight="251649536" behindDoc="0" locked="0" layoutInCell="1" allowOverlap="1" wp14:anchorId="104153DA" wp14:editId="104153DB">
              <wp:simplePos x="0" y="0"/>
              <wp:positionH relativeFrom="column">
                <wp:posOffset>-396875</wp:posOffset>
              </wp:positionH>
              <wp:positionV relativeFrom="paragraph">
                <wp:posOffset>145415</wp:posOffset>
              </wp:positionV>
              <wp:extent cx="1383665" cy="238760"/>
              <wp:effectExtent l="0" t="0" r="6985" b="8890"/>
              <wp:wrapNone/>
              <wp:docPr id="17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665" cy="238760"/>
                      </a:xfrm>
                      <a:prstGeom prst="rect">
                        <a:avLst/>
                      </a:prstGeom>
                      <a:noFill/>
                      <a:ln>
                        <a:noFill/>
                      </a:ln>
                      <a:effectLst/>
                    </wps:spPr>
                    <wps:txbx>
                      <w:txbxContent>
                        <w:p w14:paraId="1041548D" w14:textId="77777777" w:rsidR="000B4652" w:rsidRDefault="000B4652">
                          <w:pPr>
                            <w:rPr>
                              <w:rStyle w:val="PageNumber"/>
                            </w:rPr>
                          </w:pPr>
                        </w:p>
                      </w:txbxContent>
                    </wps:txbx>
                    <wps:bodyPr rot="0" vert="horz" wrap="square" lIns="0" tIns="0" rIns="0" bIns="0" anchor="t" anchorCtr="0" upright="1">
                      <a:noAutofit/>
                    </wps:bodyPr>
                  </wps:wsp>
                </a:graphicData>
              </a:graphic>
            </wp:anchor>
          </w:drawing>
        </mc:Choice>
        <mc:Fallback>
          <w:pict>
            <v:shapetype w14:anchorId="104153DA" id="_x0000_t202" coordsize="21600,21600" o:spt="202" path="m,l,21600r21600,l21600,xe">
              <v:stroke joinstyle="miter"/>
              <v:path gradientshapeok="t" o:connecttype="rect"/>
            </v:shapetype>
            <v:shape id="Text Box 113" o:spid="_x0000_s1027" type="#_x0000_t202" style="position:absolute;left:0;text-align:left;margin-left:-31.25pt;margin-top:11.45pt;width:108.95pt;height:18.8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" filled="f" stroked="f">
              <v:textbox inset="0,0,0,0">
                <w:txbxContent>
                  <w:p w14:paraId="1041548D" w14:textId="77777777" w:rsidR="000B4652" w:rsidRDefault="000B4652">
                    <w:pPr>
                      <w:rPr>
                        <w:rStyle w:val="PageNumber"/>
                      </w:rPr>
                    </w:pPr>
                  </w:p>
                </w:txbxContent>
              </v:textbox>
            </v:shape>
          </w:pict>
        </mc:Fallback>
      </mc:AlternateContent>
    </w:r>
  </w:p>
  <w:p w14:paraId="104153AE" w14:textId="77777777" w:rsidR="000B4652" w:rsidRDefault="00F26AED">
    <w:pPr>
      <w:pStyle w:val="Header"/>
      <w:jc w:val="right"/>
      <w:rPr>
        <w:lang w:val="en-US"/>
      </w:rPr>
    </w:pPr>
    <w:r>
      <w:fldChar w:fldCharType="begin"/>
    </w:r>
    <w:r>
      <w:rPr>
        <w:lang w:val="en-US"/>
      </w:rPr>
      <w:instrText xml:space="preserve"> </w:instrText>
    </w:r>
    <w:r>
      <w:instrText>STYLEREF</w:instrText>
    </w:r>
    <w:r>
      <w:rPr>
        <w:lang w:val="en-US"/>
      </w:rPr>
      <w:instrText xml:space="preserve">  "</w:instrText>
    </w:r>
    <w:r>
      <w:instrText>Normal</w:instrText>
    </w:r>
    <w:r>
      <w:rPr>
        <w:lang w:val="en-US"/>
      </w:rPr>
      <w:instrText xml:space="preserve"> - </w:instrText>
    </w:r>
    <w:r>
      <w:instrText>Supplement</w:instrText>
    </w:r>
    <w:r>
      <w:rPr>
        <w:lang w:val="en-US"/>
      </w:rPr>
      <w:instrText xml:space="preserve"> </w:instrText>
    </w:r>
    <w:r>
      <w:instrText>title</w:instrText>
    </w:r>
    <w:r>
      <w:rPr>
        <w:lang w:val="en-US"/>
      </w:rPr>
      <w:instrText>" \</w:instrText>
    </w:r>
    <w:r>
      <w:instrText>l</w:instrText>
    </w:r>
    <w:r>
      <w:rPr>
        <w:lang w:val="en-US"/>
      </w:rPr>
      <w:instrText xml:space="preserve"> \</w:instrText>
    </w:r>
    <w:r>
      <w:instrText>n</w:instrText>
    </w:r>
    <w:r>
      <w:rPr>
        <w:lang w:val="en-US"/>
      </w:rPr>
      <w:instrText xml:space="preserve">  \* </w:instrText>
    </w:r>
    <w:r>
      <w:instrText>MERGEFORMAT</w:instrText>
    </w:r>
    <w:r>
      <w:rPr>
        <w:lang w:val="en-US"/>
      </w:rPr>
      <w:instrText xml:space="preserve"> </w:instrText>
    </w:r>
    <w:r>
      <w:fldChar w:fldCharType="separate"/>
    </w:r>
    <w:r>
      <w:rPr>
        <w:b/>
      </w:rPr>
      <w:t>Error! No text of specified style in document.</w:t>
    </w:r>
    <w:r>
      <w:fldChar w:fldCharType="end"/>
    </w:r>
    <w:r>
      <w:rPr>
        <w:lang w:val="en-US"/>
      </w:rPr>
      <w:t>-</w:t>
    </w:r>
    <w:r>
      <w:fldChar w:fldCharType="begin"/>
    </w:r>
    <w:r>
      <w:rPr>
        <w:lang w:val="en-US"/>
      </w:rPr>
      <w:instrText xml:space="preserve"> </w:instrText>
    </w:r>
    <w:r>
      <w:instrText>page</w:instrText>
    </w:r>
    <w:r>
      <w:rPr>
        <w:lang w:val="en-US"/>
      </w:rPr>
      <w:instrText xml:space="preserve"> </w:instrText>
    </w:r>
    <w:r>
      <w:fldChar w:fldCharType="separate"/>
    </w:r>
    <w:r>
      <w:rPr>
        <w:lang w:val="en-US"/>
      </w:rPr>
      <w:t>4</w:t>
    </w:r>
    <w:r>
      <w:fldChar w:fldCharType="end"/>
    </w:r>
    <w:r>
      <w:rPr>
        <w:lang w:val="en-US"/>
      </w:rPr>
      <w:tab/>
    </w:r>
    <w:r>
      <w:fldChar w:fldCharType="begin"/>
    </w:r>
    <w:r>
      <w:rPr>
        <w:lang w:val="en-US"/>
      </w:rPr>
      <w:instrText xml:space="preserve"> </w:instrText>
    </w:r>
    <w:r>
      <w:instrText>STYLEREF</w:instrText>
    </w:r>
    <w:r>
      <w:rPr>
        <w:lang w:val="en-US"/>
      </w:rPr>
      <w:instrText xml:space="preserve">  "</w:instrText>
    </w:r>
    <w:r>
      <w:instrText>Normal</w:instrText>
    </w:r>
    <w:r>
      <w:rPr>
        <w:lang w:val="en-US"/>
      </w:rPr>
      <w:instrText xml:space="preserve"> - </w:instrText>
    </w:r>
    <w:r>
      <w:instrText>Frontpage</w:instrText>
    </w:r>
    <w:r>
      <w:rPr>
        <w:lang w:val="en-US"/>
      </w:rPr>
      <w:instrText xml:space="preserve"> </w:instrText>
    </w:r>
    <w:r>
      <w:instrText>Heading</w:instrText>
    </w:r>
    <w:r>
      <w:rPr>
        <w:lang w:val="en-US"/>
      </w:rPr>
      <w:instrText xml:space="preserve"> 2"</w:instrText>
    </w:r>
    <w:r>
      <w:fldChar w:fldCharType="separate"/>
    </w:r>
    <w:r>
      <w:t>ARCTIC LNG 2 PROJECT</w:t>
    </w:r>
    <w:r>
      <w:fldChar w:fldCharType="end"/>
    </w:r>
  </w:p>
  <w:p w14:paraId="104153AF" w14:textId="77777777" w:rsidR="000B4652" w:rsidRDefault="000B4652">
    <w:pPr>
      <w:pStyle w:val="Header"/>
      <w:jc w:val="right"/>
      <w:rPr>
        <w:lang w:val="en-US"/>
      </w:rPr>
    </w:pPr>
  </w:p>
  <w:p w14:paraId="104153B0" w14:textId="77777777" w:rsidR="000B4652" w:rsidRDefault="000B4652">
    <w:pPr>
      <w:pStyle w:val="Header"/>
      <w:rPr>
        <w:lang w:val="en-US"/>
      </w:rPr>
    </w:pPr>
  </w:p>
  <w:p w14:paraId="104153B1" w14:textId="77777777" w:rsidR="000B4652" w:rsidRDefault="000B4652">
    <w:pPr>
      <w:pStyle w:val="Header"/>
      <w:rPr>
        <w:lang w:val="en-US"/>
      </w:rPr>
    </w:pPr>
  </w:p>
  <w:p w14:paraId="104153B2" w14:textId="77777777" w:rsidR="000B4652" w:rsidRDefault="000B4652">
    <w:pPr>
      <w:pStyle w:val="Header"/>
      <w:rPr>
        <w:lang w:val="en-US"/>
      </w:rPr>
    </w:pPr>
  </w:p>
  <w:p w14:paraId="104153B3" w14:textId="77777777" w:rsidR="000B4652" w:rsidRDefault="000B4652">
    <w:pPr>
      <w:pStyle w:val="Header"/>
      <w:rPr>
        <w:lang w:val="en-US"/>
      </w:rPr>
    </w:pPr>
  </w:p>
  <w:p w14:paraId="104153B4" w14:textId="77777777" w:rsidR="000B4652" w:rsidRDefault="000B4652">
    <w:pPr>
      <w:pStyle w:val="Header"/>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B5" w14:textId="77777777" w:rsidR="000B4652" w:rsidRDefault="000B4652">
    <w:pPr>
      <w:tabs>
        <w:tab w:val="right" w:pos="8901"/>
      </w:tabs>
      <w:spacing w:after="0" w:line="160" w:lineRule="atLeast"/>
      <w:rPr>
        <w:spacing w:val="4"/>
        <w:sz w:val="13"/>
      </w:rPr>
    </w:pPr>
  </w:p>
  <w:p w14:paraId="104153B6" w14:textId="77777777" w:rsidR="000B4652" w:rsidRDefault="000B4652">
    <w:pPr>
      <w:tabs>
        <w:tab w:val="right" w:pos="8917"/>
      </w:tabs>
      <w:spacing w:after="0" w:line="160" w:lineRule="atLeast"/>
      <w:rPr>
        <w:sz w:val="13"/>
      </w:rPr>
    </w:pPr>
  </w:p>
  <w:p w14:paraId="104153B7" w14:textId="77777777" w:rsidR="000B4652" w:rsidRDefault="00F26AED">
    <w:pPr>
      <w:tabs>
        <w:tab w:val="right" w:pos="8917"/>
      </w:tabs>
      <w:spacing w:after="0" w:line="160" w:lineRule="atLeast"/>
      <w:rPr>
        <w:sz w:val="13"/>
        <w:lang w:val="en-US"/>
      </w:rPr>
    </w:pPr>
    <w:r>
      <w:rPr>
        <w:sz w:val="13"/>
        <w:lang w:val="en-US"/>
      </w:rPr>
      <w:t xml:space="preserve">Invasive Species </w:t>
    </w:r>
    <w:r>
      <w:rPr>
        <w:sz w:val="13"/>
      </w:rPr>
      <w:t>Addendum</w:t>
    </w:r>
  </w:p>
  <w:p w14:paraId="104153B8" w14:textId="77777777" w:rsidR="000B4652" w:rsidRDefault="00F26AED">
    <w:pPr>
      <w:tabs>
        <w:tab w:val="right" w:pos="8917"/>
      </w:tabs>
      <w:spacing w:after="0" w:line="160" w:lineRule="atLeast"/>
      <w:rPr>
        <w:sz w:val="13"/>
      </w:rPr>
    </w:pPr>
    <w:r>
      <w:rPr>
        <w:sz w:val="13"/>
      </w:rPr>
      <w:t>Arctic LNG 2 Project</w:t>
    </w:r>
  </w:p>
  <w:p w14:paraId="104153B9" w14:textId="77777777" w:rsidR="000B4652" w:rsidRDefault="00F26AED">
    <w:pPr>
      <w:tabs>
        <w:tab w:val="right" w:pos="8917"/>
      </w:tabs>
      <w:spacing w:after="0" w:line="160" w:lineRule="atLeast"/>
      <w:rPr>
        <w:spacing w:val="4"/>
        <w:sz w:val="13"/>
      </w:rPr>
    </w:pPr>
    <w:r>
      <w:rPr>
        <w:noProof/>
        <w:sz w:val="13"/>
        <w:lang w:val="ru-RU" w:eastAsia="ru-RU"/>
      </w:rPr>
      <mc:AlternateContent>
        <mc:Choice Requires="wps">
          <w:drawing>
            <wp:anchor distT="0" distB="0" distL="114300" distR="114300" simplePos="0" relativeHeight="251650560" behindDoc="0" locked="1" layoutInCell="1" hidden="1" allowOverlap="1" wp14:anchorId="104153DC" wp14:editId="104153DD">
              <wp:simplePos x="0" y="0"/>
              <wp:positionH relativeFrom="page">
                <wp:posOffset>0</wp:posOffset>
              </wp:positionH>
              <wp:positionV relativeFrom="page">
                <wp:posOffset>0</wp:posOffset>
              </wp:positionV>
              <wp:extent cx="5759450" cy="143510"/>
              <wp:effectExtent l="0" t="0" r="0" b="0"/>
              <wp:wrapNone/>
              <wp:docPr id="17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8E"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104153DC" id="_x0000_t202" coordsize="21600,21600" o:spt="202" path="m,l,21600r21600,l21600,xe">
              <v:stroke joinstyle="miter"/>
              <v:path gradientshapeok="t" o:connecttype="rect"/>
            </v:shapetype>
            <v:shape id="TextboxFilenameLetter" o:spid="_x0000_s1028" type="#_x0000_t202" style="position:absolute;left:0;text-align:left;margin-left:0;margin-top:0;width:453.5pt;height:11.3pt;z-index:251650560;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" filled="f" stroked="f" strokeweight=".5pt">
              <v:textbox inset="0,0,0,0">
                <w:txbxContent>
                  <w:p w14:paraId="1041548E"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wrap anchorx="page" anchory="page"/>
              <w10:anchorlock/>
            </v:shape>
          </w:pict>
        </mc:Fallback>
      </mc:AlternateContent>
    </w:r>
    <w:r>
      <w:rPr>
        <w:sz w:val="13"/>
        <w:lang w:val="en-US"/>
      </w:rPr>
      <w:t>Report</w:t>
    </w:r>
  </w:p>
  <w:p w14:paraId="104153BA" w14:textId="77777777" w:rsidR="000B4652" w:rsidRDefault="000B4652">
    <w:pPr>
      <w:tabs>
        <w:tab w:val="right" w:pos="8917"/>
      </w:tabs>
      <w:spacing w:after="0" w:line="160" w:lineRule="atLeast"/>
      <w:rPr>
        <w:spacing w:val="4"/>
        <w:sz w:val="13"/>
      </w:rPr>
    </w:pPr>
  </w:p>
  <w:p w14:paraId="104153BB" w14:textId="77777777" w:rsidR="000B4652" w:rsidRDefault="00F26AED">
    <w:pPr>
      <w:tabs>
        <w:tab w:val="right" w:pos="8917"/>
      </w:tabs>
      <w:spacing w:after="0" w:line="160" w:lineRule="atLeast"/>
      <w:rPr>
        <w:spacing w:val="4"/>
        <w:sz w:val="13"/>
      </w:rPr>
    </w:pPr>
    <w:r>
      <w:rPr>
        <w:noProof/>
        <w:sz w:val="13"/>
        <w:lang w:val="ru-RU" w:eastAsia="ru-RU"/>
      </w:rPr>
      <mc:AlternateContent>
        <mc:Choice Requires="wps">
          <w:drawing>
            <wp:anchor distT="0" distB="0" distL="114300" distR="114300" simplePos="0" relativeHeight="251651584" behindDoc="0" locked="1" layoutInCell="1" hidden="1" allowOverlap="1" wp14:anchorId="104153DE" wp14:editId="104153DF">
              <wp:simplePos x="0" y="0"/>
              <wp:positionH relativeFrom="page">
                <wp:posOffset>0</wp:posOffset>
              </wp:positionH>
              <wp:positionV relativeFrom="page">
                <wp:posOffset>0</wp:posOffset>
              </wp:positionV>
              <wp:extent cx="5759450" cy="143510"/>
              <wp:effectExtent l="0" t="0" r="0" b="0"/>
              <wp:wrapNone/>
              <wp:docPr id="17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8F"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DE" id="_x0000_s1029" type="#_x0000_t202" style="position:absolute;left:0;text-align:left;margin-left:0;margin-top:0;width:453.5pt;height:11.3pt;z-index:251651584;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grAQIAAPc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Nhqi3URxoW4aSD4OXK&#10;UEdrEeKLQFo8DUFijs90aAtUGc4WZw3g97/5Uz7tg6KcdSSkiodve4GKM/vR0aaS6gYDB2M7GG7f&#10;PgJps6Rn4mU26QJGO5gaof1KGl+mKhQSTlKtisfBfIwnOdMbkWq5zEmkLS/i2m28TNAn5pb7CNpk&#10;uhM7Jy6I+/RD6spbOL+EJN+f/3PW9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Cl7EgrAQIAAPcDAAAOAAAAAAAA&#10;AAAAAAAAAC4CAABkcnMvZTJvRG9jLnhtbFBLAQItABQABgAIAAAAIQAsA4Qq3gAAAAkBAAAPAAAA&#10;AAAAAAAAAAAAAFsEAABkcnMvZG93bnJldi54bWxQSwUGAAAAAAQABADzAAAAZgUAAAAA&#10;" filled="f" stroked="f" strokeweight=".5pt">
              <v:textbox inset="0,0,0,0">
                <w:txbxContent>
                  <w:p w14:paraId="1041548F"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wrap anchorx="page" anchory="page"/>
              <w10:anchorlock/>
            </v:shape>
          </w:pict>
        </mc:Fallback>
      </mc:AlternateContent>
    </w:r>
  </w:p>
  <w:p w14:paraId="104153BC" w14:textId="77777777" w:rsidR="000B4652" w:rsidRDefault="000B4652">
    <w:pPr>
      <w:tabs>
        <w:tab w:val="right" w:pos="8917"/>
      </w:tabs>
      <w:spacing w:after="0" w:line="110" w:lineRule="exact"/>
      <w:rPr>
        <w:spacing w:val="4"/>
        <w:sz w:val="13"/>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700BF" w14:textId="77777777" w:rsidR="00196E7B" w:rsidRDefault="00196E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BE" w14:textId="77777777" w:rsidR="000B4652" w:rsidRDefault="00F26AED">
    <w:pPr>
      <w:tabs>
        <w:tab w:val="right" w:pos="8917"/>
      </w:tabs>
      <w:spacing w:after="0" w:line="160" w:lineRule="atLeast"/>
      <w:rPr>
        <w:sz w:val="13"/>
        <w:lang w:val="en-US"/>
      </w:rPr>
    </w:pPr>
    <w:r>
      <w:rPr>
        <w:sz w:val="13"/>
        <w:lang w:val="en-US"/>
      </w:rPr>
      <w:t xml:space="preserve">Invasive Species </w:t>
    </w:r>
    <w:r>
      <w:rPr>
        <w:sz w:val="13"/>
      </w:rPr>
      <w:t>Addendum</w:t>
    </w:r>
  </w:p>
  <w:p w14:paraId="104153BF" w14:textId="77777777" w:rsidR="000B4652" w:rsidRDefault="00F26AED">
    <w:pPr>
      <w:tabs>
        <w:tab w:val="right" w:pos="8917"/>
      </w:tabs>
      <w:spacing w:after="0" w:line="160" w:lineRule="atLeast"/>
      <w:rPr>
        <w:sz w:val="13"/>
      </w:rPr>
    </w:pPr>
    <w:r>
      <w:rPr>
        <w:sz w:val="13"/>
      </w:rPr>
      <w:t>Arctic LNG 2 Project</w:t>
    </w:r>
  </w:p>
  <w:p w14:paraId="104153C0" w14:textId="77777777" w:rsidR="000B4652" w:rsidRDefault="00F26AED">
    <w:pPr>
      <w:tabs>
        <w:tab w:val="right" w:pos="8917"/>
      </w:tabs>
      <w:spacing w:after="0" w:line="160" w:lineRule="atLeast"/>
      <w:rPr>
        <w:spacing w:val="4"/>
        <w:sz w:val="13"/>
      </w:rPr>
    </w:pPr>
    <w:r>
      <w:rPr>
        <w:noProof/>
        <w:sz w:val="13"/>
        <w:lang w:val="ru-RU" w:eastAsia="ru-RU"/>
      </w:rPr>
      <mc:AlternateContent>
        <mc:Choice Requires="wps">
          <w:drawing>
            <wp:anchor distT="0" distB="0" distL="114300" distR="114300" simplePos="0" relativeHeight="251653632" behindDoc="0" locked="0" layoutInCell="1" allowOverlap="1" wp14:anchorId="104153E4" wp14:editId="104153E5">
              <wp:simplePos x="0" y="0"/>
              <wp:positionH relativeFrom="margin">
                <wp:align>right</wp:align>
              </wp:positionH>
              <wp:positionV relativeFrom="paragraph">
                <wp:posOffset>0</wp:posOffset>
              </wp:positionV>
              <wp:extent cx="721360" cy="179705"/>
              <wp:effectExtent l="0" t="0" r="0" b="0"/>
              <wp:wrapNone/>
              <wp:docPr id="1108463"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14:paraId="10415490" w14:textId="77777777" w:rsidR="000B4652" w:rsidRDefault="00F26AED">
                          <w:pPr>
                            <w:pStyle w:val="Header"/>
                            <w:jc w:val="right"/>
                          </w:pPr>
                          <w:r>
                            <w:rPr>
                              <w:rStyle w:val="PageNumber"/>
                            </w:rPr>
                            <w:fldChar w:fldCharType="begin"/>
                          </w:r>
                          <w:r>
                            <w:rPr>
                              <w:rStyle w:val="PageNumber"/>
                            </w:rPr>
                            <w:instrText>PAGE</w:instrText>
                          </w:r>
                          <w:r>
                            <w:rPr>
                              <w:rStyle w:val="PageNumber"/>
                            </w:rPr>
                            <w:fldChar w:fldCharType="separate"/>
                          </w:r>
                          <w:r>
                            <w:rPr>
                              <w:rStyle w:val="PageNumber"/>
                              <w:noProof/>
                            </w:rPr>
                            <w:t>2</w:t>
                          </w:r>
                          <w:r>
                            <w:rPr>
                              <w:rStyle w:val="PageNumber"/>
                            </w:rPr>
                            <w:fldChar w:fldCharType="end"/>
                          </w:r>
                        </w:p>
                      </w:txbxContent>
                    </wps:txbx>
                    <wps:bodyPr rot="0" vert="horz" wrap="square" lIns="360000" tIns="0" rIns="0" bIns="0" anchor="t" anchorCtr="0" upright="1">
                      <a:noAutofit/>
                    </wps:bodyPr>
                  </wps:wsp>
                </a:graphicData>
              </a:graphic>
            </wp:anchor>
          </w:drawing>
        </mc:Choice>
        <mc:Fallback>
          <w:pict>
            <v:shapetype w14:anchorId="104153E4" id="_x0000_t202" coordsize="21600,21600" o:spt="202" path="m,l,21600r21600,l21600,xe">
              <v:stroke joinstyle="miter"/>
              <v:path gradientshapeok="t" o:connecttype="rect"/>
            </v:shapetype>
            <v:shape id="Text Box 105" o:spid="_x0000_s1030" type="#_x0000_t202" style="position:absolute;left:0;text-align:left;margin-left:5.6pt;margin-top:0;width:56.8pt;height:14.15pt;z-index:2516536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" filled="f" stroked="f">
              <v:textbox inset="10mm,0,0,0">
                <w:txbxContent>
                  <w:p w14:paraId="10415490" w14:textId="77777777" w:rsidR="000B4652" w:rsidRDefault="00F26AED">
                    <w:pPr>
                      <w:pStyle w:val="Header"/>
                      <w:jc w:val="right"/>
                    </w:pPr>
                    <w:r>
                      <w:rPr>
                        <w:rStyle w:val="PageNumber"/>
                      </w:rPr>
                      <w:fldChar w:fldCharType="begin"/>
                    </w:r>
                    <w:r>
                      <w:rPr>
                        <w:rStyle w:val="PageNumber"/>
                      </w:rPr>
                      <w:instrText>PAGE</w:instrText>
                    </w:r>
                    <w:r>
                      <w:rPr>
                        <w:rStyle w:val="PageNumber"/>
                      </w:rPr>
                      <w:fldChar w:fldCharType="separate"/>
                    </w:r>
                    <w:r>
                      <w:rPr>
                        <w:rStyle w:val="PageNumber"/>
                        <w:noProof/>
                      </w:rPr>
                      <w:t>2</w:t>
                    </w:r>
                    <w:r>
                      <w:rPr>
                        <w:rStyle w:val="PageNumber"/>
                      </w:rPr>
                      <w:fldChar w:fldCharType="end"/>
                    </w:r>
                  </w:p>
                </w:txbxContent>
              </v:textbox>
              <w10:wrap anchorx="margin"/>
            </v:shape>
          </w:pict>
        </mc:Fallback>
      </mc:AlternateContent>
    </w:r>
    <w:r>
      <w:rPr>
        <w:noProof/>
        <w:sz w:val="13"/>
        <w:lang w:val="ru-RU" w:eastAsia="ru-RU"/>
      </w:rPr>
      <mc:AlternateContent>
        <mc:Choice Requires="wps">
          <w:drawing>
            <wp:anchor distT="0" distB="0" distL="114300" distR="114300" simplePos="0" relativeHeight="251654656" behindDoc="0" locked="1" layoutInCell="1" hidden="1" allowOverlap="1" wp14:anchorId="104153E6" wp14:editId="104153E7">
              <wp:simplePos x="0" y="0"/>
              <wp:positionH relativeFrom="page">
                <wp:posOffset>0</wp:posOffset>
              </wp:positionH>
              <wp:positionV relativeFrom="page">
                <wp:posOffset>0</wp:posOffset>
              </wp:positionV>
              <wp:extent cx="5759450" cy="143510"/>
              <wp:effectExtent l="0" t="0" r="0" b="0"/>
              <wp:wrapNone/>
              <wp:docPr id="189"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1"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E6" id="_x0000_s1031" type="#_x0000_t202" style="position:absolute;left:0;text-align:left;margin-left:0;margin-top:0;width:453.5pt;height:11.3pt;z-index:251654656;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ChLXeUAQIAAPcDAAAOAAAAAAAA&#10;AAAAAAAAAC4CAABkcnMvZTJvRG9jLnhtbFBLAQItABQABgAIAAAAIQAsA4Qq3gAAAAkBAAAPAAAA&#10;AAAAAAAAAAAAAFsEAABkcnMvZG93bnJldi54bWxQSwUGAAAAAAQABADzAAAAZgUAAAAA&#10;" filled="f" stroked="f" strokeweight=".5pt">
              <v:textbox inset="0,0,0,0">
                <w:txbxContent>
                  <w:p w14:paraId="10415491"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wrap anchorx="page" anchory="page"/>
              <w10:anchorlock/>
            </v:shape>
          </w:pict>
        </mc:Fallback>
      </mc:AlternateContent>
    </w:r>
    <w:r>
      <w:rPr>
        <w:sz w:val="13"/>
      </w:rPr>
      <w:t>Report</w:t>
    </w:r>
  </w:p>
  <w:p w14:paraId="104153C1" w14:textId="77777777" w:rsidR="000B4652" w:rsidRDefault="00F26AED">
    <w:pPr>
      <w:tabs>
        <w:tab w:val="right" w:pos="8917"/>
      </w:tabs>
      <w:spacing w:after="0" w:line="160" w:lineRule="atLeast"/>
      <w:rPr>
        <w:spacing w:val="4"/>
        <w:sz w:val="13"/>
      </w:rPr>
    </w:pPr>
    <w:r>
      <w:rPr>
        <w:noProof/>
        <w:sz w:val="13"/>
        <w:lang w:val="ru-RU" w:eastAsia="ru-RU"/>
      </w:rPr>
      <mc:AlternateContent>
        <mc:Choice Requires="wps">
          <w:drawing>
            <wp:anchor distT="0" distB="0" distL="114300" distR="114300" simplePos="0" relativeHeight="251655680" behindDoc="0" locked="1" layoutInCell="1" hidden="1" allowOverlap="1" wp14:anchorId="104153E8" wp14:editId="104153E9">
              <wp:simplePos x="0" y="0"/>
              <wp:positionH relativeFrom="page">
                <wp:posOffset>0</wp:posOffset>
              </wp:positionH>
              <wp:positionV relativeFrom="page">
                <wp:posOffset>0</wp:posOffset>
              </wp:positionV>
              <wp:extent cx="5759450" cy="143510"/>
              <wp:effectExtent l="0" t="0" r="0" b="0"/>
              <wp:wrapNone/>
              <wp:docPr id="110846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2"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E8" id="_x0000_s1032" type="#_x0000_t202" style="position:absolute;left:0;text-align:left;margin-left:0;margin-top:0;width:453.5pt;height:11.3pt;z-index:251655680;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9IXAAIAAPc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" filled="f" stroked="f" strokeweight=".5pt">
              <v:textbox inset="0,0,0,0">
                <w:txbxContent>
                  <w:p w14:paraId="10415492" w14:textId="77777777" w:rsidR="000B4652" w:rsidRDefault="00F26AED">
                    <w:pPr>
                      <w:pStyle w:val="Footer-Letter"/>
                    </w:pPr>
                    <w:r>
                      <w:fldChar w:fldCharType="begin"/>
                    </w:r>
                    <w:r>
                      <w:rPr>
                        <w:lang w:val="ru-RU"/>
                      </w:rPr>
                      <w:instrText xml:space="preserve"> </w:instrText>
                    </w:r>
                    <w:r>
                      <w:instrText>FILENAME</w:instrText>
                    </w:r>
                    <w:r>
                      <w:rPr>
                        <w:lang w:val="ru-RU"/>
                      </w:rPr>
                      <w:instrText xml:space="preserve">  \</w:instrText>
                    </w:r>
                    <w:r>
                      <w:instrText>p</w:instrText>
                    </w:r>
                    <w:r>
                      <w:rPr>
                        <w:lang w:val="ru-RU"/>
                      </w:rPr>
                      <w:instrText xml:space="preserve">  \* </w:instrText>
                    </w:r>
                    <w:r>
                      <w:instrText>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wrap anchorx="page" anchory="page"/>
              <w10:anchorlock/>
            </v:shape>
          </w:pict>
        </mc:Fallback>
      </mc:AlternateContent>
    </w:r>
  </w:p>
  <w:p w14:paraId="104153C2" w14:textId="77777777" w:rsidR="000B4652" w:rsidRDefault="000B4652">
    <w:pPr>
      <w:pStyle w:val="Header"/>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C4" w14:textId="77777777" w:rsidR="000B4652" w:rsidRDefault="00F26AED">
    <w:pPr>
      <w:tabs>
        <w:tab w:val="right" w:pos="8917"/>
      </w:tabs>
      <w:spacing w:after="0" w:line="160" w:lineRule="atLeast"/>
      <w:rPr>
        <w:sz w:val="13"/>
        <w:lang w:val="en-US"/>
      </w:rPr>
    </w:pPr>
    <w:r>
      <w:rPr>
        <w:noProof/>
        <w:lang w:val="ru-RU" w:eastAsia="ru-RU"/>
      </w:rPr>
      <mc:AlternateContent>
        <mc:Choice Requires="wps">
          <w:drawing>
            <wp:anchor distT="0" distB="0" distL="114300" distR="114300" simplePos="0" relativeHeight="251658752" behindDoc="0" locked="0" layoutInCell="1" allowOverlap="1" wp14:anchorId="104153EE" wp14:editId="104153EF">
              <wp:simplePos x="0" y="0"/>
              <wp:positionH relativeFrom="margin">
                <wp:posOffset>5395595</wp:posOffset>
              </wp:positionH>
              <wp:positionV relativeFrom="paragraph">
                <wp:posOffset>76200</wp:posOffset>
              </wp:positionV>
              <wp:extent cx="721360" cy="179705"/>
              <wp:effectExtent l="0" t="0" r="0" b="0"/>
              <wp:wrapNone/>
              <wp:docPr id="40"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14:paraId="10415493"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4</w:t>
                          </w:r>
                          <w:r>
                            <w:rPr>
                              <w:rStyle w:val="PageNumber"/>
                              <w:szCs w:val="13"/>
                            </w:rPr>
                            <w:fldChar w:fldCharType="end"/>
                          </w:r>
                        </w:p>
                      </w:txbxContent>
                    </wps:txbx>
                    <wps:bodyPr rot="0" vert="horz" wrap="square" lIns="360000" tIns="0" rIns="0" bIns="0" anchor="t" anchorCtr="0" upright="1">
                      <a:noAutofit/>
                    </wps:bodyPr>
                  </wps:wsp>
                </a:graphicData>
              </a:graphic>
            </wp:anchor>
          </w:drawing>
        </mc:Choice>
        <mc:Fallback>
          <w:pict>
            <v:shapetype w14:anchorId="104153EE" id="_x0000_t202" coordsize="21600,21600" o:spt="202" path="m,l,21600r21600,l21600,xe">
              <v:stroke joinstyle="miter"/>
              <v:path gradientshapeok="t" o:connecttype="rect"/>
            </v:shapetype>
            <v:shape id="Text Box 677" o:spid="_x0000_s1033" type="#_x0000_t202" style="position:absolute;left:0;text-align:left;margin-left:424.85pt;margin-top:6pt;width:56.8pt;height:14.15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" filled="f" stroked="f">
              <v:textbox inset="10mm,0,0,0">
                <w:txbxContent>
                  <w:p w14:paraId="10415493"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4</w:t>
                    </w:r>
                    <w:r>
                      <w:rPr>
                        <w:rStyle w:val="PageNumber"/>
                        <w:szCs w:val="13"/>
                      </w:rPr>
                      <w:fldChar w:fldCharType="end"/>
                    </w:r>
                  </w:p>
                </w:txbxContent>
              </v:textbox>
              <w10:wrap anchorx="margin"/>
            </v:shape>
          </w:pict>
        </mc:Fallback>
      </mc:AlternateContent>
    </w:r>
    <w:r>
      <w:rPr>
        <w:sz w:val="13"/>
        <w:lang w:val="en-US"/>
      </w:rPr>
      <w:t>Critical Habitat Assessment</w:t>
    </w:r>
  </w:p>
  <w:p w14:paraId="104153C5" w14:textId="77777777" w:rsidR="000B4652" w:rsidRDefault="00F26AED">
    <w:pPr>
      <w:tabs>
        <w:tab w:val="right" w:pos="8917"/>
      </w:tabs>
      <w:spacing w:after="0" w:line="160" w:lineRule="atLeast"/>
      <w:rPr>
        <w:sz w:val="13"/>
        <w:lang w:val="en-US"/>
      </w:rPr>
    </w:pPr>
    <w:r>
      <w:rPr>
        <w:sz w:val="13"/>
        <w:lang w:val="en-US"/>
      </w:rPr>
      <w:t>Arctic LNG2 Project</w:t>
    </w:r>
  </w:p>
  <w:p w14:paraId="104153C6" w14:textId="77777777" w:rsidR="000B4652" w:rsidRDefault="00F26AED">
    <w:pPr>
      <w:tabs>
        <w:tab w:val="right" w:pos="8917"/>
      </w:tabs>
      <w:spacing w:after="0" w:line="160" w:lineRule="atLeast"/>
      <w:rPr>
        <w:spacing w:val="4"/>
        <w:sz w:val="13"/>
        <w:lang w:val="en-US"/>
      </w:rPr>
    </w:pPr>
    <w:r>
      <w:rPr>
        <w:noProof/>
        <w:sz w:val="13"/>
        <w:lang w:val="ru-RU" w:eastAsia="ru-RU"/>
      </w:rPr>
      <mc:AlternateContent>
        <mc:Choice Requires="wps">
          <w:drawing>
            <wp:anchor distT="0" distB="0" distL="114300" distR="114300" simplePos="0" relativeHeight="251659776" behindDoc="0" locked="1" layoutInCell="1" hidden="1" allowOverlap="1" wp14:anchorId="104153F0" wp14:editId="104153F1">
              <wp:simplePos x="0" y="0"/>
              <wp:positionH relativeFrom="page">
                <wp:posOffset>0</wp:posOffset>
              </wp:positionH>
              <wp:positionV relativeFrom="page">
                <wp:posOffset>0</wp:posOffset>
              </wp:positionV>
              <wp:extent cx="5759450" cy="143510"/>
              <wp:effectExtent l="0" t="0" r="0" b="0"/>
              <wp:wrapNone/>
              <wp:docPr id="4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4"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F0" id="_x0000_s1034" type="#_x0000_t202" style="position:absolute;left:0;text-align:left;margin-left:0;margin-top:0;width:453.5pt;height:11.3pt;z-index:251659776;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AjzejLAQIAAPcDAAAOAAAAAAAA&#10;AAAAAAAAAC4CAABkcnMvZTJvRG9jLnhtbFBLAQItABQABgAIAAAAIQAsA4Qq3gAAAAkBAAAPAAAA&#10;AAAAAAAAAAAAAFsEAABkcnMvZG93bnJldi54bWxQSwUGAAAAAAQABADzAAAAZgUAAAAA&#10;" filled="f" stroked="f" strokeweight=".5pt">
              <v:textbox inset="0,0,0,0">
                <w:txbxContent>
                  <w:p w14:paraId="10415494" w14:textId="77777777" w:rsidR="000B4652" w:rsidRDefault="00F26AED">
                    <w:pPr>
                      <w:pStyle w:val="Footer-Letter"/>
                      <w:rPr>
                        <w:lang w:val="en-US"/>
                      </w:rPr>
                    </w:pPr>
                    <w:r>
                      <w:rPr>
                        <w:lang w:val="en-US"/>
                      </w:rPr>
                      <w:t>D:\ALNG2 2020\Critical habitat assessment report v1 IS SD S.docx</w:t>
                    </w:r>
                  </w:p>
                </w:txbxContent>
              </v:textbox>
              <w10:wrap anchorx="page" anchory="page"/>
              <w10:anchorlock/>
            </v:shape>
          </w:pict>
        </mc:Fallback>
      </mc:AlternateContent>
    </w:r>
    <w:r>
      <w:rPr>
        <w:sz w:val="13"/>
        <w:lang w:val="en-US" w:eastAsia="ru-RU"/>
      </w:rPr>
      <w:t>Report</w:t>
    </w:r>
  </w:p>
  <w:p w14:paraId="104153C7" w14:textId="77777777" w:rsidR="000B4652" w:rsidRDefault="00F26AED">
    <w:pPr>
      <w:tabs>
        <w:tab w:val="right" w:pos="8917"/>
      </w:tabs>
      <w:spacing w:after="0" w:line="160" w:lineRule="atLeast"/>
      <w:rPr>
        <w:spacing w:val="4"/>
        <w:sz w:val="13"/>
      </w:rPr>
    </w:pPr>
    <w:r>
      <w:rPr>
        <w:noProof/>
        <w:spacing w:val="4"/>
        <w:sz w:val="13"/>
        <w:lang w:val="ru-RU" w:eastAsia="ru-RU"/>
      </w:rPr>
      <mc:AlternateContent>
        <mc:Choice Requires="wps">
          <w:drawing>
            <wp:anchor distT="0" distB="0" distL="114300" distR="114300" simplePos="0" relativeHeight="251660800" behindDoc="0" locked="1" layoutInCell="1" hidden="1" allowOverlap="1" wp14:anchorId="104153F2" wp14:editId="104153F3">
              <wp:simplePos x="0" y="0"/>
              <wp:positionH relativeFrom="page">
                <wp:posOffset>0</wp:posOffset>
              </wp:positionH>
              <wp:positionV relativeFrom="page">
                <wp:posOffset>0</wp:posOffset>
              </wp:positionV>
              <wp:extent cx="5759450" cy="143510"/>
              <wp:effectExtent l="0" t="0" r="0" b="0"/>
              <wp:wrapNone/>
              <wp:docPr id="4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5"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F2" id="_x0000_s1035" type="#_x0000_t202" style="position:absolute;left:0;text-align:left;margin-left:0;margin-top:0;width:453.5pt;height:11.3pt;z-index:251660800;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kxAQIAAPc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p+d0w1QaaAw2LcNRBDHJl&#10;qKMnEdOLQFo8DUFiTs90aAtUGU4WZy3g97/5cz7tg6KcdSSkmsdvO4GKM/vR06ay6gYDB2MzGH7n&#10;HoC0OaFnEmQx6QImO5gawX0ljS9zFQoJL6lWzdNgPqSjnOmNSLVcliTSVhDpya+DzNBH5pa7BNoU&#10;ujM7Ry6I+/xD6ipbOL2ELN+f/0vW5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DoqXkxAQIAAPcDAAAOAAAAAAAA&#10;AAAAAAAAAC4CAABkcnMvZTJvRG9jLnhtbFBLAQItABQABgAIAAAAIQAsA4Qq3gAAAAkBAAAPAAAA&#10;AAAAAAAAAAAAAFsEAABkcnMvZG93bnJldi54bWxQSwUGAAAAAAQABADzAAAAZgUAAAAA&#10;" filled="f" stroked="f" strokeweight=".5pt">
              <v:textbox inset="0,0,0,0">
                <w:txbxContent>
                  <w:p w14:paraId="10415495" w14:textId="77777777" w:rsidR="000B4652" w:rsidRDefault="00F26AED">
                    <w:pPr>
                      <w:pStyle w:val="Footer-Letter"/>
                      <w:rPr>
                        <w:lang w:val="en-US"/>
                      </w:rPr>
                    </w:pPr>
                    <w:r>
                      <w:rPr>
                        <w:lang w:val="en-US"/>
                      </w:rPr>
                      <w:t>D:\ALNG2 2020\Critical habitat assessment report v1 IS SD S.docx</w:t>
                    </w:r>
                  </w:p>
                </w:txbxContent>
              </v:textbox>
              <w10:wrap anchorx="page" anchory="page"/>
              <w10:anchorlock/>
            </v:shape>
          </w:pict>
        </mc:Fallback>
      </mc:AlternateContent>
    </w:r>
    <w:r>
      <w:rPr>
        <w:noProof/>
        <w:spacing w:val="4"/>
        <w:sz w:val="13"/>
        <w:lang w:val="ru-RU" w:eastAsia="ru-RU"/>
      </w:rPr>
      <mc:AlternateContent>
        <mc:Choice Requires="wps">
          <w:drawing>
            <wp:anchor distT="0" distB="0" distL="114300" distR="114300" simplePos="0" relativeHeight="251661824" behindDoc="0" locked="1" layoutInCell="1" hidden="1" allowOverlap="1" wp14:anchorId="104153F4" wp14:editId="104153F5">
              <wp:simplePos x="0" y="0"/>
              <wp:positionH relativeFrom="page">
                <wp:posOffset>0</wp:posOffset>
              </wp:positionH>
              <wp:positionV relativeFrom="page">
                <wp:posOffset>0</wp:posOffset>
              </wp:positionV>
              <wp:extent cx="5759450" cy="143510"/>
              <wp:effectExtent l="0" t="0" r="0" b="0"/>
              <wp:wrapNone/>
              <wp:docPr id="4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6" w14:textId="77777777" w:rsidR="000B4652" w:rsidRDefault="00F26AED">
                          <w:pPr>
                            <w:pStyle w:val="Footer-Letter"/>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F4" id="_x0000_s1036" type="#_x0000_t202" style="position:absolute;left:0;text-align:left;margin-left:0;margin-top:0;width:453.5pt;height:11.3pt;z-index:251661824;visibility:hidden;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" filled="f" stroked="f" strokeweight=".5pt">
              <v:textbox inset="0,0,0,0">
                <w:txbxContent>
                  <w:p w14:paraId="10415496" w14:textId="77777777" w:rsidR="000B4652" w:rsidRDefault="00F26AED">
                    <w:pPr>
                      <w:pStyle w:val="Footer-Letter"/>
                      <w:rPr>
                        <w:lang w:val="en-US"/>
                      </w:rPr>
                    </w:pPr>
                    <w:r>
                      <w:rPr>
                        <w:lang w:val="en-US"/>
                      </w:rPr>
                      <w:t>Z:\Projects\Active Projects\Arctic LNG 2_2020\ESIA 2020\RUS\ALNG2_ESHIA_Part 4_RUS clean 10082020.docx</w:t>
                    </w:r>
                  </w:p>
                </w:txbxContent>
              </v:textbox>
              <w10:wrap anchorx="page" anchory="page"/>
              <w10:anchorlock/>
            </v:shape>
          </w:pict>
        </mc:Fallback>
      </mc:AlternateContent>
    </w:r>
  </w:p>
  <w:p w14:paraId="104153C8" w14:textId="77777777" w:rsidR="000B4652" w:rsidRDefault="000B4652">
    <w:pPr>
      <w:tabs>
        <w:tab w:val="right" w:pos="8917"/>
      </w:tabs>
      <w:spacing w:after="0" w:line="110" w:lineRule="exact"/>
      <w:rPr>
        <w:spacing w:val="4"/>
        <w:sz w:val="13"/>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CA" w14:textId="77777777" w:rsidR="000B4652" w:rsidRDefault="00F26AED">
    <w:pPr>
      <w:tabs>
        <w:tab w:val="right" w:pos="8917"/>
      </w:tabs>
      <w:spacing w:after="0" w:line="160" w:lineRule="atLeast"/>
      <w:rPr>
        <w:sz w:val="13"/>
      </w:rPr>
    </w:pPr>
    <w:r>
      <w:rPr>
        <w:noProof/>
        <w:lang w:val="ru-RU" w:eastAsia="ru-RU"/>
      </w:rPr>
      <mc:AlternateContent>
        <mc:Choice Requires="wps">
          <w:drawing>
            <wp:anchor distT="0" distB="0" distL="114300" distR="114300" simplePos="0" relativeHeight="251644416" behindDoc="0" locked="0" layoutInCell="1" allowOverlap="1" wp14:anchorId="104153FA" wp14:editId="104153FB">
              <wp:simplePos x="0" y="0"/>
              <wp:positionH relativeFrom="margin">
                <wp:posOffset>5395595</wp:posOffset>
              </wp:positionH>
              <wp:positionV relativeFrom="paragraph">
                <wp:posOffset>76200</wp:posOffset>
              </wp:positionV>
              <wp:extent cx="721360" cy="179705"/>
              <wp:effectExtent l="0" t="0" r="2540" b="10795"/>
              <wp:wrapNone/>
              <wp:docPr id="33"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14:paraId="10415497"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6</w:t>
                          </w:r>
                          <w:r>
                            <w:rPr>
                              <w:rStyle w:val="PageNumber"/>
                              <w:szCs w:val="13"/>
                            </w:rPr>
                            <w:fldChar w:fldCharType="end"/>
                          </w:r>
                        </w:p>
                      </w:txbxContent>
                    </wps:txbx>
                    <wps:bodyPr rot="0" vert="horz" wrap="square" lIns="360000" tIns="0" rIns="0" bIns="0" anchor="t" anchorCtr="0" upright="1">
                      <a:noAutofit/>
                    </wps:bodyPr>
                  </wps:wsp>
                </a:graphicData>
              </a:graphic>
            </wp:anchor>
          </w:drawing>
        </mc:Choice>
        <mc:Fallback>
          <w:pict>
            <v:shapetype w14:anchorId="104153FA" id="_x0000_t202" coordsize="21600,21600" o:spt="202" path="m,l,21600r21600,l21600,xe">
              <v:stroke joinstyle="miter"/>
              <v:path gradientshapeok="t" o:connecttype="rect"/>
            </v:shapetype>
            <v:shape id="_x0000_s1037" type="#_x0000_t202" style="position:absolute;left:0;text-align:left;margin-left:424.85pt;margin-top:6pt;width:56.8pt;height:14.15pt;z-index:251644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" filled="f" stroked="f">
              <v:textbox inset="10mm,0,0,0">
                <w:txbxContent>
                  <w:p w14:paraId="10415497"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6</w:t>
                    </w:r>
                    <w:r>
                      <w:rPr>
                        <w:rStyle w:val="PageNumber"/>
                        <w:szCs w:val="13"/>
                      </w:rPr>
                      <w:fldChar w:fldCharType="end"/>
                    </w:r>
                  </w:p>
                </w:txbxContent>
              </v:textbox>
              <w10:wrap anchorx="margin"/>
            </v:shape>
          </w:pict>
        </mc:Fallback>
      </mc:AlternateContent>
    </w:r>
    <w:r>
      <w:rPr>
        <w:sz w:val="13"/>
        <w:lang w:val="en-US"/>
      </w:rPr>
      <w:t xml:space="preserve">Invasive Species </w:t>
    </w:r>
    <w:r>
      <w:rPr>
        <w:sz w:val="13"/>
      </w:rPr>
      <w:t>Addendum</w:t>
    </w:r>
  </w:p>
  <w:p w14:paraId="104153CB" w14:textId="77777777" w:rsidR="000B4652" w:rsidRDefault="00F26AED">
    <w:pPr>
      <w:tabs>
        <w:tab w:val="right" w:pos="8917"/>
      </w:tabs>
      <w:spacing w:after="0" w:line="160" w:lineRule="atLeast"/>
      <w:rPr>
        <w:sz w:val="13"/>
        <w:lang w:val="en-US"/>
      </w:rPr>
    </w:pPr>
    <w:r>
      <w:rPr>
        <w:sz w:val="13"/>
        <w:lang w:val="en-US"/>
      </w:rPr>
      <w:t>Arctic LNG2 Project</w:t>
    </w:r>
  </w:p>
  <w:p w14:paraId="104153CC" w14:textId="77777777" w:rsidR="000B4652" w:rsidRDefault="00F26AED">
    <w:pPr>
      <w:tabs>
        <w:tab w:val="right" w:pos="8917"/>
      </w:tabs>
      <w:spacing w:after="0" w:line="160" w:lineRule="atLeast"/>
      <w:rPr>
        <w:spacing w:val="4"/>
        <w:sz w:val="13"/>
        <w:lang w:val="en-US"/>
      </w:rPr>
    </w:pPr>
    <w:r>
      <w:rPr>
        <w:noProof/>
        <w:sz w:val="13"/>
        <w:lang w:val="ru-RU" w:eastAsia="ru-RU"/>
      </w:rPr>
      <mc:AlternateContent>
        <mc:Choice Requires="wps">
          <w:drawing>
            <wp:anchor distT="0" distB="0" distL="114300" distR="114300" simplePos="0" relativeHeight="251645440" behindDoc="0" locked="1" layoutInCell="1" hidden="1" allowOverlap="1" wp14:anchorId="104153FC" wp14:editId="104153FD">
              <wp:simplePos x="0" y="0"/>
              <wp:positionH relativeFrom="rightMargin">
                <wp:posOffset>-5765800</wp:posOffset>
              </wp:positionH>
              <wp:positionV relativeFrom="bottomMargin">
                <wp:posOffset>151130</wp:posOffset>
              </wp:positionV>
              <wp:extent cx="5759450" cy="143510"/>
              <wp:effectExtent l="0" t="0" r="0" b="0"/>
              <wp:wrapNone/>
              <wp:docPr id="3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8"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FC" id="_x0000_s1038" type="#_x0000_t202" style="position:absolute;left:0;text-align:left;margin-left:-454pt;margin-top:11.9pt;width:453.5pt;height:11.3pt;z-index:251645440;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3zNAQIAAPg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hns5jbaA50LQIRyHEIFeG&#10;WnoSMb0IpM3TFKTm9EyHtkCl4WRx1gJ+/5s/59NCKMpZR0qqefy2E6g4sx89rSrLbjBwMDaD4Xfu&#10;AUicE3onQRaTLmCyg6kR3FcS+TJXoZDwkmrVPA3mQzrqmR6JVMtlSSJxBZGe/DrIDH2kbrlLoE3h&#10;O9Nz5ILIzz8kr7KG01PI+v35v2RdHuziBwA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BA43zNAQIAAPgDAAAO&#10;AAAAAAAAAAAAAAAAAC4CAABkcnMvZTJvRG9jLnhtbFBLAQItABQABgAIAAAAIQAUlU+M5AAAAA4B&#10;AAAPAAAAAAAAAAAAAAAAAFsEAABkcnMvZG93bnJldi54bWxQSwUGAAAAAAQABADzAAAAbAUAAAAA&#10;" filled="f" stroked="f" strokeweight=".5pt">
              <v:textbox inset="0,0,0,0">
                <w:txbxContent>
                  <w:p w14:paraId="10415498"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sz w:val="13"/>
        <w:lang w:val="en-US" w:eastAsia="ru-RU"/>
      </w:rPr>
      <w:t>Report</w:t>
    </w:r>
  </w:p>
  <w:p w14:paraId="104153CD" w14:textId="77777777" w:rsidR="000B4652" w:rsidRDefault="00F26AED">
    <w:pPr>
      <w:tabs>
        <w:tab w:val="right" w:pos="8917"/>
      </w:tabs>
      <w:spacing w:after="0" w:line="160" w:lineRule="atLeast"/>
      <w:rPr>
        <w:spacing w:val="4"/>
        <w:sz w:val="13"/>
      </w:rPr>
    </w:pPr>
    <w:r>
      <w:rPr>
        <w:noProof/>
        <w:spacing w:val="4"/>
        <w:sz w:val="13"/>
        <w:lang w:val="ru-RU" w:eastAsia="ru-RU"/>
      </w:rPr>
      <mc:AlternateContent>
        <mc:Choice Requires="wps">
          <w:drawing>
            <wp:anchor distT="0" distB="0" distL="114300" distR="114300" simplePos="0" relativeHeight="251646464" behindDoc="0" locked="1" layoutInCell="1" hidden="1" allowOverlap="1" wp14:anchorId="104153FE" wp14:editId="104153FF">
              <wp:simplePos x="0" y="0"/>
              <wp:positionH relativeFrom="rightMargin">
                <wp:posOffset>-5765800</wp:posOffset>
              </wp:positionH>
              <wp:positionV relativeFrom="bottomMargin">
                <wp:posOffset>151130</wp:posOffset>
              </wp:positionV>
              <wp:extent cx="5759450" cy="143510"/>
              <wp:effectExtent l="0" t="0" r="0" b="0"/>
              <wp:wrapNone/>
              <wp:docPr id="3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9"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3FE" id="_x0000_s1039" type="#_x0000_t202" style="position:absolute;left:0;text-align:left;margin-left:-454pt;margin-top:11.9pt;width:453.5pt;height:11.3pt;z-index:251646464;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S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aepoM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CA+OSAQIAAPgDAAAO&#10;AAAAAAAAAAAAAAAAAC4CAABkcnMvZTJvRG9jLnhtbFBLAQItABQABgAIAAAAIQAUlU+M5AAAAA4B&#10;AAAPAAAAAAAAAAAAAAAAAFsEAABkcnMvZG93bnJldi54bWxQSwUGAAAAAAQABADzAAAAbAUAAAAA&#10;" filled="f" stroked="f" strokeweight=".5pt">
              <v:textbox inset="0,0,0,0">
                <w:txbxContent>
                  <w:p w14:paraId="10415499"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noProof/>
        <w:spacing w:val="4"/>
        <w:sz w:val="13"/>
        <w:lang w:val="ru-RU" w:eastAsia="ru-RU"/>
      </w:rPr>
      <mc:AlternateContent>
        <mc:Choice Requires="wps">
          <w:drawing>
            <wp:anchor distT="0" distB="0" distL="114300" distR="114300" simplePos="0" relativeHeight="251647488" behindDoc="0" locked="1" layoutInCell="1" hidden="1" allowOverlap="1" wp14:anchorId="10415400" wp14:editId="10415401">
              <wp:simplePos x="0" y="0"/>
              <wp:positionH relativeFrom="rightMargin">
                <wp:posOffset>-5765800</wp:posOffset>
              </wp:positionH>
              <wp:positionV relativeFrom="bottomMargin">
                <wp:posOffset>151130</wp:posOffset>
              </wp:positionV>
              <wp:extent cx="5759450" cy="143510"/>
              <wp:effectExtent l="0" t="0" r="0" b="0"/>
              <wp:wrapNone/>
              <wp:docPr id="3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A" w14:textId="77777777" w:rsidR="000B4652" w:rsidRDefault="00F26AED">
                          <w:pPr>
                            <w:pStyle w:val="Footer-Letter"/>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00" id="_x0000_s1040" type="#_x0000_t202" style="position:absolute;left:0;text-align:left;margin-left:-454pt;margin-top:11.9pt;width:453.5pt;height:11.3pt;z-index:251647488;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DoUYRAQIAAPgDAAAO&#10;AAAAAAAAAAAAAAAAAC4CAABkcnMvZTJvRG9jLnhtbFBLAQItABQABgAIAAAAIQAUlU+M5AAAAA4B&#10;AAAPAAAAAAAAAAAAAAAAAFsEAABkcnMvZG93bnJldi54bWxQSwUGAAAAAAQABADzAAAAbAUAAAAA&#10;" filled="f" stroked="f" strokeweight=".5pt">
              <v:textbox inset="0,0,0,0">
                <w:txbxContent>
                  <w:p w14:paraId="1041549A" w14:textId="77777777" w:rsidR="000B4652" w:rsidRDefault="00F26AED">
                    <w:pPr>
                      <w:pStyle w:val="Footer-Letter"/>
                      <w:rPr>
                        <w:lang w:val="en-US"/>
                      </w:rPr>
                    </w:pPr>
                    <w:r>
                      <w:rPr>
                        <w:lang w:val="en-US"/>
                      </w:rPr>
                      <w:t>Z:\Projects\Active Projects\Arctic LNG 2_2020\ESIA 2020\RUS\ALNG2_ESHIA_Part 4_RUS clean 10082020.docx</w:t>
                    </w:r>
                  </w:p>
                </w:txbxContent>
              </v:textbox>
              <w10:wrap anchorx="margin" anchory="margin"/>
              <w10:anchorlock/>
            </v:shape>
          </w:pict>
        </mc:Fallback>
      </mc:AlternateContent>
    </w:r>
  </w:p>
  <w:p w14:paraId="104153CE" w14:textId="77777777" w:rsidR="000B4652" w:rsidRDefault="000B4652">
    <w:pPr>
      <w:tabs>
        <w:tab w:val="right" w:pos="8917"/>
      </w:tabs>
      <w:spacing w:after="0" w:line="110" w:lineRule="exact"/>
      <w:rPr>
        <w:spacing w:val="4"/>
        <w:sz w:val="13"/>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D0" w14:textId="77777777" w:rsidR="000B4652" w:rsidRDefault="00F26AED">
    <w:pPr>
      <w:tabs>
        <w:tab w:val="right" w:pos="8917"/>
      </w:tabs>
      <w:spacing w:after="0" w:line="160" w:lineRule="atLeast"/>
      <w:rPr>
        <w:sz w:val="13"/>
      </w:rPr>
    </w:pPr>
    <w:r>
      <w:rPr>
        <w:noProof/>
        <w:lang w:val="ru-RU" w:eastAsia="ru-RU"/>
      </w:rPr>
      <mc:AlternateContent>
        <mc:Choice Requires="wps">
          <w:drawing>
            <wp:anchor distT="0" distB="0" distL="114300" distR="114300" simplePos="0" relativeHeight="251667968" behindDoc="0" locked="0" layoutInCell="1" allowOverlap="1" wp14:anchorId="10415406" wp14:editId="10415407">
              <wp:simplePos x="0" y="0"/>
              <wp:positionH relativeFrom="margin">
                <wp:posOffset>5395595</wp:posOffset>
              </wp:positionH>
              <wp:positionV relativeFrom="paragraph">
                <wp:posOffset>76200</wp:posOffset>
              </wp:positionV>
              <wp:extent cx="721360" cy="179705"/>
              <wp:effectExtent l="0" t="0" r="0" b="0"/>
              <wp:wrapNone/>
              <wp:docPr id="54"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14:paraId="1041549B"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32</w:t>
                          </w:r>
                          <w:r>
                            <w:rPr>
                              <w:rStyle w:val="PageNumber"/>
                              <w:szCs w:val="13"/>
                            </w:rPr>
                            <w:fldChar w:fldCharType="end"/>
                          </w:r>
                        </w:p>
                      </w:txbxContent>
                    </wps:txbx>
                    <wps:bodyPr rot="0" vert="horz" wrap="square" lIns="360000" tIns="0" rIns="0" bIns="0" anchor="t" anchorCtr="0" upright="1">
                      <a:noAutofit/>
                    </wps:bodyPr>
                  </wps:wsp>
                </a:graphicData>
              </a:graphic>
            </wp:anchor>
          </w:drawing>
        </mc:Choice>
        <mc:Fallback>
          <w:pict>
            <v:shapetype w14:anchorId="10415406" id="_x0000_t202" coordsize="21600,21600" o:spt="202" path="m,l,21600r21600,l21600,xe">
              <v:stroke joinstyle="miter"/>
              <v:path gradientshapeok="t" o:connecttype="rect"/>
            </v:shapetype>
            <v:shape id="_x0000_s1041" type="#_x0000_t202" style="position:absolute;left:0;text-align:left;margin-left:424.85pt;margin-top:6pt;width:56.8pt;height:14.15pt;z-index:25166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" filled="f" stroked="f">
              <v:textbox inset="10mm,0,0,0">
                <w:txbxContent>
                  <w:p w14:paraId="1041549B"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32</w:t>
                    </w:r>
                    <w:r>
                      <w:rPr>
                        <w:rStyle w:val="PageNumber"/>
                        <w:szCs w:val="13"/>
                      </w:rPr>
                      <w:fldChar w:fldCharType="end"/>
                    </w:r>
                  </w:p>
                </w:txbxContent>
              </v:textbox>
              <w10:wrap anchorx="margin"/>
            </v:shape>
          </w:pict>
        </mc:Fallback>
      </mc:AlternateContent>
    </w:r>
    <w:r>
      <w:rPr>
        <w:sz w:val="13"/>
        <w:lang w:val="en-US"/>
      </w:rPr>
      <w:t xml:space="preserve">Invasive Species </w:t>
    </w:r>
    <w:r>
      <w:rPr>
        <w:sz w:val="13"/>
      </w:rPr>
      <w:t>Addendum</w:t>
    </w:r>
  </w:p>
  <w:p w14:paraId="104153D1" w14:textId="77777777" w:rsidR="000B4652" w:rsidRDefault="00F26AED">
    <w:pPr>
      <w:tabs>
        <w:tab w:val="right" w:pos="8917"/>
      </w:tabs>
      <w:spacing w:after="0" w:line="160" w:lineRule="atLeast"/>
      <w:rPr>
        <w:sz w:val="13"/>
        <w:lang w:val="en-US"/>
      </w:rPr>
    </w:pPr>
    <w:r>
      <w:rPr>
        <w:sz w:val="13"/>
        <w:lang w:val="en-US"/>
      </w:rPr>
      <w:t>Arctic LNG2 Project</w:t>
    </w:r>
  </w:p>
  <w:p w14:paraId="104153D2" w14:textId="77777777" w:rsidR="000B4652" w:rsidRDefault="00F26AED">
    <w:pPr>
      <w:tabs>
        <w:tab w:val="right" w:pos="8917"/>
      </w:tabs>
      <w:spacing w:after="0" w:line="160" w:lineRule="atLeast"/>
      <w:rPr>
        <w:spacing w:val="4"/>
        <w:sz w:val="13"/>
        <w:lang w:val="en-US"/>
      </w:rPr>
    </w:pPr>
    <w:r>
      <w:rPr>
        <w:noProof/>
        <w:sz w:val="13"/>
        <w:lang w:val="ru-RU" w:eastAsia="ru-RU"/>
      </w:rPr>
      <mc:AlternateContent>
        <mc:Choice Requires="wps">
          <w:drawing>
            <wp:anchor distT="0" distB="0" distL="114300" distR="114300" simplePos="0" relativeHeight="251668992" behindDoc="0" locked="1" layoutInCell="1" hidden="1" allowOverlap="1" wp14:anchorId="10415408" wp14:editId="10415409">
              <wp:simplePos x="0" y="0"/>
              <wp:positionH relativeFrom="rightMargin">
                <wp:posOffset>-5765800</wp:posOffset>
              </wp:positionH>
              <wp:positionV relativeFrom="bottomMargin">
                <wp:posOffset>151130</wp:posOffset>
              </wp:positionV>
              <wp:extent cx="5759450" cy="143510"/>
              <wp:effectExtent l="0" t="0" r="0" b="0"/>
              <wp:wrapNone/>
              <wp:docPr id="5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C"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08" id="_x0000_s1042" type="#_x0000_t202" style="position:absolute;left:0;text-align:left;margin-left:-454pt;margin-top:11.9pt;width:453.5pt;height:11.3pt;z-index:251668992;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HYHmuAQIAAPgDAAAO&#10;AAAAAAAAAAAAAAAAAC4CAABkcnMvZTJvRG9jLnhtbFBLAQItABQABgAIAAAAIQAUlU+M5AAAAA4B&#10;AAAPAAAAAAAAAAAAAAAAAFsEAABkcnMvZG93bnJldi54bWxQSwUGAAAAAAQABADzAAAAbAUAAAAA&#10;" filled="f" stroked="f" strokeweight=".5pt">
              <v:textbox inset="0,0,0,0">
                <w:txbxContent>
                  <w:p w14:paraId="1041549C"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sz w:val="13"/>
        <w:lang w:val="en-US" w:eastAsia="ru-RU"/>
      </w:rPr>
      <w:t>Report</w:t>
    </w:r>
  </w:p>
  <w:p w14:paraId="104153D3" w14:textId="77777777" w:rsidR="000B4652" w:rsidRDefault="00F26AED">
    <w:pPr>
      <w:tabs>
        <w:tab w:val="right" w:pos="8917"/>
      </w:tabs>
      <w:spacing w:after="0" w:line="160" w:lineRule="atLeast"/>
      <w:rPr>
        <w:spacing w:val="4"/>
        <w:sz w:val="13"/>
      </w:rPr>
    </w:pPr>
    <w:r>
      <w:rPr>
        <w:noProof/>
        <w:spacing w:val="4"/>
        <w:sz w:val="13"/>
        <w:lang w:val="ru-RU" w:eastAsia="ru-RU"/>
      </w:rPr>
      <mc:AlternateContent>
        <mc:Choice Requires="wps">
          <w:drawing>
            <wp:anchor distT="0" distB="0" distL="114300" distR="114300" simplePos="0" relativeHeight="251670016" behindDoc="0" locked="1" layoutInCell="1" hidden="1" allowOverlap="1" wp14:anchorId="1041540A" wp14:editId="1041540B">
              <wp:simplePos x="0" y="0"/>
              <wp:positionH relativeFrom="rightMargin">
                <wp:posOffset>-5765800</wp:posOffset>
              </wp:positionH>
              <wp:positionV relativeFrom="bottomMargin">
                <wp:posOffset>151130</wp:posOffset>
              </wp:positionV>
              <wp:extent cx="5759450" cy="143510"/>
              <wp:effectExtent l="0" t="0" r="0" b="0"/>
              <wp:wrapNone/>
              <wp:docPr id="5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D"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0A" id="_x0000_s1043" type="#_x0000_t202" style="position:absolute;left:0;text-align:left;margin-left:-454pt;margin-top:11.9pt;width:453.5pt;height:11.3pt;z-index:251670016;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AFgObxAQIAAPgDAAAO&#10;AAAAAAAAAAAAAAAAAC4CAABkcnMvZTJvRG9jLnhtbFBLAQItABQABgAIAAAAIQAUlU+M5AAAAA4B&#10;AAAPAAAAAAAAAAAAAAAAAFsEAABkcnMvZG93bnJldi54bWxQSwUGAAAAAAQABADzAAAAbAUAAAAA&#10;" filled="f" stroked="f" strokeweight=".5pt">
              <v:textbox inset="0,0,0,0">
                <w:txbxContent>
                  <w:p w14:paraId="1041549D"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noProof/>
        <w:spacing w:val="4"/>
        <w:sz w:val="13"/>
        <w:lang w:val="ru-RU" w:eastAsia="ru-RU"/>
      </w:rPr>
      <mc:AlternateContent>
        <mc:Choice Requires="wps">
          <w:drawing>
            <wp:anchor distT="0" distB="0" distL="114300" distR="114300" simplePos="0" relativeHeight="251671040" behindDoc="0" locked="1" layoutInCell="1" hidden="1" allowOverlap="1" wp14:anchorId="1041540C" wp14:editId="1041540D">
              <wp:simplePos x="0" y="0"/>
              <wp:positionH relativeFrom="rightMargin">
                <wp:posOffset>-5765800</wp:posOffset>
              </wp:positionH>
              <wp:positionV relativeFrom="bottomMargin">
                <wp:posOffset>151130</wp:posOffset>
              </wp:positionV>
              <wp:extent cx="5759450" cy="143510"/>
              <wp:effectExtent l="0" t="0" r="0" b="0"/>
              <wp:wrapNone/>
              <wp:docPr id="5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9E" w14:textId="77777777" w:rsidR="000B4652" w:rsidRDefault="00F26AED">
                          <w:pPr>
                            <w:pStyle w:val="Footer-Letter"/>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0C" id="_x0000_s1044" type="#_x0000_t202" style="position:absolute;left:0;text-align:left;margin-left:-454pt;margin-top:11.9pt;width:453.5pt;height:11.3pt;z-index:251671040;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BEIkNyAQIAAPgDAAAO&#10;AAAAAAAAAAAAAAAAAC4CAABkcnMvZTJvRG9jLnhtbFBLAQItABQABgAIAAAAIQAUlU+M5AAAAA4B&#10;AAAPAAAAAAAAAAAAAAAAAFsEAABkcnMvZG93bnJldi54bWxQSwUGAAAAAAQABADzAAAAbAUAAAAA&#10;" filled="f" stroked="f" strokeweight=".5pt">
              <v:textbox inset="0,0,0,0">
                <w:txbxContent>
                  <w:p w14:paraId="1041549E" w14:textId="77777777" w:rsidR="000B4652" w:rsidRDefault="00F26AED">
                    <w:pPr>
                      <w:pStyle w:val="Footer-Letter"/>
                      <w:rPr>
                        <w:lang w:val="en-US"/>
                      </w:rPr>
                    </w:pPr>
                    <w:r>
                      <w:rPr>
                        <w:lang w:val="en-US"/>
                      </w:rPr>
                      <w:t>Z:\Projects\Active Projects\Arctic LNG 2_2020\ESIA 2020\RUS\ALNG2_ESHIA_Part 4_RUS clean 10082020.docx</w:t>
                    </w:r>
                  </w:p>
                </w:txbxContent>
              </v:textbox>
              <w10:wrap anchorx="margin" anchory="margin"/>
              <w10:anchorlock/>
            </v:shape>
          </w:pict>
        </mc:Fallback>
      </mc:AlternateContent>
    </w:r>
  </w:p>
  <w:p w14:paraId="104153D4" w14:textId="77777777" w:rsidR="000B4652" w:rsidRDefault="000B4652">
    <w:pPr>
      <w:tabs>
        <w:tab w:val="right" w:pos="8917"/>
      </w:tabs>
      <w:spacing w:after="0" w:line="110" w:lineRule="exact"/>
      <w:rPr>
        <w:spacing w:val="4"/>
        <w:sz w:val="13"/>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153D5" w14:textId="77777777" w:rsidR="000B4652" w:rsidRDefault="00F26AED">
    <w:pPr>
      <w:tabs>
        <w:tab w:val="right" w:pos="8917"/>
      </w:tabs>
      <w:spacing w:after="0" w:line="160" w:lineRule="atLeast"/>
      <w:rPr>
        <w:sz w:val="13"/>
      </w:rPr>
    </w:pPr>
    <w:r>
      <w:rPr>
        <w:noProof/>
        <w:lang w:val="ru-RU" w:eastAsia="ru-RU"/>
      </w:rPr>
      <mc:AlternateContent>
        <mc:Choice Requires="wps">
          <w:drawing>
            <wp:anchor distT="0" distB="0" distL="114300" distR="114300" simplePos="0" relativeHeight="251663872" behindDoc="0" locked="0" layoutInCell="1" allowOverlap="1" wp14:anchorId="1041540E" wp14:editId="1041540F">
              <wp:simplePos x="0" y="0"/>
              <wp:positionH relativeFrom="margin">
                <wp:posOffset>5395595</wp:posOffset>
              </wp:positionH>
              <wp:positionV relativeFrom="paragraph">
                <wp:posOffset>76200</wp:posOffset>
              </wp:positionV>
              <wp:extent cx="721360" cy="179705"/>
              <wp:effectExtent l="0" t="0" r="0" b="0"/>
              <wp:wrapNone/>
              <wp:docPr id="50"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14:paraId="1041549F"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43</w:t>
                          </w:r>
                          <w:r>
                            <w:rPr>
                              <w:rStyle w:val="PageNumber"/>
                              <w:szCs w:val="13"/>
                            </w:rPr>
                            <w:fldChar w:fldCharType="end"/>
                          </w:r>
                        </w:p>
                      </w:txbxContent>
                    </wps:txbx>
                    <wps:bodyPr rot="0" vert="horz" wrap="square" lIns="360000" tIns="0" rIns="0" bIns="0" anchor="t" anchorCtr="0" upright="1">
                      <a:noAutofit/>
                    </wps:bodyPr>
                  </wps:wsp>
                </a:graphicData>
              </a:graphic>
            </wp:anchor>
          </w:drawing>
        </mc:Choice>
        <mc:Fallback>
          <w:pict>
            <v:shapetype w14:anchorId="1041540E" id="_x0000_t202" coordsize="21600,21600" o:spt="202" path="m,l,21600r21600,l21600,xe">
              <v:stroke joinstyle="miter"/>
              <v:path gradientshapeok="t" o:connecttype="rect"/>
            </v:shapetype>
            <v:shape id="_x0000_s1045" type="#_x0000_t202" style="position:absolute;left:0;text-align:left;margin-left:424.85pt;margin-top:6pt;width:56.8pt;height:14.15pt;z-index:251663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" filled="f" stroked="f">
              <v:textbox inset="10mm,0,0,0">
                <w:txbxContent>
                  <w:p w14:paraId="1041549F" w14:textId="77777777" w:rsidR="000B4652" w:rsidRDefault="00F26AED">
                    <w:pPr>
                      <w:pStyle w:val="Header"/>
                      <w:jc w:val="right"/>
                      <w:rPr>
                        <w:szCs w:val="13"/>
                      </w:rPr>
                    </w:pPr>
                    <w:r>
                      <w:rPr>
                        <w:rStyle w:val="PageNumber"/>
                        <w:szCs w:val="13"/>
                      </w:rPr>
                      <w:fldChar w:fldCharType="begin"/>
                    </w:r>
                    <w:r>
                      <w:rPr>
                        <w:rStyle w:val="PageNumber"/>
                        <w:szCs w:val="13"/>
                      </w:rPr>
                      <w:instrText>PAGE</w:instrText>
                    </w:r>
                    <w:r>
                      <w:rPr>
                        <w:rStyle w:val="PageNumber"/>
                        <w:szCs w:val="13"/>
                      </w:rPr>
                      <w:fldChar w:fldCharType="separate"/>
                    </w:r>
                    <w:r>
                      <w:rPr>
                        <w:rStyle w:val="PageNumber"/>
                        <w:noProof/>
                        <w:szCs w:val="13"/>
                      </w:rPr>
                      <w:t>43</w:t>
                    </w:r>
                    <w:r>
                      <w:rPr>
                        <w:rStyle w:val="PageNumber"/>
                        <w:szCs w:val="13"/>
                      </w:rPr>
                      <w:fldChar w:fldCharType="end"/>
                    </w:r>
                  </w:p>
                </w:txbxContent>
              </v:textbox>
              <w10:wrap anchorx="margin"/>
            </v:shape>
          </w:pict>
        </mc:Fallback>
      </mc:AlternateContent>
    </w:r>
    <w:r>
      <w:rPr>
        <w:sz w:val="13"/>
        <w:lang w:val="en-US"/>
      </w:rPr>
      <w:t xml:space="preserve">Invasive Species </w:t>
    </w:r>
    <w:r>
      <w:rPr>
        <w:sz w:val="13"/>
      </w:rPr>
      <w:t>Addendum</w:t>
    </w:r>
  </w:p>
  <w:p w14:paraId="104153D6" w14:textId="77777777" w:rsidR="000B4652" w:rsidRDefault="00F26AED">
    <w:pPr>
      <w:tabs>
        <w:tab w:val="right" w:pos="8917"/>
      </w:tabs>
      <w:spacing w:after="0" w:line="160" w:lineRule="atLeast"/>
      <w:rPr>
        <w:sz w:val="13"/>
        <w:lang w:val="en-US"/>
      </w:rPr>
    </w:pPr>
    <w:r>
      <w:rPr>
        <w:sz w:val="13"/>
        <w:lang w:val="en-US"/>
      </w:rPr>
      <w:t>Arctic LNG2 Project</w:t>
    </w:r>
  </w:p>
  <w:p w14:paraId="104153D7" w14:textId="77777777" w:rsidR="000B4652" w:rsidRDefault="00F26AED">
    <w:pPr>
      <w:tabs>
        <w:tab w:val="right" w:pos="8917"/>
      </w:tabs>
      <w:spacing w:after="0" w:line="160" w:lineRule="atLeast"/>
      <w:rPr>
        <w:spacing w:val="4"/>
        <w:sz w:val="13"/>
        <w:lang w:val="en-US"/>
      </w:rPr>
    </w:pPr>
    <w:r>
      <w:rPr>
        <w:noProof/>
        <w:sz w:val="13"/>
        <w:lang w:val="ru-RU" w:eastAsia="ru-RU"/>
      </w:rPr>
      <mc:AlternateContent>
        <mc:Choice Requires="wps">
          <w:drawing>
            <wp:anchor distT="0" distB="0" distL="114300" distR="114300" simplePos="0" relativeHeight="251664896" behindDoc="0" locked="1" layoutInCell="1" hidden="1" allowOverlap="1" wp14:anchorId="10415410" wp14:editId="10415411">
              <wp:simplePos x="0" y="0"/>
              <wp:positionH relativeFrom="rightMargin">
                <wp:posOffset>-5765800</wp:posOffset>
              </wp:positionH>
              <wp:positionV relativeFrom="bottomMargin">
                <wp:posOffset>151130</wp:posOffset>
              </wp:positionV>
              <wp:extent cx="5759450" cy="143510"/>
              <wp:effectExtent l="0" t="0" r="0" b="0"/>
              <wp:wrapNone/>
              <wp:docPr id="5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A0"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10" id="_x0000_s1046" type="#_x0000_t202" style="position:absolute;left:0;text-align:left;margin-left:-454pt;margin-top:11.9pt;width:453.5pt;height:11.3pt;z-index:251664896;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O5HcLAQIAAPgDAAAO&#10;AAAAAAAAAAAAAAAAAC4CAABkcnMvZTJvRG9jLnhtbFBLAQItABQABgAIAAAAIQAUlU+M5AAAAA4B&#10;AAAPAAAAAAAAAAAAAAAAAFsEAABkcnMvZG93bnJldi54bWxQSwUGAAAAAAQABADzAAAAbAUAAAAA&#10;" filled="f" stroked="f" strokeweight=".5pt">
              <v:textbox inset="0,0,0,0">
                <w:txbxContent>
                  <w:p w14:paraId="104154A0"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sz w:val="13"/>
        <w:lang w:val="en-US" w:eastAsia="ru-RU"/>
      </w:rPr>
      <w:t>Report</w:t>
    </w:r>
  </w:p>
  <w:p w14:paraId="104153D8" w14:textId="77777777" w:rsidR="000B4652" w:rsidRDefault="00F26AED">
    <w:pPr>
      <w:tabs>
        <w:tab w:val="right" w:pos="8917"/>
      </w:tabs>
      <w:spacing w:after="0" w:line="160" w:lineRule="atLeast"/>
      <w:rPr>
        <w:spacing w:val="4"/>
        <w:sz w:val="13"/>
      </w:rPr>
    </w:pPr>
    <w:r>
      <w:rPr>
        <w:noProof/>
        <w:spacing w:val="4"/>
        <w:sz w:val="13"/>
        <w:lang w:val="ru-RU" w:eastAsia="ru-RU"/>
      </w:rPr>
      <mc:AlternateContent>
        <mc:Choice Requires="wps">
          <w:drawing>
            <wp:anchor distT="0" distB="0" distL="114300" distR="114300" simplePos="0" relativeHeight="251665920" behindDoc="0" locked="1" layoutInCell="1" hidden="1" allowOverlap="1" wp14:anchorId="10415412" wp14:editId="10415413">
              <wp:simplePos x="0" y="0"/>
              <wp:positionH relativeFrom="rightMargin">
                <wp:posOffset>-5765800</wp:posOffset>
              </wp:positionH>
              <wp:positionV relativeFrom="bottomMargin">
                <wp:posOffset>151130</wp:posOffset>
              </wp:positionV>
              <wp:extent cx="5759450" cy="143510"/>
              <wp:effectExtent l="0" t="0" r="0" b="0"/>
              <wp:wrapNone/>
              <wp:docPr id="5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A1" w14:textId="77777777" w:rsidR="000B4652" w:rsidRDefault="00F26AED">
                          <w:pPr>
                            <w:pStyle w:val="Footer-Letter"/>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12" id="_x0000_s1047" type="#_x0000_t202" style="position:absolute;left:0;text-align:left;margin-left:-454pt;margin-top:11.9pt;width:453.5pt;height:11.3pt;z-index:251665920;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DBN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PcT3JtoT7StAgnIQQv&#10;V4ZaWosQXwTS5mkKUnN8pkNboNJwtjhrAL//zZ/yaSEU5awjJVU8fNsLVJzZj45WlWQ3GDgY28Fw&#10;+/YRSJwlvRMvs0kXMNrB1AjtVxL5MlWhkHCSalU8DuZjPOmZHolUy2VOInF5Eddu42WCPlG33EfQ&#10;JvN95YLITz8kr7yG81NI+v35P2ddH+ziBwA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DtPDBNAQIAAPgDAAAO&#10;AAAAAAAAAAAAAAAAAC4CAABkcnMvZTJvRG9jLnhtbFBLAQItABQABgAIAAAAIQAUlU+M5AAAAA4B&#10;AAAPAAAAAAAAAAAAAAAAAFsEAABkcnMvZG93bnJldi54bWxQSwUGAAAAAAQABADzAAAAbAUAAAAA&#10;" filled="f" stroked="f" strokeweight=".5pt">
              <v:textbox inset="0,0,0,0">
                <w:txbxContent>
                  <w:p w14:paraId="104154A1" w14:textId="77777777" w:rsidR="000B4652" w:rsidRDefault="00F26AED">
                    <w:pPr>
                      <w:pStyle w:val="Footer-Letter"/>
                      <w:rPr>
                        <w:lang w:val="en-US"/>
                      </w:rPr>
                    </w:pPr>
                    <w:r>
                      <w:rPr>
                        <w:lang w:val="en-US"/>
                      </w:rPr>
                      <w:t>D:\ALNG2 2020\Critical habitat assessment report v1 IS SD S.docx</w:t>
                    </w:r>
                  </w:p>
                </w:txbxContent>
              </v:textbox>
              <w10:wrap anchorx="margin" anchory="margin"/>
              <w10:anchorlock/>
            </v:shape>
          </w:pict>
        </mc:Fallback>
      </mc:AlternateContent>
    </w:r>
    <w:r>
      <w:rPr>
        <w:noProof/>
        <w:spacing w:val="4"/>
        <w:sz w:val="13"/>
        <w:lang w:val="ru-RU" w:eastAsia="ru-RU"/>
      </w:rPr>
      <mc:AlternateContent>
        <mc:Choice Requires="wps">
          <w:drawing>
            <wp:anchor distT="0" distB="0" distL="114300" distR="114300" simplePos="0" relativeHeight="251666944" behindDoc="0" locked="1" layoutInCell="1" hidden="1" allowOverlap="1" wp14:anchorId="10415414" wp14:editId="10415415">
              <wp:simplePos x="0" y="0"/>
              <wp:positionH relativeFrom="rightMargin">
                <wp:posOffset>-5765800</wp:posOffset>
              </wp:positionH>
              <wp:positionV relativeFrom="bottomMargin">
                <wp:posOffset>151130</wp:posOffset>
              </wp:positionV>
              <wp:extent cx="5759450" cy="143510"/>
              <wp:effectExtent l="0" t="0" r="0" b="0"/>
              <wp:wrapNone/>
              <wp:docPr id="5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04154A2" w14:textId="77777777" w:rsidR="000B4652" w:rsidRDefault="00F26AED">
                          <w:pPr>
                            <w:pStyle w:val="Footer-Letter"/>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10415414" id="_x0000_s1048" type="#_x0000_t202" style="position:absolute;left:0;text-align:left;margin-left:-454pt;margin-top:11.9pt;width:453.5pt;height:11.3pt;z-index:251666944;visibility:hidden;mso-wrap-style:square;mso-wrap-distance-left:9pt;mso-wrap-distance-top:0;mso-wrap-distance-right:9pt;mso-wrap-distance-bottom:0;mso-position-horizontal:absolute;mso-position-horizontal-relative:right-margin-area;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XOAQIAAPg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" filled="f" stroked="f" strokeweight=".5pt">
              <v:textbox inset="0,0,0,0">
                <w:txbxContent>
                  <w:p w14:paraId="104154A2" w14:textId="77777777" w:rsidR="000B4652" w:rsidRDefault="00F26AED">
                    <w:pPr>
                      <w:pStyle w:val="Footer-Letter"/>
                      <w:rPr>
                        <w:lang w:val="en-US"/>
                      </w:rPr>
                    </w:pPr>
                    <w:r>
                      <w:rPr>
                        <w:lang w:val="en-US"/>
                      </w:rPr>
                      <w:t>Z:\Projects\Active Projects\Arctic LNG 2_2020\ESIA 2020\RUS\ALNG2_ESHIA_Part 4_RUS clean 10082020.docx</w:t>
                    </w:r>
                  </w:p>
                </w:txbxContent>
              </v:textbox>
              <w10:wrap anchorx="margin" anchory="margin"/>
              <w10:anchorlock/>
            </v:shape>
          </w:pict>
        </mc:Fallback>
      </mc:AlternateContent>
    </w:r>
  </w:p>
  <w:p w14:paraId="104153D9" w14:textId="77777777" w:rsidR="000B4652" w:rsidRDefault="000B4652">
    <w:pPr>
      <w:tabs>
        <w:tab w:val="right" w:pos="8917"/>
      </w:tabs>
      <w:spacing w:after="0" w:line="110" w:lineRule="exact"/>
      <w:rPr>
        <w:spacing w:val="4"/>
        <w:sz w:val="13"/>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2"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43"/>
        </w:tabs>
        <w:ind w:left="643" w:hanging="360"/>
      </w:p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7"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8" w15:restartNumberingAfterBreak="0">
    <w:nsid w:val="FFFFFFFE"/>
    <w:multiLevelType w:val="singleLevel"/>
    <w:tmpl w:val="FFFFFFFE"/>
    <w:lvl w:ilvl="0">
      <w:numFmt w:val="bullet"/>
      <w:pStyle w:val="2"/>
      <w:lvlText w:val="*"/>
      <w:lvlJc w:val="left"/>
    </w:lvl>
  </w:abstractNum>
  <w:abstractNum w:abstractNumId="9" w15:restartNumberingAfterBreak="0">
    <w:nsid w:val="01541C66"/>
    <w:multiLevelType w:val="multilevel"/>
    <w:tmpl w:val="01541C66"/>
    <w:lvl w:ilvl="0">
      <w:start w:val="1"/>
      <w:numFmt w:val="decimal"/>
      <w:pStyle w:val="Normal-Numbering"/>
      <w:lvlText w:val="%1."/>
      <w:lvlJc w:val="left"/>
      <w:pPr>
        <w:tabs>
          <w:tab w:val="left" w:pos="567"/>
        </w:tabs>
        <w:ind w:left="567" w:hanging="567"/>
      </w:pPr>
      <w:rPr>
        <w:rFonts w:ascii="Verdana" w:hAnsi="Verdana" w:hint="default"/>
        <w:b w:val="0"/>
        <w:i w:val="0"/>
        <w:sz w:val="18"/>
      </w:rPr>
    </w:lvl>
    <w:lvl w:ilvl="1">
      <w:start w:val="1"/>
      <w:numFmt w:val="decimal"/>
      <w:lvlText w:val="%1.%2."/>
      <w:lvlJc w:val="left"/>
      <w:pPr>
        <w:tabs>
          <w:tab w:val="left" w:pos="567"/>
        </w:tabs>
        <w:ind w:left="567" w:hanging="567"/>
      </w:pPr>
      <w:rPr>
        <w:rFonts w:ascii="Verdana" w:hAnsi="Verdana" w:hint="default"/>
        <w:b w:val="0"/>
        <w:i w:val="0"/>
        <w:sz w:val="18"/>
      </w:rPr>
    </w:lvl>
    <w:lvl w:ilvl="2">
      <w:start w:val="1"/>
      <w:numFmt w:val="decimal"/>
      <w:lvlText w:val="%1.%2.%3."/>
      <w:lvlJc w:val="left"/>
      <w:pPr>
        <w:tabs>
          <w:tab w:val="left" w:pos="567"/>
        </w:tabs>
        <w:ind w:left="567" w:hanging="567"/>
      </w:pPr>
      <w:rPr>
        <w:rFonts w:ascii="Verdana" w:hAnsi="Verdana" w:hint="default"/>
        <w:b w:val="0"/>
        <w:i w:val="0"/>
        <w:sz w:val="18"/>
      </w:rPr>
    </w:lvl>
    <w:lvl w:ilvl="3">
      <w:start w:val="1"/>
      <w:numFmt w:val="decimal"/>
      <w:lvlText w:val="%1.%2.%3.%4."/>
      <w:lvlJc w:val="left"/>
      <w:pPr>
        <w:tabs>
          <w:tab w:val="left" w:pos="567"/>
        </w:tabs>
        <w:ind w:left="567" w:hanging="567"/>
      </w:pPr>
      <w:rPr>
        <w:rFonts w:ascii="Verdana" w:hAnsi="Verdana" w:hint="default"/>
        <w:b w:val="0"/>
        <w:i w:val="0"/>
        <w:sz w:val="18"/>
      </w:rPr>
    </w:lvl>
    <w:lvl w:ilvl="4">
      <w:start w:val="1"/>
      <w:numFmt w:val="decimal"/>
      <w:lvlText w:val="%1.%2.%3.%4.%5."/>
      <w:lvlJc w:val="left"/>
      <w:pPr>
        <w:tabs>
          <w:tab w:val="left" w:pos="851"/>
        </w:tabs>
        <w:ind w:left="851" w:hanging="851"/>
      </w:pPr>
      <w:rPr>
        <w:rFonts w:ascii="Verdana" w:hAnsi="Verdana" w:hint="default"/>
        <w:b w:val="0"/>
        <w:i w:val="0"/>
        <w:sz w:val="18"/>
      </w:rPr>
    </w:lvl>
    <w:lvl w:ilvl="5">
      <w:start w:val="1"/>
      <w:numFmt w:val="decimal"/>
      <w:lvlText w:val="%1.%2.%3.%4.%5.%6."/>
      <w:lvlJc w:val="left"/>
      <w:pPr>
        <w:tabs>
          <w:tab w:val="left" w:pos="851"/>
        </w:tabs>
        <w:ind w:left="851" w:hanging="851"/>
      </w:pPr>
      <w:rPr>
        <w:rFonts w:ascii="Verdana" w:hAnsi="Verdana" w:hint="default"/>
        <w:b w:val="0"/>
        <w:i w:val="0"/>
        <w:sz w:val="18"/>
      </w:rPr>
    </w:lvl>
    <w:lvl w:ilvl="6">
      <w:start w:val="1"/>
      <w:numFmt w:val="decimal"/>
      <w:lvlText w:val="%1.%2.%3.%4.%5.%6.%7."/>
      <w:lvlJc w:val="left"/>
      <w:pPr>
        <w:tabs>
          <w:tab w:val="left" w:pos="1134"/>
        </w:tabs>
        <w:ind w:left="1134" w:hanging="1134"/>
      </w:pPr>
      <w:rPr>
        <w:rFonts w:ascii="Verdana" w:hAnsi="Verdana" w:hint="default"/>
        <w:b w:val="0"/>
        <w:i w:val="0"/>
        <w:sz w:val="18"/>
      </w:rPr>
    </w:lvl>
    <w:lvl w:ilvl="7">
      <w:start w:val="1"/>
      <w:numFmt w:val="decimal"/>
      <w:lvlText w:val="%1.%2.%3.%4.%5.%6.%7.%8."/>
      <w:lvlJc w:val="left"/>
      <w:pPr>
        <w:tabs>
          <w:tab w:val="left" w:pos="1134"/>
        </w:tabs>
        <w:ind w:left="1134" w:hanging="1134"/>
      </w:pPr>
      <w:rPr>
        <w:rFonts w:ascii="Verdana" w:hAnsi="Verdana" w:hint="default"/>
        <w:b w:val="0"/>
        <w:i w:val="0"/>
        <w:sz w:val="18"/>
      </w:rPr>
    </w:lvl>
    <w:lvl w:ilvl="8">
      <w:start w:val="1"/>
      <w:numFmt w:val="decimal"/>
      <w:lvlText w:val="%1.%2.%3.%4.%5.%6.%7.%8.%9."/>
      <w:lvlJc w:val="left"/>
      <w:pPr>
        <w:tabs>
          <w:tab w:val="left" w:pos="1134"/>
        </w:tabs>
        <w:ind w:left="1134" w:hanging="1134"/>
      </w:pPr>
      <w:rPr>
        <w:rFonts w:ascii="Verdana" w:hAnsi="Verdana" w:hint="default"/>
        <w:b w:val="0"/>
        <w:i w:val="0"/>
        <w:sz w:val="18"/>
      </w:rPr>
    </w:lvl>
  </w:abstractNum>
  <w:abstractNum w:abstractNumId="10" w15:restartNumberingAfterBreak="0">
    <w:nsid w:val="089D152A"/>
    <w:multiLevelType w:val="singleLevel"/>
    <w:tmpl w:val="089D152A"/>
    <w:lvl w:ilvl="0">
      <w:start w:val="1"/>
      <w:numFmt w:val="bullet"/>
      <w:pStyle w:val="Bulletindented"/>
      <w:lvlText w:val=""/>
      <w:lvlJc w:val="left"/>
      <w:pPr>
        <w:tabs>
          <w:tab w:val="left" w:pos="360"/>
        </w:tabs>
        <w:ind w:left="360" w:hanging="360"/>
      </w:pPr>
      <w:rPr>
        <w:rFonts w:ascii="Symbol" w:hAnsi="Symbol" w:hint="default"/>
      </w:rPr>
    </w:lvl>
  </w:abstractNum>
  <w:abstractNum w:abstractNumId="11" w15:restartNumberingAfterBreak="0">
    <w:nsid w:val="0D040BAA"/>
    <w:multiLevelType w:val="singleLevel"/>
    <w:tmpl w:val="0D040BAA"/>
    <w:lvl w:ilvl="0">
      <w:start w:val="1"/>
      <w:numFmt w:val="bullet"/>
      <w:pStyle w:val="bullet1"/>
      <w:lvlText w:val=""/>
      <w:lvlJc w:val="left"/>
      <w:pPr>
        <w:tabs>
          <w:tab w:val="left" w:pos="2160"/>
        </w:tabs>
        <w:ind w:left="2160" w:hanging="360"/>
      </w:pPr>
      <w:rPr>
        <w:rFonts w:ascii="Symbol" w:hAnsi="Symbol" w:hint="default"/>
      </w:rPr>
    </w:lvl>
  </w:abstractNum>
  <w:abstractNum w:abstractNumId="12" w15:restartNumberingAfterBreak="0">
    <w:nsid w:val="13F41C92"/>
    <w:multiLevelType w:val="multilevel"/>
    <w:tmpl w:val="13F41C92"/>
    <w:lvl w:ilvl="0">
      <w:start w:val="1"/>
      <w:numFmt w:val="decimal"/>
      <w:pStyle w:val="Heading1"/>
      <w:lvlText w:val="%1."/>
      <w:lvlJc w:val="right"/>
      <w:pPr>
        <w:ind w:left="0" w:hanging="284"/>
      </w:pPr>
      <w:rPr>
        <w:rFonts w:hint="default"/>
      </w:rPr>
    </w:lvl>
    <w:lvl w:ilvl="1">
      <w:start w:val="1"/>
      <w:numFmt w:val="decimal"/>
      <w:pStyle w:val="Heading2"/>
      <w:lvlText w:val="%1.%2"/>
      <w:lvlJc w:val="left"/>
      <w:pPr>
        <w:tabs>
          <w:tab w:val="left" w:pos="851"/>
        </w:tabs>
        <w:ind w:left="851" w:hanging="567"/>
      </w:pPr>
      <w:rPr>
        <w:rFonts w:hint="default"/>
      </w:rPr>
    </w:lvl>
    <w:lvl w:ilvl="2">
      <w:start w:val="1"/>
      <w:numFmt w:val="decimal"/>
      <w:pStyle w:val="Heading3"/>
      <w:lvlText w:val="%1.%2.%3"/>
      <w:lvlJc w:val="left"/>
      <w:pPr>
        <w:ind w:left="2353" w:hanging="794"/>
      </w:pPr>
      <w:rPr>
        <w:rFonts w:hint="default"/>
      </w:rPr>
    </w:lvl>
    <w:lvl w:ilvl="3">
      <w:start w:val="1"/>
      <w:numFmt w:val="decimal"/>
      <w:pStyle w:val="Heading4"/>
      <w:lvlText w:val="%1.%2.%3.%4"/>
      <w:lvlJc w:val="left"/>
      <w:pPr>
        <w:ind w:left="964" w:hanging="964"/>
      </w:pPr>
      <w:rPr>
        <w:rFonts w:hint="default"/>
        <w:b w:val="0"/>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3" w15:restartNumberingAfterBreak="0">
    <w:nsid w:val="155A5B1C"/>
    <w:multiLevelType w:val="multilevel"/>
    <w:tmpl w:val="155A5B1C"/>
    <w:lvl w:ilvl="0">
      <w:start w:val="1"/>
      <w:numFmt w:val="decimal"/>
      <w:pStyle w:val="ReportNumberBullet"/>
      <w:lvlText w:val="%1."/>
      <w:lvlJc w:val="left"/>
      <w:pPr>
        <w:tabs>
          <w:tab w:val="left" w:pos="539"/>
        </w:tabs>
        <w:ind w:left="539" w:hanging="395"/>
      </w:p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4" w15:restartNumberingAfterBreak="0">
    <w:nsid w:val="1A36504E"/>
    <w:multiLevelType w:val="multilevel"/>
    <w:tmpl w:val="1A36504E"/>
    <w:lvl w:ilvl="0">
      <w:start w:val="1"/>
      <w:numFmt w:val="bullet"/>
      <w:pStyle w:val="a"/>
      <w:lvlText w:val="-"/>
      <w:lvlJc w:val="left"/>
      <w:pPr>
        <w:ind w:left="1287" w:hanging="360"/>
      </w:pPr>
      <w:rPr>
        <w:rFonts w:ascii="Times New Roman" w:hAnsi="Times New Roman" w:cs="Times New Roman"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EDD352F"/>
    <w:multiLevelType w:val="multilevel"/>
    <w:tmpl w:val="1EDD352F"/>
    <w:lvl w:ilvl="0">
      <w:start w:val="1"/>
      <w:numFmt w:val="bullet"/>
      <w:pStyle w:val="a0"/>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start w:val="1"/>
      <w:numFmt w:val="bullet"/>
      <w:lvlText w:val=""/>
      <w:lvlJc w:val="left"/>
      <w:pPr>
        <w:tabs>
          <w:tab w:val="left" w:pos="1800"/>
        </w:tabs>
        <w:ind w:left="1800" w:hanging="360"/>
      </w:pPr>
      <w:rPr>
        <w:rFonts w:ascii="Wingdings" w:hAnsi="Wingdings" w:hint="default"/>
      </w:rPr>
    </w:lvl>
    <w:lvl w:ilvl="2">
      <w:start w:val="1"/>
      <w:numFmt w:val="bullet"/>
      <w:lvlText w:val=""/>
      <w:lvlJc w:val="left"/>
      <w:pPr>
        <w:tabs>
          <w:tab w:val="left" w:pos="2520"/>
        </w:tabs>
        <w:ind w:left="2520" w:hanging="360"/>
      </w:pPr>
      <w:rPr>
        <w:rFonts w:ascii="Wingdings" w:hAnsi="Wingdings" w:hint="default"/>
      </w:rPr>
    </w:lvl>
    <w:lvl w:ilvl="3">
      <w:start w:val="1"/>
      <w:numFmt w:val="bullet"/>
      <w:lvlText w:val=""/>
      <w:lvlJc w:val="left"/>
      <w:pPr>
        <w:tabs>
          <w:tab w:val="left" w:pos="3240"/>
        </w:tabs>
        <w:ind w:left="3240" w:hanging="360"/>
      </w:pPr>
      <w:rPr>
        <w:rFonts w:ascii="Symbol" w:hAnsi="Symbol" w:hint="default"/>
      </w:rPr>
    </w:lvl>
    <w:lvl w:ilvl="4">
      <w:start w:val="1"/>
      <w:numFmt w:val="bullet"/>
      <w:lvlText w:val="o"/>
      <w:lvlJc w:val="left"/>
      <w:pPr>
        <w:tabs>
          <w:tab w:val="left" w:pos="3960"/>
        </w:tabs>
        <w:ind w:left="3960" w:hanging="360"/>
      </w:pPr>
      <w:rPr>
        <w:rFonts w:ascii="Courier New" w:hAnsi="Courier New" w:cs="Courier New" w:hint="default"/>
      </w:rPr>
    </w:lvl>
    <w:lvl w:ilvl="5">
      <w:start w:val="1"/>
      <w:numFmt w:val="bullet"/>
      <w:lvlText w:val=""/>
      <w:lvlJc w:val="left"/>
      <w:pPr>
        <w:tabs>
          <w:tab w:val="left" w:pos="4680"/>
        </w:tabs>
        <w:ind w:left="4680" w:hanging="360"/>
      </w:pPr>
      <w:rPr>
        <w:rFonts w:ascii="Wingdings" w:hAnsi="Wingdings" w:hint="default"/>
      </w:rPr>
    </w:lvl>
    <w:lvl w:ilvl="6">
      <w:start w:val="1"/>
      <w:numFmt w:val="bullet"/>
      <w:lvlText w:val=""/>
      <w:lvlJc w:val="left"/>
      <w:pPr>
        <w:tabs>
          <w:tab w:val="left" w:pos="5400"/>
        </w:tabs>
        <w:ind w:left="5400" w:hanging="360"/>
      </w:pPr>
      <w:rPr>
        <w:rFonts w:ascii="Symbol" w:hAnsi="Symbol" w:hint="default"/>
      </w:rPr>
    </w:lvl>
    <w:lvl w:ilvl="7">
      <w:start w:val="1"/>
      <w:numFmt w:val="bullet"/>
      <w:lvlText w:val="o"/>
      <w:lvlJc w:val="left"/>
      <w:pPr>
        <w:tabs>
          <w:tab w:val="left" w:pos="6120"/>
        </w:tabs>
        <w:ind w:left="6120" w:hanging="360"/>
      </w:pPr>
      <w:rPr>
        <w:rFonts w:ascii="Courier New" w:hAnsi="Courier New" w:cs="Courier New" w:hint="default"/>
      </w:rPr>
    </w:lvl>
    <w:lvl w:ilvl="8">
      <w:start w:val="1"/>
      <w:numFmt w:val="bullet"/>
      <w:lvlText w:val=""/>
      <w:lvlJc w:val="left"/>
      <w:pPr>
        <w:tabs>
          <w:tab w:val="left" w:pos="6840"/>
        </w:tabs>
        <w:ind w:left="6840" w:hanging="360"/>
      </w:pPr>
      <w:rPr>
        <w:rFonts w:ascii="Wingdings" w:hAnsi="Wingdings" w:hint="default"/>
      </w:rPr>
    </w:lvl>
  </w:abstractNum>
  <w:abstractNum w:abstractNumId="16" w15:restartNumberingAfterBreak="0">
    <w:nsid w:val="200640A8"/>
    <w:multiLevelType w:val="multilevel"/>
    <w:tmpl w:val="200640A8"/>
    <w:lvl w:ilvl="0">
      <w:start w:val="1"/>
      <w:numFmt w:val="bullet"/>
      <w:pStyle w:val="ReportBullet"/>
      <w:lvlText w:val=""/>
      <w:lvlJc w:val="left"/>
      <w:pPr>
        <w:tabs>
          <w:tab w:val="left" w:pos="539"/>
        </w:tabs>
        <w:ind w:left="539" w:hanging="397"/>
      </w:pPr>
      <w:rPr>
        <w:rFonts w:ascii="Symbol" w:hAnsi="Symbol" w:hint="default"/>
        <w:color w:val="auto"/>
        <w:sz w:val="16"/>
      </w:rPr>
    </w:lvl>
    <w:lvl w:ilvl="1">
      <w:start w:val="1"/>
      <w:numFmt w:val="bullet"/>
      <w:lvlRestart w:val="0"/>
      <w:pStyle w:val="ReportSub-Bullet"/>
      <w:lvlText w:val="-"/>
      <w:lvlJc w:val="left"/>
      <w:pPr>
        <w:tabs>
          <w:tab w:val="left" w:pos="1107"/>
        </w:tabs>
        <w:ind w:left="1107" w:hanging="397"/>
      </w:pPr>
      <w:rPr>
        <w:rFonts w:ascii="Arial" w:hAnsi="Arial" w:hint="default"/>
        <w:lang w:val="ru-RU"/>
      </w:rPr>
    </w:lvl>
    <w:lvl w:ilvl="2">
      <w:start w:val="1"/>
      <w:numFmt w:val="decimal"/>
      <w:lvlText w:val="%1.%2.%3"/>
      <w:lvlJc w:val="left"/>
      <w:pPr>
        <w:tabs>
          <w:tab w:val="left" w:pos="720"/>
        </w:tabs>
        <w:ind w:left="720" w:hanging="720"/>
      </w:pPr>
      <w:rPr>
        <w:rFonts w:hint="default"/>
      </w:rPr>
    </w:lvl>
    <w:lvl w:ilvl="3">
      <w:start w:val="1"/>
      <w:numFmt w:val="decimal"/>
      <w:lvlText w:val="%1.%2.%3.%4."/>
      <w:lvlJc w:val="left"/>
      <w:pPr>
        <w:tabs>
          <w:tab w:val="left" w:pos="1800"/>
        </w:tabs>
        <w:ind w:left="1008" w:hanging="648"/>
      </w:pPr>
      <w:rPr>
        <w:rFonts w:hint="default"/>
      </w:rPr>
    </w:lvl>
    <w:lvl w:ilvl="4">
      <w:start w:val="1"/>
      <w:numFmt w:val="decimal"/>
      <w:lvlText w:val="%1.%2.%3.%4.%5."/>
      <w:lvlJc w:val="left"/>
      <w:pPr>
        <w:tabs>
          <w:tab w:val="left" w:pos="2160"/>
        </w:tabs>
        <w:ind w:left="1512" w:hanging="792"/>
      </w:pPr>
      <w:rPr>
        <w:rFonts w:hint="default"/>
      </w:rPr>
    </w:lvl>
    <w:lvl w:ilvl="5">
      <w:start w:val="1"/>
      <w:numFmt w:val="decimal"/>
      <w:lvlText w:val="%1.%2.%3.%4.%5.%6."/>
      <w:lvlJc w:val="left"/>
      <w:pPr>
        <w:tabs>
          <w:tab w:val="left" w:pos="2880"/>
        </w:tabs>
        <w:ind w:left="2016" w:hanging="936"/>
      </w:pPr>
      <w:rPr>
        <w:rFonts w:hint="default"/>
      </w:rPr>
    </w:lvl>
    <w:lvl w:ilvl="6">
      <w:start w:val="1"/>
      <w:numFmt w:val="decimal"/>
      <w:lvlText w:val="%1.%2.%3.%4.%5.%6.%7."/>
      <w:lvlJc w:val="left"/>
      <w:pPr>
        <w:tabs>
          <w:tab w:val="left" w:pos="3600"/>
        </w:tabs>
        <w:ind w:left="2520" w:hanging="1080"/>
      </w:pPr>
      <w:rPr>
        <w:rFonts w:hint="default"/>
      </w:rPr>
    </w:lvl>
    <w:lvl w:ilvl="7">
      <w:start w:val="1"/>
      <w:numFmt w:val="decimal"/>
      <w:lvlText w:val="%1.%2.%3.%4.%5.%6.%7.%8."/>
      <w:lvlJc w:val="left"/>
      <w:pPr>
        <w:tabs>
          <w:tab w:val="left" w:pos="4320"/>
        </w:tabs>
        <w:ind w:left="3024" w:hanging="1224"/>
      </w:pPr>
      <w:rPr>
        <w:rFonts w:hint="default"/>
      </w:rPr>
    </w:lvl>
    <w:lvl w:ilvl="8">
      <w:start w:val="1"/>
      <w:numFmt w:val="decimal"/>
      <w:lvlText w:val="%1.%2.%3.%4.%5.%6.%7.%8.%9."/>
      <w:lvlJc w:val="left"/>
      <w:pPr>
        <w:tabs>
          <w:tab w:val="left" w:pos="5040"/>
        </w:tabs>
        <w:ind w:left="3600" w:hanging="1440"/>
      </w:pPr>
      <w:rPr>
        <w:rFonts w:hint="default"/>
      </w:rPr>
    </w:lvl>
  </w:abstractNum>
  <w:abstractNum w:abstractNumId="17" w15:restartNumberingAfterBreak="0">
    <w:nsid w:val="24D1298C"/>
    <w:multiLevelType w:val="multilevel"/>
    <w:tmpl w:val="24D1298C"/>
    <w:lvl w:ilvl="0">
      <w:start w:val="1"/>
      <w:numFmt w:val="bullet"/>
      <w:pStyle w:val="BulletListChar"/>
      <w:lvlText w:val=""/>
      <w:lvlJc w:val="left"/>
      <w:pPr>
        <w:tabs>
          <w:tab w:val="left" w:pos="2880"/>
        </w:tabs>
        <w:ind w:left="2880" w:hanging="360"/>
      </w:pPr>
      <w:rPr>
        <w:rFonts w:ascii="Symbol" w:hAnsi="Symbol" w:hint="default"/>
        <w:color w:val="auto"/>
        <w:sz w:val="20"/>
      </w:rPr>
    </w:lvl>
    <w:lvl w:ilvl="1">
      <w:start w:val="1"/>
      <w:numFmt w:val="bullet"/>
      <w:lvlText w:val="o"/>
      <w:lvlJc w:val="left"/>
      <w:pPr>
        <w:tabs>
          <w:tab w:val="left" w:pos="3600"/>
        </w:tabs>
        <w:ind w:left="3600" w:hanging="360"/>
      </w:pPr>
      <w:rPr>
        <w:rFonts w:ascii="Courier New" w:hAnsi="Courier New" w:hint="default"/>
      </w:rPr>
    </w:lvl>
    <w:lvl w:ilvl="2">
      <w:start w:val="1"/>
      <w:numFmt w:val="bullet"/>
      <w:lvlText w:val=""/>
      <w:lvlJc w:val="left"/>
      <w:pPr>
        <w:tabs>
          <w:tab w:val="left" w:pos="4320"/>
        </w:tabs>
        <w:ind w:left="4320" w:hanging="360"/>
      </w:pPr>
      <w:rPr>
        <w:rFonts w:ascii="Wingdings" w:hAnsi="Wingdings" w:hint="default"/>
      </w:rPr>
    </w:lvl>
    <w:lvl w:ilvl="3">
      <w:start w:val="1"/>
      <w:numFmt w:val="bullet"/>
      <w:lvlText w:val=""/>
      <w:lvlJc w:val="left"/>
      <w:pPr>
        <w:tabs>
          <w:tab w:val="left" w:pos="5040"/>
        </w:tabs>
        <w:ind w:left="5040" w:hanging="360"/>
      </w:pPr>
      <w:rPr>
        <w:rFonts w:ascii="Symbol" w:hAnsi="Symbol" w:hint="default"/>
      </w:rPr>
    </w:lvl>
    <w:lvl w:ilvl="4">
      <w:start w:val="1"/>
      <w:numFmt w:val="bullet"/>
      <w:lvlText w:val="o"/>
      <w:lvlJc w:val="left"/>
      <w:pPr>
        <w:tabs>
          <w:tab w:val="left" w:pos="5760"/>
        </w:tabs>
        <w:ind w:left="5760" w:hanging="360"/>
      </w:pPr>
      <w:rPr>
        <w:rFonts w:ascii="Courier New" w:hAnsi="Courier New" w:hint="default"/>
      </w:rPr>
    </w:lvl>
    <w:lvl w:ilvl="5">
      <w:start w:val="1"/>
      <w:numFmt w:val="bullet"/>
      <w:lvlText w:val=""/>
      <w:lvlJc w:val="left"/>
      <w:pPr>
        <w:tabs>
          <w:tab w:val="left" w:pos="6480"/>
        </w:tabs>
        <w:ind w:left="6480" w:hanging="360"/>
      </w:pPr>
      <w:rPr>
        <w:rFonts w:ascii="Wingdings" w:hAnsi="Wingdings" w:hint="default"/>
      </w:rPr>
    </w:lvl>
    <w:lvl w:ilvl="6">
      <w:start w:val="1"/>
      <w:numFmt w:val="bullet"/>
      <w:lvlText w:val=""/>
      <w:lvlJc w:val="left"/>
      <w:pPr>
        <w:tabs>
          <w:tab w:val="left" w:pos="7200"/>
        </w:tabs>
        <w:ind w:left="7200" w:hanging="360"/>
      </w:pPr>
      <w:rPr>
        <w:rFonts w:ascii="Symbol" w:hAnsi="Symbol" w:hint="default"/>
      </w:rPr>
    </w:lvl>
    <w:lvl w:ilvl="7">
      <w:start w:val="1"/>
      <w:numFmt w:val="bullet"/>
      <w:lvlText w:val="o"/>
      <w:lvlJc w:val="left"/>
      <w:pPr>
        <w:tabs>
          <w:tab w:val="left" w:pos="7920"/>
        </w:tabs>
        <w:ind w:left="7920" w:hanging="360"/>
      </w:pPr>
      <w:rPr>
        <w:rFonts w:ascii="Courier New" w:hAnsi="Courier New" w:hint="default"/>
      </w:rPr>
    </w:lvl>
    <w:lvl w:ilvl="8">
      <w:start w:val="1"/>
      <w:numFmt w:val="bullet"/>
      <w:lvlText w:val=""/>
      <w:lvlJc w:val="left"/>
      <w:pPr>
        <w:tabs>
          <w:tab w:val="left" w:pos="8640"/>
        </w:tabs>
        <w:ind w:left="8640" w:hanging="360"/>
      </w:pPr>
      <w:rPr>
        <w:rFonts w:ascii="Wingdings" w:hAnsi="Wingdings" w:hint="default"/>
      </w:rPr>
    </w:lvl>
  </w:abstractNum>
  <w:abstractNum w:abstractNumId="18" w15:restartNumberingAfterBreak="0">
    <w:nsid w:val="280F7CDA"/>
    <w:multiLevelType w:val="multilevel"/>
    <w:tmpl w:val="280F7CDA"/>
    <w:lvl w:ilvl="0">
      <w:start w:val="1"/>
      <w:numFmt w:val="decimal"/>
      <w:pStyle w:val="a1"/>
      <w:lvlText w:val="Приложение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2E7F3E"/>
    <w:multiLevelType w:val="multilevel"/>
    <w:tmpl w:val="302E7F3E"/>
    <w:lvl w:ilvl="0">
      <w:start w:val="1"/>
      <w:numFmt w:val="decimal"/>
      <w:pStyle w:val="a2"/>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0" w15:restartNumberingAfterBreak="0">
    <w:nsid w:val="33115170"/>
    <w:multiLevelType w:val="multilevel"/>
    <w:tmpl w:val="33115170"/>
    <w:lvl w:ilvl="0">
      <w:start w:val="1"/>
      <w:numFmt w:val="decimal"/>
      <w:pStyle w:val="H1-NOTTOC"/>
      <w:lvlText w:val="%1."/>
      <w:lvlJc w:val="left"/>
      <w:pPr>
        <w:ind w:left="0" w:hanging="624"/>
      </w:pPr>
      <w:rPr>
        <w:rFonts w:hint="default"/>
        <w:b/>
        <w:i w:val="0"/>
        <w:color w:val="009DE0"/>
        <w:sz w:val="20"/>
        <w:szCs w:val="20"/>
      </w:rPr>
    </w:lvl>
    <w:lvl w:ilvl="1">
      <w:start w:val="1"/>
      <w:numFmt w:val="decimal"/>
      <w:pStyle w:val="H2-NOTTOC"/>
      <w:lvlText w:val="%1.%2"/>
      <w:lvlJc w:val="left"/>
      <w:pPr>
        <w:tabs>
          <w:tab w:val="left" w:pos="454"/>
        </w:tabs>
        <w:ind w:left="0" w:hanging="624"/>
      </w:pPr>
      <w:rPr>
        <w:rFonts w:ascii="Verdana" w:hAnsi="Verdana" w:hint="default"/>
        <w:b/>
        <w:i w:val="0"/>
        <w:color w:val="000000"/>
        <w:sz w:val="18"/>
      </w:rPr>
    </w:lvl>
    <w:lvl w:ilvl="2">
      <w:start w:val="1"/>
      <w:numFmt w:val="decimal"/>
      <w:pStyle w:val="H3-NOTTOC"/>
      <w:lvlText w:val="%1.%2.%3"/>
      <w:lvlJc w:val="left"/>
      <w:pPr>
        <w:tabs>
          <w:tab w:val="left" w:pos="624"/>
        </w:tabs>
        <w:ind w:left="0" w:hanging="624"/>
      </w:pPr>
      <w:rPr>
        <w:rFonts w:ascii="Verdana" w:hAnsi="Verdana" w:hint="default"/>
        <w:b w:val="0"/>
        <w:i w:val="0"/>
        <w:color w:val="000000"/>
        <w:sz w:val="17"/>
      </w:rPr>
    </w:lvl>
    <w:lvl w:ilvl="3">
      <w:start w:val="1"/>
      <w:numFmt w:val="decimal"/>
      <w:pStyle w:val="H4-NOTTOC"/>
      <w:lvlText w:val="%1.%2.%3.%4"/>
      <w:lvlJc w:val="left"/>
      <w:pPr>
        <w:tabs>
          <w:tab w:val="left" w:pos="284"/>
        </w:tabs>
        <w:ind w:left="0" w:hanging="624"/>
      </w:pPr>
      <w:rPr>
        <w:rFonts w:ascii="Verdana" w:hAnsi="Verdana" w:hint="default"/>
        <w:b w:val="0"/>
        <w:i w:val="0"/>
        <w:color w:val="auto"/>
        <w:sz w:val="17"/>
      </w:rPr>
    </w:lvl>
    <w:lvl w:ilvl="4">
      <w:start w:val="1"/>
      <w:numFmt w:val="decimal"/>
      <w:lvlRestart w:val="0"/>
      <w:lvlText w:val="%1.%2.%3.%4.%5"/>
      <w:lvlJc w:val="right"/>
      <w:pPr>
        <w:tabs>
          <w:tab w:val="left" w:pos="567"/>
        </w:tabs>
        <w:ind w:left="0" w:hanging="624"/>
      </w:pPr>
      <w:rPr>
        <w:rFonts w:hint="default"/>
      </w:rPr>
    </w:lvl>
    <w:lvl w:ilvl="5">
      <w:start w:val="1"/>
      <w:numFmt w:val="decimal"/>
      <w:lvlText w:val="%1.%2.%3.%4.%5.%6"/>
      <w:lvlJc w:val="right"/>
      <w:pPr>
        <w:tabs>
          <w:tab w:val="left" w:pos="567"/>
        </w:tabs>
        <w:ind w:left="0" w:hanging="624"/>
      </w:pPr>
      <w:rPr>
        <w:rFonts w:hint="default"/>
      </w:rPr>
    </w:lvl>
    <w:lvl w:ilvl="6">
      <w:start w:val="1"/>
      <w:numFmt w:val="decimal"/>
      <w:lvlText w:val="%1.%2.%3.%4.%5.%6.%7"/>
      <w:lvlJc w:val="right"/>
      <w:pPr>
        <w:tabs>
          <w:tab w:val="left" w:pos="851"/>
        </w:tabs>
        <w:ind w:left="0" w:hanging="624"/>
      </w:pPr>
      <w:rPr>
        <w:rFonts w:hint="default"/>
      </w:rPr>
    </w:lvl>
    <w:lvl w:ilvl="7">
      <w:start w:val="1"/>
      <w:numFmt w:val="decimal"/>
      <w:lvlText w:val="%1.%2.%3.%4.%5.%6.%7.%8"/>
      <w:lvlJc w:val="right"/>
      <w:pPr>
        <w:tabs>
          <w:tab w:val="left" w:pos="851"/>
        </w:tabs>
        <w:ind w:left="0" w:hanging="624"/>
      </w:pPr>
      <w:rPr>
        <w:rFonts w:hint="default"/>
      </w:rPr>
    </w:lvl>
    <w:lvl w:ilvl="8">
      <w:start w:val="1"/>
      <w:numFmt w:val="decimal"/>
      <w:lvlText w:val="%1.%2.%3.%4.%5.%6.%7.%8.%9"/>
      <w:lvlJc w:val="right"/>
      <w:pPr>
        <w:tabs>
          <w:tab w:val="left" w:pos="1134"/>
        </w:tabs>
        <w:ind w:left="0" w:hanging="624"/>
      </w:pPr>
      <w:rPr>
        <w:rFonts w:hint="default"/>
      </w:rPr>
    </w:lvl>
  </w:abstractNum>
  <w:abstractNum w:abstractNumId="21" w15:restartNumberingAfterBreak="0">
    <w:nsid w:val="33F90E55"/>
    <w:multiLevelType w:val="multilevel"/>
    <w:tmpl w:val="33F90E55"/>
    <w:lvl w:ilvl="0">
      <w:start w:val="1"/>
      <w:numFmt w:val="bullet"/>
      <w:pStyle w:val="Bullet"/>
      <w:lvlText w:val="•"/>
      <w:lvlJc w:val="left"/>
      <w:pPr>
        <w:ind w:left="720"/>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22" w15:restartNumberingAfterBreak="0">
    <w:nsid w:val="377535E8"/>
    <w:multiLevelType w:val="multilevel"/>
    <w:tmpl w:val="377535E8"/>
    <w:lvl w:ilvl="0">
      <w:start w:val="1"/>
      <w:numFmt w:val="decimal"/>
      <w:pStyle w:val="a3"/>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9F70416"/>
    <w:multiLevelType w:val="multilevel"/>
    <w:tmpl w:val="39F70416"/>
    <w:lvl w:ilvl="0">
      <w:start w:val="5"/>
      <w:numFmt w:val="bullet"/>
      <w:pStyle w:val="a4"/>
      <w:lvlText w:val="-"/>
      <w:lvlJc w:val="left"/>
      <w:pPr>
        <w:tabs>
          <w:tab w:val="left" w:pos="1080"/>
        </w:tabs>
        <w:ind w:left="1080" w:hanging="360"/>
      </w:pPr>
      <w:rPr>
        <w:rFonts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4" w15:restartNumberingAfterBreak="0">
    <w:nsid w:val="3AEB0B1E"/>
    <w:multiLevelType w:val="multilevel"/>
    <w:tmpl w:val="3AEB0B1E"/>
    <w:lvl w:ilvl="0">
      <w:start w:val="1"/>
      <w:numFmt w:val="decimal"/>
      <w:pStyle w:val="para2"/>
      <w:lvlText w:val="%1."/>
      <w:lvlJc w:val="left"/>
      <w:pPr>
        <w:tabs>
          <w:tab w:val="left" w:pos="360"/>
        </w:tabs>
      </w:pPr>
      <w:rPr>
        <w:rFonts w:cs="Times New Roman" w:hint="default"/>
      </w:rPr>
    </w:lvl>
    <w:lvl w:ilvl="1">
      <w:start w:val="1"/>
      <w:numFmt w:val="lowerLetter"/>
      <w:lvlText w:val="(%2)"/>
      <w:lvlJc w:val="left"/>
      <w:pPr>
        <w:tabs>
          <w:tab w:val="left" w:pos="1080"/>
        </w:tabs>
        <w:ind w:firstLine="720"/>
      </w:pPr>
      <w:rPr>
        <w:rFonts w:cs="Times New Roman" w:hint="default"/>
      </w:rPr>
    </w:lvl>
    <w:lvl w:ilvl="2">
      <w:start w:val="1"/>
      <w:numFmt w:val="lowerRoman"/>
      <w:lvlText w:val="(%3)"/>
      <w:lvlJc w:val="right"/>
      <w:pPr>
        <w:tabs>
          <w:tab w:val="left" w:pos="2736"/>
        </w:tabs>
        <w:ind w:left="2736" w:hanging="432"/>
      </w:pPr>
      <w:rPr>
        <w:rFonts w:cs="Times New Roman" w:hint="default"/>
      </w:rPr>
    </w:lvl>
    <w:lvl w:ilvl="3">
      <w:start w:val="1"/>
      <w:numFmt w:val="decimal"/>
      <w:lvlText w:val="a."/>
      <w:lvlJc w:val="left"/>
      <w:pPr>
        <w:tabs>
          <w:tab w:val="left" w:pos="2160"/>
        </w:tabs>
        <w:ind w:left="2160" w:hanging="360"/>
      </w:pPr>
      <w:rPr>
        <w:rFonts w:cs="Times New Roman" w:hint="default"/>
      </w:rPr>
    </w:lvl>
    <w:lvl w:ilvl="4">
      <w:start w:val="1"/>
      <w:numFmt w:val="lowerLetter"/>
      <w:lvlText w:val="(%5)"/>
      <w:lvlJc w:val="left"/>
      <w:pPr>
        <w:tabs>
          <w:tab w:val="left" w:pos="2520"/>
        </w:tabs>
        <w:ind w:left="2520" w:hanging="360"/>
      </w:pPr>
      <w:rPr>
        <w:rFonts w:cs="Times New Roman" w:hint="default"/>
      </w:rPr>
    </w:lvl>
    <w:lvl w:ilvl="5">
      <w:start w:val="1"/>
      <w:numFmt w:val="lowerRoman"/>
      <w:lvlText w:val="(%6)"/>
      <w:lvlJc w:val="left"/>
      <w:pPr>
        <w:tabs>
          <w:tab w:val="left" w:pos="2880"/>
        </w:tabs>
        <w:ind w:left="2880" w:hanging="360"/>
      </w:pPr>
      <w:rPr>
        <w:rFonts w:cs="Times New Roman" w:hint="default"/>
      </w:rPr>
    </w:lvl>
    <w:lvl w:ilvl="6">
      <w:start w:val="1"/>
      <w:numFmt w:val="decimal"/>
      <w:lvlText w:val="%7."/>
      <w:lvlJc w:val="left"/>
      <w:pPr>
        <w:tabs>
          <w:tab w:val="left" w:pos="3240"/>
        </w:tabs>
        <w:ind w:left="3240" w:hanging="360"/>
      </w:pPr>
      <w:rPr>
        <w:rFonts w:cs="Times New Roman" w:hint="default"/>
      </w:rPr>
    </w:lvl>
    <w:lvl w:ilvl="7">
      <w:start w:val="1"/>
      <w:numFmt w:val="lowerLetter"/>
      <w:lvlText w:val="%8."/>
      <w:lvlJc w:val="left"/>
      <w:pPr>
        <w:tabs>
          <w:tab w:val="left" w:pos="3600"/>
        </w:tabs>
        <w:ind w:left="3600" w:hanging="360"/>
      </w:pPr>
      <w:rPr>
        <w:rFonts w:cs="Times New Roman" w:hint="default"/>
      </w:rPr>
    </w:lvl>
    <w:lvl w:ilvl="8">
      <w:start w:val="1"/>
      <w:numFmt w:val="lowerRoman"/>
      <w:lvlText w:val="%9."/>
      <w:lvlJc w:val="left"/>
      <w:pPr>
        <w:tabs>
          <w:tab w:val="left" w:pos="3960"/>
        </w:tabs>
        <w:ind w:left="3960" w:hanging="360"/>
      </w:pPr>
      <w:rPr>
        <w:rFonts w:cs="Times New Roman" w:hint="default"/>
      </w:rPr>
    </w:lvl>
  </w:abstractNum>
  <w:abstractNum w:abstractNumId="25" w15:restartNumberingAfterBreak="0">
    <w:nsid w:val="3CCD36C8"/>
    <w:multiLevelType w:val="multilevel"/>
    <w:tmpl w:val="3CCD36C8"/>
    <w:lvl w:ilvl="0">
      <w:start w:val="1"/>
      <w:numFmt w:val="bullet"/>
      <w:pStyle w:val="bullet2"/>
      <w:lvlText w:val=""/>
      <w:lvlJc w:val="left"/>
      <w:pPr>
        <w:tabs>
          <w:tab w:val="left" w:pos="1860"/>
        </w:tabs>
        <w:ind w:left="1860" w:hanging="360"/>
      </w:pPr>
      <w:rPr>
        <w:rFonts w:ascii="Symbol" w:hAnsi="Symbol" w:hint="default"/>
        <w:color w:val="000000"/>
        <w:sz w:val="20"/>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6" w15:restartNumberingAfterBreak="0">
    <w:nsid w:val="45691D2E"/>
    <w:multiLevelType w:val="multilevel"/>
    <w:tmpl w:val="45691D2E"/>
    <w:lvl w:ilvl="0">
      <w:start w:val="1"/>
      <w:numFmt w:val="bullet"/>
      <w:pStyle w:val="ReportBulletLast"/>
      <w:lvlText w:val=""/>
      <w:lvlJc w:val="left"/>
      <w:pPr>
        <w:tabs>
          <w:tab w:val="left" w:pos="537"/>
        </w:tabs>
        <w:ind w:left="537" w:hanging="395"/>
      </w:pPr>
      <w:rPr>
        <w:rFonts w:ascii="Symbol" w:hAnsi="Symbol" w:hint="default"/>
        <w:color w:val="000000"/>
        <w:sz w:val="16"/>
      </w:rPr>
    </w:lvl>
    <w:lvl w:ilvl="1">
      <w:start w:val="1"/>
      <w:numFmt w:val="bullet"/>
      <w:pStyle w:val="ReportSub-BulletLast"/>
      <w:lvlText w:val="-"/>
      <w:lvlJc w:val="left"/>
      <w:pPr>
        <w:tabs>
          <w:tab w:val="left" w:pos="962"/>
        </w:tabs>
        <w:ind w:left="962" w:hanging="397"/>
      </w:pPr>
      <w:rPr>
        <w:rFonts w:ascii="Arial" w:hAnsi="Arial" w:cs="Times New Roman" w:hint="default"/>
      </w:rPr>
    </w:lvl>
    <w:lvl w:ilvl="2">
      <w:start w:val="1"/>
      <w:numFmt w:val="bullet"/>
      <w:lvlText w:val=""/>
      <w:lvlJc w:val="left"/>
      <w:pPr>
        <w:tabs>
          <w:tab w:val="left" w:pos="1222"/>
        </w:tabs>
        <w:ind w:left="1222" w:hanging="360"/>
      </w:pPr>
      <w:rPr>
        <w:rFonts w:ascii="Wingdings" w:hAnsi="Wingdings" w:hint="default"/>
      </w:rPr>
    </w:lvl>
    <w:lvl w:ilvl="3">
      <w:start w:val="1"/>
      <w:numFmt w:val="bullet"/>
      <w:lvlText w:val=""/>
      <w:lvlJc w:val="left"/>
      <w:pPr>
        <w:tabs>
          <w:tab w:val="left" w:pos="1582"/>
        </w:tabs>
        <w:ind w:left="1582" w:hanging="360"/>
      </w:pPr>
      <w:rPr>
        <w:rFonts w:ascii="Symbol" w:hAnsi="Symbol" w:hint="default"/>
      </w:rPr>
    </w:lvl>
    <w:lvl w:ilvl="4">
      <w:start w:val="1"/>
      <w:numFmt w:val="bullet"/>
      <w:lvlText w:val=""/>
      <w:lvlJc w:val="left"/>
      <w:pPr>
        <w:tabs>
          <w:tab w:val="left" w:pos="1942"/>
        </w:tabs>
        <w:ind w:left="1942" w:hanging="360"/>
      </w:pPr>
      <w:rPr>
        <w:rFonts w:ascii="Symbol" w:hAnsi="Symbol" w:hint="default"/>
      </w:rPr>
    </w:lvl>
    <w:lvl w:ilvl="5">
      <w:start w:val="1"/>
      <w:numFmt w:val="bullet"/>
      <w:lvlText w:val=""/>
      <w:lvlJc w:val="left"/>
      <w:pPr>
        <w:tabs>
          <w:tab w:val="left" w:pos="2302"/>
        </w:tabs>
        <w:ind w:left="2302" w:hanging="360"/>
      </w:pPr>
      <w:rPr>
        <w:rFonts w:ascii="Wingdings" w:hAnsi="Wingdings" w:hint="default"/>
      </w:rPr>
    </w:lvl>
    <w:lvl w:ilvl="6">
      <w:start w:val="1"/>
      <w:numFmt w:val="bullet"/>
      <w:lvlText w:val=""/>
      <w:lvlJc w:val="left"/>
      <w:pPr>
        <w:tabs>
          <w:tab w:val="left" w:pos="2662"/>
        </w:tabs>
        <w:ind w:left="2662" w:hanging="360"/>
      </w:pPr>
      <w:rPr>
        <w:rFonts w:ascii="Wingdings" w:hAnsi="Wingdings" w:hint="default"/>
      </w:rPr>
    </w:lvl>
    <w:lvl w:ilvl="7">
      <w:start w:val="1"/>
      <w:numFmt w:val="bullet"/>
      <w:lvlText w:val=""/>
      <w:lvlJc w:val="left"/>
      <w:pPr>
        <w:tabs>
          <w:tab w:val="left" w:pos="3022"/>
        </w:tabs>
        <w:ind w:left="3022" w:hanging="360"/>
      </w:pPr>
      <w:rPr>
        <w:rFonts w:ascii="Symbol" w:hAnsi="Symbol" w:hint="default"/>
      </w:rPr>
    </w:lvl>
    <w:lvl w:ilvl="8">
      <w:start w:val="1"/>
      <w:numFmt w:val="bullet"/>
      <w:lvlText w:val=""/>
      <w:lvlJc w:val="left"/>
      <w:pPr>
        <w:tabs>
          <w:tab w:val="left" w:pos="3382"/>
        </w:tabs>
        <w:ind w:left="3382" w:hanging="360"/>
      </w:pPr>
      <w:rPr>
        <w:rFonts w:ascii="Symbol" w:hAnsi="Symbol" w:hint="default"/>
      </w:rPr>
    </w:lvl>
  </w:abstractNum>
  <w:abstractNum w:abstractNumId="27" w15:restartNumberingAfterBreak="0">
    <w:nsid w:val="45C43D50"/>
    <w:multiLevelType w:val="multilevel"/>
    <w:tmpl w:val="45C43D50"/>
    <w:lvl w:ilvl="0">
      <w:start w:val="1"/>
      <w:numFmt w:val="bullet"/>
      <w:pStyle w:val="1"/>
      <w:lvlText w:val=""/>
      <w:lvlJc w:val="left"/>
      <w:pPr>
        <w:ind w:left="780" w:hanging="360"/>
      </w:pPr>
      <w:rPr>
        <w:rFonts w:ascii="Symbol" w:hAnsi="Symbol" w:hint="default"/>
      </w:rPr>
    </w:lvl>
    <w:lvl w:ilvl="1">
      <w:start w:val="1"/>
      <w:numFmt w:val="bullet"/>
      <w:lvlText w:val="o"/>
      <w:lvlJc w:val="left"/>
      <w:pPr>
        <w:ind w:left="1500" w:hanging="360"/>
      </w:pPr>
      <w:rPr>
        <w:rFonts w:ascii="Courier New" w:hAnsi="Courier New" w:cs="Courier New" w:hint="default"/>
      </w:rPr>
    </w:lvl>
    <w:lvl w:ilvl="2">
      <w:start w:val="1"/>
      <w:numFmt w:val="bullet"/>
      <w:lvlText w:val=""/>
      <w:lvlJc w:val="left"/>
      <w:pPr>
        <w:ind w:left="2220" w:hanging="360"/>
      </w:pPr>
      <w:rPr>
        <w:rFonts w:ascii="Wingdings" w:hAnsi="Wingdings" w:hint="default"/>
      </w:rPr>
    </w:lvl>
    <w:lvl w:ilvl="3">
      <w:start w:val="1"/>
      <w:numFmt w:val="bullet"/>
      <w:lvlText w:val=""/>
      <w:lvlJc w:val="left"/>
      <w:pPr>
        <w:ind w:left="2940" w:hanging="360"/>
      </w:pPr>
      <w:rPr>
        <w:rFonts w:ascii="Symbol" w:hAnsi="Symbol" w:hint="default"/>
      </w:rPr>
    </w:lvl>
    <w:lvl w:ilvl="4">
      <w:start w:val="1"/>
      <w:numFmt w:val="bullet"/>
      <w:lvlText w:val="o"/>
      <w:lvlJc w:val="left"/>
      <w:pPr>
        <w:ind w:left="3660" w:hanging="360"/>
      </w:pPr>
      <w:rPr>
        <w:rFonts w:ascii="Courier New" w:hAnsi="Courier New" w:cs="Courier New" w:hint="default"/>
      </w:rPr>
    </w:lvl>
    <w:lvl w:ilvl="5">
      <w:start w:val="1"/>
      <w:numFmt w:val="bullet"/>
      <w:lvlText w:val=""/>
      <w:lvlJc w:val="left"/>
      <w:pPr>
        <w:ind w:left="4380" w:hanging="360"/>
      </w:pPr>
      <w:rPr>
        <w:rFonts w:ascii="Wingdings" w:hAnsi="Wingdings" w:hint="default"/>
      </w:rPr>
    </w:lvl>
    <w:lvl w:ilvl="6">
      <w:start w:val="1"/>
      <w:numFmt w:val="bullet"/>
      <w:lvlText w:val=""/>
      <w:lvlJc w:val="left"/>
      <w:pPr>
        <w:ind w:left="5100" w:hanging="360"/>
      </w:pPr>
      <w:rPr>
        <w:rFonts w:ascii="Symbol" w:hAnsi="Symbol" w:hint="default"/>
      </w:rPr>
    </w:lvl>
    <w:lvl w:ilvl="7">
      <w:start w:val="1"/>
      <w:numFmt w:val="bullet"/>
      <w:lvlText w:val="o"/>
      <w:lvlJc w:val="left"/>
      <w:pPr>
        <w:ind w:left="5820" w:hanging="360"/>
      </w:pPr>
      <w:rPr>
        <w:rFonts w:ascii="Courier New" w:hAnsi="Courier New" w:cs="Courier New" w:hint="default"/>
      </w:rPr>
    </w:lvl>
    <w:lvl w:ilvl="8">
      <w:start w:val="1"/>
      <w:numFmt w:val="bullet"/>
      <w:lvlText w:val=""/>
      <w:lvlJc w:val="left"/>
      <w:pPr>
        <w:ind w:left="6540" w:hanging="360"/>
      </w:pPr>
      <w:rPr>
        <w:rFonts w:ascii="Wingdings" w:hAnsi="Wingdings" w:hint="default"/>
      </w:rPr>
    </w:lvl>
  </w:abstractNum>
  <w:abstractNum w:abstractNumId="28" w15:restartNumberingAfterBreak="0">
    <w:nsid w:val="493959C2"/>
    <w:multiLevelType w:val="multilevel"/>
    <w:tmpl w:val="49395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9A87063"/>
    <w:multiLevelType w:val="multilevel"/>
    <w:tmpl w:val="49A87063"/>
    <w:lvl w:ilvl="0">
      <w:start w:val="1"/>
      <w:numFmt w:val="bullet"/>
      <w:pStyle w:val="List2"/>
      <w:lvlText w:val=""/>
      <w:lvlJc w:val="left"/>
      <w:pPr>
        <w:tabs>
          <w:tab w:val="left" w:pos="1440"/>
        </w:tabs>
        <w:ind w:left="1440" w:hanging="360"/>
      </w:pPr>
      <w:rPr>
        <w:rFonts w:ascii="Arial Bold" w:hAnsi="Arial Bold" w:cs="Arial Bold" w:hint="default"/>
        <w:sz w:val="20"/>
        <w:szCs w:val="20"/>
      </w:rPr>
    </w:lvl>
    <w:lvl w:ilvl="1">
      <w:start w:val="1"/>
      <w:numFmt w:val="bullet"/>
      <w:lvlText w:val=""/>
      <w:lvlJc w:val="left"/>
      <w:pPr>
        <w:tabs>
          <w:tab w:val="left" w:pos="1800"/>
        </w:tabs>
        <w:ind w:left="1800" w:hanging="360"/>
      </w:pPr>
      <w:rPr>
        <w:rFonts w:ascii="Arial Bold" w:hAnsi="Arial Bold" w:cs="Arial Bold" w:hint="default"/>
        <w:b w:val="0"/>
        <w:bCs w:val="0"/>
        <w:i w:val="0"/>
        <w:iCs w:val="0"/>
        <w:sz w:val="24"/>
        <w:szCs w:val="24"/>
      </w:rPr>
    </w:lvl>
    <w:lvl w:ilvl="2">
      <w:start w:val="1"/>
      <w:numFmt w:val="bullet"/>
      <w:lvlText w:val=""/>
      <w:lvlJc w:val="left"/>
      <w:pPr>
        <w:tabs>
          <w:tab w:val="left" w:pos="2160"/>
        </w:tabs>
        <w:ind w:left="2160" w:hanging="360"/>
      </w:pPr>
      <w:rPr>
        <w:rFonts w:ascii="Arial Bold" w:hAnsi="Arial Bold" w:cs="Arial Bold" w:hint="default"/>
        <w:b w:val="0"/>
        <w:bCs w:val="0"/>
        <w:i w:val="0"/>
        <w:iCs w:val="0"/>
        <w:sz w:val="18"/>
        <w:szCs w:val="18"/>
      </w:rPr>
    </w:lvl>
    <w:lvl w:ilvl="3">
      <w:start w:val="1"/>
      <w:numFmt w:val="bullet"/>
      <w:lvlText w:val=""/>
      <w:lvlJc w:val="left"/>
      <w:pPr>
        <w:tabs>
          <w:tab w:val="left" w:pos="3600"/>
        </w:tabs>
        <w:ind w:left="3600" w:hanging="360"/>
      </w:pPr>
      <w:rPr>
        <w:rFonts w:ascii="Arial Bold" w:hAnsi="Arial Bold" w:cs="Arial Bold" w:hint="default"/>
        <w:sz w:val="20"/>
        <w:szCs w:val="20"/>
      </w:rPr>
    </w:lvl>
    <w:lvl w:ilvl="4">
      <w:start w:val="1"/>
      <w:numFmt w:val="bullet"/>
      <w:lvlText w:val="o"/>
      <w:lvlJc w:val="left"/>
      <w:pPr>
        <w:tabs>
          <w:tab w:val="left" w:pos="3600"/>
        </w:tabs>
        <w:ind w:left="3600" w:hanging="360"/>
      </w:pPr>
      <w:rPr>
        <w:rFonts w:ascii="Arial Bold" w:hAnsi="Arial Bold" w:cs="Arial Bold" w:hint="default"/>
      </w:rPr>
    </w:lvl>
    <w:lvl w:ilvl="5">
      <w:start w:val="1"/>
      <w:numFmt w:val="bullet"/>
      <w:lvlText w:val=""/>
      <w:lvlJc w:val="left"/>
      <w:pPr>
        <w:tabs>
          <w:tab w:val="left" w:pos="4320"/>
        </w:tabs>
        <w:ind w:left="4320" w:hanging="360"/>
      </w:pPr>
      <w:rPr>
        <w:rFonts w:ascii="Arial Bold" w:hAnsi="Arial Bold" w:cs="Arial Bold" w:hint="default"/>
      </w:rPr>
    </w:lvl>
    <w:lvl w:ilvl="6">
      <w:start w:val="1"/>
      <w:numFmt w:val="bullet"/>
      <w:lvlText w:val=""/>
      <w:lvlJc w:val="left"/>
      <w:pPr>
        <w:tabs>
          <w:tab w:val="left" w:pos="5040"/>
        </w:tabs>
        <w:ind w:left="5040" w:hanging="360"/>
      </w:pPr>
      <w:rPr>
        <w:rFonts w:ascii="Arial Bold" w:hAnsi="Arial Bold" w:cs="Arial Bold" w:hint="default"/>
      </w:rPr>
    </w:lvl>
    <w:lvl w:ilvl="7">
      <w:start w:val="1"/>
      <w:numFmt w:val="bullet"/>
      <w:lvlText w:val="o"/>
      <w:lvlJc w:val="left"/>
      <w:pPr>
        <w:tabs>
          <w:tab w:val="left" w:pos="5760"/>
        </w:tabs>
        <w:ind w:left="5760" w:hanging="360"/>
      </w:pPr>
      <w:rPr>
        <w:rFonts w:ascii="Arial Bold" w:hAnsi="Arial Bold" w:cs="Arial Bold" w:hint="default"/>
      </w:rPr>
    </w:lvl>
    <w:lvl w:ilvl="8">
      <w:start w:val="1"/>
      <w:numFmt w:val="bullet"/>
      <w:lvlText w:val=""/>
      <w:lvlJc w:val="left"/>
      <w:pPr>
        <w:tabs>
          <w:tab w:val="left" w:pos="6480"/>
        </w:tabs>
        <w:ind w:left="6480" w:hanging="360"/>
      </w:pPr>
      <w:rPr>
        <w:rFonts w:ascii="Arial Bold" w:hAnsi="Arial Bold" w:cs="Arial Bold" w:hint="default"/>
      </w:rPr>
    </w:lvl>
  </w:abstractNum>
  <w:abstractNum w:abstractNumId="30" w15:restartNumberingAfterBreak="0">
    <w:nsid w:val="4CA22F8B"/>
    <w:multiLevelType w:val="multilevel"/>
    <w:tmpl w:val="4CA22F8B"/>
    <w:lvl w:ilvl="0">
      <w:start w:val="1"/>
      <w:numFmt w:val="decimal"/>
      <w:pStyle w:val="TextLevel1"/>
      <w:isLgl/>
      <w:lvlText w:val="%1"/>
      <w:lvlJc w:val="left"/>
      <w:pPr>
        <w:tabs>
          <w:tab w:val="left" w:pos="851"/>
        </w:tabs>
        <w:ind w:left="851" w:hanging="851"/>
      </w:pPr>
      <w:rPr>
        <w:rFonts w:ascii="Arial" w:hAnsi="Arial" w:cs="Times New Roman" w:hint="default"/>
        <w:b w:val="0"/>
        <w:i w:val="0"/>
        <w:sz w:val="20"/>
      </w:rPr>
    </w:lvl>
    <w:lvl w:ilvl="1">
      <w:start w:val="1"/>
      <w:numFmt w:val="decimal"/>
      <w:pStyle w:val="TextLevel2"/>
      <w:isLgl/>
      <w:lvlText w:val="%1.%2"/>
      <w:lvlJc w:val="left"/>
      <w:pPr>
        <w:tabs>
          <w:tab w:val="left" w:pos="851"/>
        </w:tabs>
        <w:ind w:left="851" w:hanging="851"/>
      </w:pPr>
      <w:rPr>
        <w:rFonts w:ascii="Arial" w:hAnsi="Arial" w:cs="Times New Roman" w:hint="default"/>
        <w:b w:val="0"/>
        <w:i w:val="0"/>
        <w:sz w:val="20"/>
      </w:rPr>
    </w:lvl>
    <w:lvl w:ilvl="2">
      <w:start w:val="1"/>
      <w:numFmt w:val="decimal"/>
      <w:pStyle w:val="TextLevel3"/>
      <w:lvlText w:val="%1.%2.%3"/>
      <w:lvlJc w:val="left"/>
      <w:pPr>
        <w:tabs>
          <w:tab w:val="left" w:pos="851"/>
        </w:tabs>
        <w:ind w:left="851" w:hanging="851"/>
      </w:pPr>
      <w:rPr>
        <w:rFonts w:ascii="Arial" w:hAnsi="Arial" w:cs="Times New Roman" w:hint="default"/>
        <w:b w:val="0"/>
        <w:i w:val="0"/>
        <w:sz w:val="20"/>
      </w:rPr>
    </w:lvl>
    <w:lvl w:ilvl="3">
      <w:start w:val="1"/>
      <w:numFmt w:val="decimal"/>
      <w:pStyle w:val="TextLevel4"/>
      <w:lvlText w:val="%1.%2.%3.%4"/>
      <w:lvlJc w:val="left"/>
      <w:pPr>
        <w:tabs>
          <w:tab w:val="left" w:pos="851"/>
        </w:tabs>
        <w:ind w:left="851" w:hanging="851"/>
      </w:pPr>
      <w:rPr>
        <w:rFonts w:ascii="Arial" w:hAnsi="Arial" w:cs="Times New Roman" w:hint="default"/>
        <w:b w:val="0"/>
        <w:i w:val="0"/>
        <w:sz w:val="20"/>
      </w:rPr>
    </w:lvl>
    <w:lvl w:ilvl="4">
      <w:start w:val="1"/>
      <w:numFmt w:val="lowerLetter"/>
      <w:pStyle w:val="TextLevel5"/>
      <w:lvlText w:val="(%5)"/>
      <w:lvlJc w:val="left"/>
      <w:pPr>
        <w:tabs>
          <w:tab w:val="left" w:pos="1701"/>
        </w:tabs>
        <w:ind w:left="1701" w:hanging="850"/>
      </w:pPr>
      <w:rPr>
        <w:rFonts w:ascii="Arial" w:hAnsi="Arial" w:cs="Times New Roman" w:hint="default"/>
        <w:b w:val="0"/>
        <w:i w:val="0"/>
        <w:sz w:val="20"/>
      </w:rPr>
    </w:lvl>
    <w:lvl w:ilvl="5">
      <w:start w:val="1"/>
      <w:numFmt w:val="lowerRoman"/>
      <w:pStyle w:val="TextLevel6"/>
      <w:lvlText w:val="(%6)"/>
      <w:lvlJc w:val="left"/>
      <w:pPr>
        <w:tabs>
          <w:tab w:val="left" w:pos="2552"/>
        </w:tabs>
        <w:ind w:left="2552" w:hanging="851"/>
      </w:pPr>
      <w:rPr>
        <w:rFonts w:ascii="Arial" w:hAnsi="Arial" w:cs="Times New Roman" w:hint="default"/>
        <w:b w:val="0"/>
        <w:i w:val="0"/>
        <w:sz w:val="20"/>
      </w:rPr>
    </w:lvl>
    <w:lvl w:ilvl="6">
      <w:start w:val="1"/>
      <w:numFmt w:val="decimal"/>
      <w:pStyle w:val="TextLevel7"/>
      <w:lvlText w:val="%7)"/>
      <w:lvlJc w:val="left"/>
      <w:pPr>
        <w:tabs>
          <w:tab w:val="left" w:pos="3402"/>
        </w:tabs>
        <w:ind w:left="3402" w:hanging="850"/>
      </w:pPr>
      <w:rPr>
        <w:rFonts w:ascii="Arial" w:hAnsi="Arial" w:cs="Times New Roman" w:hint="default"/>
        <w:b w:val="0"/>
        <w:i w:val="0"/>
        <w:sz w:val="20"/>
      </w:rPr>
    </w:lvl>
    <w:lvl w:ilvl="7">
      <w:start w:val="1"/>
      <w:numFmt w:val="lowerLetter"/>
      <w:pStyle w:val="TextLevel8"/>
      <w:lvlText w:val="%8)"/>
      <w:lvlJc w:val="left"/>
      <w:pPr>
        <w:tabs>
          <w:tab w:val="left" w:pos="3402"/>
        </w:tabs>
        <w:ind w:left="3402" w:hanging="850"/>
      </w:pPr>
      <w:rPr>
        <w:rFonts w:ascii="Arial" w:hAnsi="Arial" w:cs="Times New Roman" w:hint="default"/>
        <w:b w:val="0"/>
        <w:i w:val="0"/>
        <w:sz w:val="20"/>
      </w:rPr>
    </w:lvl>
    <w:lvl w:ilvl="8">
      <w:start w:val="1"/>
      <w:numFmt w:val="lowerRoman"/>
      <w:lvlText w:val="%9."/>
      <w:lvlJc w:val="left"/>
      <w:pPr>
        <w:tabs>
          <w:tab w:val="left" w:pos="3240"/>
        </w:tabs>
        <w:ind w:left="3240" w:hanging="360"/>
      </w:pPr>
      <w:rPr>
        <w:rFonts w:cs="Times New Roman" w:hint="default"/>
      </w:rPr>
    </w:lvl>
  </w:abstractNum>
  <w:abstractNum w:abstractNumId="31" w15:restartNumberingAfterBreak="0">
    <w:nsid w:val="51503AC5"/>
    <w:multiLevelType w:val="multilevel"/>
    <w:tmpl w:val="51503AC5"/>
    <w:lvl w:ilvl="0">
      <w:start w:val="1"/>
      <w:numFmt w:val="decimal"/>
      <w:pStyle w:val="a5"/>
      <w:lvlText w:val="%1."/>
      <w:lvlJc w:val="left"/>
      <w:pPr>
        <w:tabs>
          <w:tab w:val="left" w:pos="720"/>
        </w:tabs>
        <w:ind w:left="720" w:hanging="360"/>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32" w15:restartNumberingAfterBreak="0">
    <w:nsid w:val="52124BBC"/>
    <w:multiLevelType w:val="multilevel"/>
    <w:tmpl w:val="52124BBC"/>
    <w:lvl w:ilvl="0">
      <w:start w:val="1"/>
      <w:numFmt w:val="bullet"/>
      <w:pStyle w:val="Normal-Bullet"/>
      <w:lvlText w:val=""/>
      <w:lvlJc w:val="left"/>
      <w:pPr>
        <w:ind w:left="567" w:hanging="567"/>
      </w:pPr>
      <w:rPr>
        <w:rFonts w:ascii="Symbol" w:hAnsi="Symbol" w:hint="default"/>
      </w:rPr>
    </w:lvl>
    <w:lvl w:ilvl="1">
      <w:start w:val="1"/>
      <w:numFmt w:val="bullet"/>
      <w:lvlText w:val=""/>
      <w:lvlJc w:val="left"/>
      <w:pPr>
        <w:ind w:left="1134" w:hanging="567"/>
      </w:pPr>
      <w:rPr>
        <w:rFonts w:ascii="Symbol" w:hAnsi="Symbol" w:hint="default"/>
      </w:rPr>
    </w:lvl>
    <w:lvl w:ilvl="2">
      <w:start w:val="1"/>
      <w:numFmt w:val="bullet"/>
      <w:lvlText w:val=""/>
      <w:lvlJc w:val="left"/>
      <w:pPr>
        <w:tabs>
          <w:tab w:val="left" w:pos="1134"/>
        </w:tabs>
        <w:ind w:left="1701" w:hanging="567"/>
      </w:pPr>
      <w:rPr>
        <w:rFonts w:ascii="Symbol" w:hAnsi="Symbol" w:hint="default"/>
      </w:rPr>
    </w:lvl>
    <w:lvl w:ilvl="3">
      <w:start w:val="1"/>
      <w:numFmt w:val="bullet"/>
      <w:lvlText w:val=""/>
      <w:lvlJc w:val="left"/>
      <w:pPr>
        <w:tabs>
          <w:tab w:val="left" w:pos="1701"/>
        </w:tabs>
        <w:ind w:left="2268" w:hanging="567"/>
      </w:pPr>
      <w:rPr>
        <w:rFonts w:ascii="Symbol" w:hAnsi="Symbol" w:hint="default"/>
      </w:rPr>
    </w:lvl>
    <w:lvl w:ilvl="4">
      <w:start w:val="1"/>
      <w:numFmt w:val="bullet"/>
      <w:lvlText w:val=""/>
      <w:lvlJc w:val="left"/>
      <w:pPr>
        <w:tabs>
          <w:tab w:val="left" w:pos="2268"/>
        </w:tabs>
        <w:ind w:left="2835" w:hanging="567"/>
      </w:pPr>
      <w:rPr>
        <w:rFonts w:ascii="Symbol" w:hAnsi="Symbol" w:hint="default"/>
      </w:rPr>
    </w:lvl>
    <w:lvl w:ilvl="5">
      <w:start w:val="1"/>
      <w:numFmt w:val="bullet"/>
      <w:lvlText w:val=""/>
      <w:lvlJc w:val="left"/>
      <w:pPr>
        <w:tabs>
          <w:tab w:val="left" w:pos="2835"/>
        </w:tabs>
        <w:ind w:left="3402" w:hanging="567"/>
      </w:pPr>
      <w:rPr>
        <w:rFonts w:ascii="Symbol" w:hAnsi="Symbol" w:hint="default"/>
      </w:rPr>
    </w:lvl>
    <w:lvl w:ilvl="6">
      <w:start w:val="1"/>
      <w:numFmt w:val="bullet"/>
      <w:lvlText w:val=""/>
      <w:lvlJc w:val="left"/>
      <w:pPr>
        <w:tabs>
          <w:tab w:val="left" w:pos="3402"/>
        </w:tabs>
        <w:ind w:left="3969" w:hanging="567"/>
      </w:pPr>
      <w:rPr>
        <w:rFonts w:ascii="Symbol" w:hAnsi="Symbol" w:hint="default"/>
      </w:rPr>
    </w:lvl>
    <w:lvl w:ilvl="7">
      <w:start w:val="1"/>
      <w:numFmt w:val="bullet"/>
      <w:lvlText w:val=""/>
      <w:lvlJc w:val="left"/>
      <w:pPr>
        <w:tabs>
          <w:tab w:val="left" w:pos="3969"/>
        </w:tabs>
        <w:ind w:left="4536" w:hanging="567"/>
      </w:pPr>
      <w:rPr>
        <w:rFonts w:ascii="Symbol" w:hAnsi="Symbol" w:hint="default"/>
      </w:rPr>
    </w:lvl>
    <w:lvl w:ilvl="8">
      <w:start w:val="1"/>
      <w:numFmt w:val="bullet"/>
      <w:lvlText w:val=""/>
      <w:lvlJc w:val="left"/>
      <w:pPr>
        <w:tabs>
          <w:tab w:val="left" w:pos="4536"/>
        </w:tabs>
        <w:ind w:left="5103" w:hanging="567"/>
      </w:pPr>
      <w:rPr>
        <w:rFonts w:ascii="Symbol" w:hAnsi="Symbol" w:hint="default"/>
      </w:rPr>
    </w:lvl>
  </w:abstractNum>
  <w:abstractNum w:abstractNumId="33" w15:restartNumberingAfterBreak="0">
    <w:nsid w:val="54976E90"/>
    <w:multiLevelType w:val="multilevel"/>
    <w:tmpl w:val="54976E90"/>
    <w:lvl w:ilvl="0">
      <w:start w:val="1"/>
      <w:numFmt w:val="bullet"/>
      <w:pStyle w:val="-"/>
      <w:lvlText w:val="–"/>
      <w:lvlJc w:val="left"/>
      <w:pPr>
        <w:tabs>
          <w:tab w:val="left" w:pos="1418"/>
        </w:tabs>
        <w:ind w:left="284" w:firstLine="850"/>
      </w:pPr>
      <w:rPr>
        <w:rFonts w:ascii="Times New Roman" w:hAnsi="Times New Roman"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4" w15:restartNumberingAfterBreak="0">
    <w:nsid w:val="5B674BFE"/>
    <w:multiLevelType w:val="multilevel"/>
    <w:tmpl w:val="5B674BFE"/>
    <w:lvl w:ilvl="0">
      <w:start w:val="1"/>
      <w:numFmt w:val="bullet"/>
      <w:pStyle w:val="ReportTableBullets"/>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B90786E"/>
    <w:multiLevelType w:val="multilevel"/>
    <w:tmpl w:val="5B90786E"/>
    <w:lvl w:ilvl="0">
      <w:start w:val="9"/>
      <w:numFmt w:val="decimal"/>
      <w:pStyle w:val="ReportHeading1"/>
      <w:lvlText w:val="%1"/>
      <w:lvlJc w:val="left"/>
      <w:pPr>
        <w:tabs>
          <w:tab w:val="left" w:pos="720"/>
        </w:tabs>
        <w:ind w:left="576" w:hanging="576"/>
      </w:pPr>
      <w:rPr>
        <w:rFonts w:ascii="Arial" w:hAnsi="Arial" w:cs="Arial" w:hint="default"/>
        <w:b/>
        <w:bCs/>
        <w:i w:val="0"/>
        <w:iCs w:val="0"/>
      </w:rPr>
    </w:lvl>
    <w:lvl w:ilvl="1">
      <w:start w:val="1"/>
      <w:numFmt w:val="decimal"/>
      <w:lvlText w:val="%1.%2"/>
      <w:lvlJc w:val="left"/>
      <w:pPr>
        <w:tabs>
          <w:tab w:val="left" w:pos="720"/>
        </w:tabs>
        <w:ind w:left="72" w:hanging="72"/>
      </w:pPr>
      <w:rPr>
        <w:rFonts w:ascii="Arial" w:hAnsi="Arial" w:cs="Arial" w:hint="default"/>
        <w:b/>
        <w:bCs/>
        <w:i w:val="0"/>
        <w:iCs w:val="0"/>
        <w:sz w:val="24"/>
        <w:szCs w:val="24"/>
      </w:rPr>
    </w:lvl>
    <w:lvl w:ilvl="2">
      <w:start w:val="1"/>
      <w:numFmt w:val="decimal"/>
      <w:lvlText w:val="%1.%2.%3"/>
      <w:lvlJc w:val="left"/>
      <w:pPr>
        <w:tabs>
          <w:tab w:val="left" w:pos="720"/>
        </w:tabs>
        <w:ind w:left="720" w:hanging="720"/>
      </w:pPr>
      <w:rPr>
        <w:rFonts w:ascii="Arial" w:hAnsi="Arial" w:cs="Arial" w:hint="default"/>
        <w:b/>
        <w:bCs/>
        <w:i w:val="0"/>
        <w:iCs w:val="0"/>
      </w:rPr>
    </w:lvl>
    <w:lvl w:ilvl="3">
      <w:start w:val="1"/>
      <w:numFmt w:val="none"/>
      <w:pStyle w:val="ReportHeading4"/>
      <w:suff w:val="nothing"/>
      <w:lvlText w:val=""/>
      <w:lvlJc w:val="left"/>
      <w:rPr>
        <w:rFonts w:cs="Times New Roman" w:hint="default"/>
      </w:rPr>
    </w:lvl>
    <w:lvl w:ilvl="4">
      <w:start w:val="1"/>
      <w:numFmt w:val="decimal"/>
      <w:lvlText w:val="%1.%2.%3.%4.%5."/>
      <w:lvlJc w:val="left"/>
      <w:pPr>
        <w:tabs>
          <w:tab w:val="left" w:pos="2160"/>
        </w:tabs>
        <w:ind w:left="1512" w:hanging="792"/>
      </w:pPr>
      <w:rPr>
        <w:rFonts w:cs="Times New Roman" w:hint="default"/>
      </w:rPr>
    </w:lvl>
    <w:lvl w:ilvl="5">
      <w:start w:val="1"/>
      <w:numFmt w:val="decimal"/>
      <w:lvlText w:val="%1.%2.%3.%4.%5.%6."/>
      <w:lvlJc w:val="left"/>
      <w:pPr>
        <w:tabs>
          <w:tab w:val="left" w:pos="2880"/>
        </w:tabs>
        <w:ind w:left="2016" w:hanging="936"/>
      </w:pPr>
      <w:rPr>
        <w:rFonts w:cs="Times New Roman" w:hint="default"/>
      </w:rPr>
    </w:lvl>
    <w:lvl w:ilvl="6">
      <w:start w:val="1"/>
      <w:numFmt w:val="decimal"/>
      <w:lvlText w:val="%1.%2.%3.%4.%5.%6.%7."/>
      <w:lvlJc w:val="left"/>
      <w:pPr>
        <w:tabs>
          <w:tab w:val="left" w:pos="3600"/>
        </w:tabs>
        <w:ind w:left="2520" w:hanging="1080"/>
      </w:pPr>
      <w:rPr>
        <w:rFonts w:cs="Times New Roman" w:hint="default"/>
      </w:rPr>
    </w:lvl>
    <w:lvl w:ilvl="7">
      <w:start w:val="1"/>
      <w:numFmt w:val="decimal"/>
      <w:lvlText w:val="%1.%2.%3.%4.%5.%6.%7.%8."/>
      <w:lvlJc w:val="left"/>
      <w:pPr>
        <w:tabs>
          <w:tab w:val="left" w:pos="4320"/>
        </w:tabs>
        <w:ind w:left="3024" w:hanging="1224"/>
      </w:pPr>
      <w:rPr>
        <w:rFonts w:cs="Times New Roman" w:hint="default"/>
      </w:rPr>
    </w:lvl>
    <w:lvl w:ilvl="8">
      <w:start w:val="1"/>
      <w:numFmt w:val="decimal"/>
      <w:lvlText w:val="%1.%2.%3.%4.%5.%6.%7.%8.%9."/>
      <w:lvlJc w:val="left"/>
      <w:pPr>
        <w:tabs>
          <w:tab w:val="left" w:pos="5040"/>
        </w:tabs>
        <w:ind w:left="3600" w:hanging="1440"/>
      </w:pPr>
      <w:rPr>
        <w:rFonts w:cs="Times New Roman" w:hint="default"/>
      </w:rPr>
    </w:lvl>
  </w:abstractNum>
  <w:abstractNum w:abstractNumId="36" w15:restartNumberingAfterBreak="0">
    <w:nsid w:val="626A5068"/>
    <w:multiLevelType w:val="multilevel"/>
    <w:tmpl w:val="626A5068"/>
    <w:lvl w:ilvl="0">
      <w:start w:val="1"/>
      <w:numFmt w:val="decimal"/>
      <w:isLgl/>
      <w:lvlText w:val="%1."/>
      <w:lvlJc w:val="left"/>
      <w:pPr>
        <w:tabs>
          <w:tab w:val="left" w:pos="864"/>
        </w:tabs>
        <w:ind w:left="864" w:hanging="864"/>
      </w:pPr>
      <w:rPr>
        <w:rFonts w:cs="Times New Roman"/>
      </w:rPr>
    </w:lvl>
    <w:lvl w:ilvl="1">
      <w:start w:val="1"/>
      <w:numFmt w:val="decimal"/>
      <w:isLgl/>
      <w:lvlText w:val="%1.%2"/>
      <w:lvlJc w:val="left"/>
      <w:pPr>
        <w:tabs>
          <w:tab w:val="left" w:pos="1008"/>
        </w:tabs>
        <w:ind w:left="1008" w:hanging="1008"/>
      </w:pPr>
      <w:rPr>
        <w:rFonts w:cs="Times New Roman"/>
      </w:rPr>
    </w:lvl>
    <w:lvl w:ilvl="2">
      <w:start w:val="1"/>
      <w:numFmt w:val="decimal"/>
      <w:pStyle w:val="spechdg3"/>
      <w:lvlText w:val="%1.%2.%3"/>
      <w:lvlJc w:val="left"/>
      <w:pPr>
        <w:tabs>
          <w:tab w:val="left" w:pos="864"/>
        </w:tabs>
        <w:ind w:left="864" w:hanging="864"/>
      </w:pPr>
      <w:rPr>
        <w:rFonts w:cs="Times New Roman"/>
      </w:rPr>
    </w:lvl>
    <w:lvl w:ilvl="3">
      <w:start w:val="1"/>
      <w:numFmt w:val="decimal"/>
      <w:lvlText w:val="%1.%2.%3.%4."/>
      <w:lvlJc w:val="left"/>
      <w:pPr>
        <w:tabs>
          <w:tab w:val="left" w:pos="1728"/>
        </w:tabs>
        <w:ind w:left="1728" w:hanging="648"/>
      </w:pPr>
      <w:rPr>
        <w:rFonts w:cs="Times New Roman"/>
      </w:rPr>
    </w:lvl>
    <w:lvl w:ilvl="4">
      <w:start w:val="1"/>
      <w:numFmt w:val="decimal"/>
      <w:lvlText w:val="%1.%2.%3.%4.%5."/>
      <w:lvlJc w:val="left"/>
      <w:pPr>
        <w:tabs>
          <w:tab w:val="left" w:pos="2232"/>
        </w:tabs>
        <w:ind w:left="2232" w:hanging="792"/>
      </w:pPr>
      <w:rPr>
        <w:rFonts w:cs="Times New Roman"/>
      </w:rPr>
    </w:lvl>
    <w:lvl w:ilvl="5">
      <w:start w:val="1"/>
      <w:numFmt w:val="decimal"/>
      <w:lvlText w:val="%1.%2.%3.%4.%5.%6."/>
      <w:lvlJc w:val="left"/>
      <w:pPr>
        <w:tabs>
          <w:tab w:val="left" w:pos="2736"/>
        </w:tabs>
        <w:ind w:left="2736" w:hanging="936"/>
      </w:pPr>
      <w:rPr>
        <w:rFonts w:cs="Times New Roman"/>
      </w:rPr>
    </w:lvl>
    <w:lvl w:ilvl="6">
      <w:start w:val="1"/>
      <w:numFmt w:val="decimal"/>
      <w:lvlText w:val="%1.%2.%3.%4.%5.%6.%7."/>
      <w:lvlJc w:val="left"/>
      <w:pPr>
        <w:tabs>
          <w:tab w:val="left" w:pos="3240"/>
        </w:tabs>
        <w:ind w:left="3240" w:hanging="1080"/>
      </w:pPr>
      <w:rPr>
        <w:rFonts w:cs="Times New Roman"/>
      </w:rPr>
    </w:lvl>
    <w:lvl w:ilvl="7">
      <w:start w:val="1"/>
      <w:numFmt w:val="decimal"/>
      <w:lvlText w:val="%1.%2.%3.%4.%5.%6.%7.%8."/>
      <w:lvlJc w:val="left"/>
      <w:pPr>
        <w:tabs>
          <w:tab w:val="left" w:pos="3744"/>
        </w:tabs>
        <w:ind w:left="3744" w:hanging="1224"/>
      </w:pPr>
      <w:rPr>
        <w:rFonts w:cs="Times New Roman"/>
      </w:rPr>
    </w:lvl>
    <w:lvl w:ilvl="8">
      <w:start w:val="1"/>
      <w:numFmt w:val="decimal"/>
      <w:lvlText w:val="%1.%2.%3.%4.%5.%6.%7.%8.%9."/>
      <w:lvlJc w:val="left"/>
      <w:pPr>
        <w:tabs>
          <w:tab w:val="left" w:pos="4320"/>
        </w:tabs>
        <w:ind w:left="4320" w:hanging="1440"/>
      </w:pPr>
      <w:rPr>
        <w:rFonts w:cs="Times New Roman"/>
      </w:rPr>
    </w:lvl>
  </w:abstractNum>
  <w:abstractNum w:abstractNumId="37" w15:restartNumberingAfterBreak="0">
    <w:nsid w:val="65390C94"/>
    <w:multiLevelType w:val="multilevel"/>
    <w:tmpl w:val="65390C94"/>
    <w:lvl w:ilvl="0">
      <w:start w:val="1"/>
      <w:numFmt w:val="decimal"/>
      <w:pStyle w:val="Supplementtitle"/>
      <w:suff w:val="nothing"/>
      <w:lvlText w:val="%1."/>
      <w:lvlJc w:val="left"/>
      <w:rPr>
        <w:rFonts w:cs="Times New Roman" w:hint="default"/>
        <w:vanish/>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8" w15:restartNumberingAfterBreak="0">
    <w:nsid w:val="6B6831AD"/>
    <w:multiLevelType w:val="multilevel"/>
    <w:tmpl w:val="6B6831AD"/>
    <w:lvl w:ilvl="0">
      <w:start w:val="1"/>
      <w:numFmt w:val="bullet"/>
      <w:pStyle w:val="SumBullet"/>
      <w:lvlText w:val=""/>
      <w:lvlJc w:val="left"/>
      <w:pPr>
        <w:tabs>
          <w:tab w:val="left" w:pos="284"/>
        </w:tabs>
        <w:ind w:left="284" w:hanging="284"/>
      </w:pPr>
      <w:rPr>
        <w:rFonts w:ascii="Wingdings 2" w:hAnsi="Wingdings 2" w:hint="default"/>
        <w:color w:val="80A1B6"/>
        <w:sz w:val="26"/>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9" w15:restartNumberingAfterBreak="0">
    <w:nsid w:val="6D983914"/>
    <w:multiLevelType w:val="multilevel"/>
    <w:tmpl w:val="6D983914"/>
    <w:lvl w:ilvl="0">
      <w:start w:val="1"/>
      <w:numFmt w:val="bullet"/>
      <w:pStyle w:val="bullet0"/>
      <w:lvlText w:val=""/>
      <w:lvlJc w:val="left"/>
      <w:pPr>
        <w:tabs>
          <w:tab w:val="left" w:pos="2520"/>
        </w:tabs>
        <w:ind w:left="2520" w:hanging="360"/>
      </w:pPr>
      <w:rPr>
        <w:rFonts w:ascii="Symbol" w:hAnsi="Symbol" w:hint="default"/>
        <w:sz w:val="16"/>
      </w:rPr>
    </w:lvl>
    <w:lvl w:ilvl="1">
      <w:start w:val="1"/>
      <w:numFmt w:val="bullet"/>
      <w:lvlText w:val="o"/>
      <w:lvlJc w:val="left"/>
      <w:pPr>
        <w:tabs>
          <w:tab w:val="left" w:pos="2160"/>
        </w:tabs>
        <w:ind w:left="2160" w:hanging="360"/>
      </w:pPr>
      <w:rPr>
        <w:rFonts w:ascii="Courier New" w:hAnsi="Courier New" w:cs="Times New Roman"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Times New Roman"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Times New Roman" w:hint="default"/>
      </w:rPr>
    </w:lvl>
    <w:lvl w:ilvl="8">
      <w:start w:val="1"/>
      <w:numFmt w:val="bullet"/>
      <w:lvlText w:val=""/>
      <w:lvlJc w:val="left"/>
      <w:pPr>
        <w:tabs>
          <w:tab w:val="left" w:pos="7200"/>
        </w:tabs>
        <w:ind w:left="7200" w:hanging="360"/>
      </w:pPr>
      <w:rPr>
        <w:rFonts w:ascii="Wingdings" w:hAnsi="Wingdings" w:hint="default"/>
      </w:rPr>
    </w:lvl>
  </w:abstractNum>
  <w:abstractNum w:abstractNumId="40" w15:restartNumberingAfterBreak="0">
    <w:nsid w:val="6F887B1B"/>
    <w:multiLevelType w:val="multilevel"/>
    <w:tmpl w:val="6F887B1B"/>
    <w:lvl w:ilvl="0">
      <w:start w:val="1"/>
      <w:numFmt w:val="bullet"/>
      <w:lvlText w:val=""/>
      <w:lvlJc w:val="left"/>
      <w:pPr>
        <w:tabs>
          <w:tab w:val="left" w:pos="1440"/>
        </w:tabs>
        <w:ind w:left="1440" w:hanging="360"/>
      </w:pPr>
      <w:rPr>
        <w:rFonts w:ascii="Symbol" w:hAnsi="Symbol" w:hint="default"/>
      </w:rPr>
    </w:lvl>
    <w:lvl w:ilvl="1">
      <w:start w:val="1"/>
      <w:numFmt w:val="bullet"/>
      <w:pStyle w:val="bulletindent"/>
      <w:lvlText w:val=""/>
      <w:lvlJc w:val="left"/>
      <w:pPr>
        <w:tabs>
          <w:tab w:val="left" w:pos="2160"/>
        </w:tabs>
        <w:ind w:left="2160" w:hanging="360"/>
      </w:pPr>
      <w:rPr>
        <w:rFonts w:ascii="Symbol" w:hAnsi="Symbol"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41" w15:restartNumberingAfterBreak="0">
    <w:nsid w:val="717C7213"/>
    <w:multiLevelType w:val="multilevel"/>
    <w:tmpl w:val="717C7213"/>
    <w:lvl w:ilvl="0">
      <w:start w:val="1"/>
      <w:numFmt w:val="decimal"/>
      <w:pStyle w:val="a6"/>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start w:val="1"/>
      <w:numFmt w:val="decimal"/>
      <w:lvlText w:val="%1.%2."/>
      <w:lvlJc w:val="left"/>
      <w:pPr>
        <w:tabs>
          <w:tab w:val="left" w:pos="1502"/>
        </w:tabs>
        <w:ind w:left="2296" w:hanging="794"/>
      </w:pPr>
    </w:lvl>
    <w:lvl w:ilvl="2">
      <w:start w:val="1"/>
      <w:numFmt w:val="decimal"/>
      <w:lvlText w:val="%1.%2.%3."/>
      <w:lvlJc w:val="left"/>
      <w:pPr>
        <w:tabs>
          <w:tab w:val="left" w:pos="1729"/>
        </w:tabs>
        <w:ind w:left="2636" w:hanging="964"/>
      </w:pPr>
    </w:lvl>
    <w:lvl w:ilvl="3">
      <w:start w:val="1"/>
      <w:numFmt w:val="decimal"/>
      <w:lvlText w:val="%1.%2.%3.%4."/>
      <w:lvlJc w:val="left"/>
      <w:pPr>
        <w:tabs>
          <w:tab w:val="left" w:pos="1956"/>
        </w:tabs>
        <w:ind w:left="3203" w:hanging="1304"/>
      </w:pPr>
    </w:lvl>
    <w:lvl w:ilvl="4">
      <w:start w:val="1"/>
      <w:numFmt w:val="decimal"/>
      <w:lvlText w:val="%1.%2.%3.%4.%5."/>
      <w:lvlJc w:val="left"/>
      <w:pPr>
        <w:tabs>
          <w:tab w:val="left" w:pos="2183"/>
        </w:tabs>
        <w:ind w:left="3317" w:hanging="1191"/>
      </w:pPr>
    </w:lvl>
    <w:lvl w:ilvl="5">
      <w:start w:val="1"/>
      <w:numFmt w:val="decimal"/>
      <w:lvlText w:val="%1.%2.%3.%4.%5.%6."/>
      <w:lvlJc w:val="left"/>
      <w:pPr>
        <w:tabs>
          <w:tab w:val="left" w:pos="2353"/>
        </w:tabs>
        <w:ind w:left="3543" w:hanging="1247"/>
      </w:pPr>
    </w:lvl>
    <w:lvl w:ilvl="6">
      <w:start w:val="1"/>
      <w:numFmt w:val="decimal"/>
      <w:lvlText w:val="%1.%2.%3.%4.%5.%6.%7."/>
      <w:lvlJc w:val="left"/>
      <w:pPr>
        <w:tabs>
          <w:tab w:val="left" w:pos="2523"/>
        </w:tabs>
        <w:ind w:left="3997" w:hanging="1531"/>
      </w:pPr>
    </w:lvl>
    <w:lvl w:ilvl="7">
      <w:start w:val="1"/>
      <w:numFmt w:val="decimal"/>
      <w:lvlText w:val="%1.%2.%3.%4.%5.%6.%7.%8."/>
      <w:lvlJc w:val="left"/>
      <w:pPr>
        <w:tabs>
          <w:tab w:val="left" w:pos="2750"/>
        </w:tabs>
        <w:ind w:left="4337" w:hanging="1644"/>
      </w:pPr>
    </w:lvl>
    <w:lvl w:ilvl="8">
      <w:start w:val="1"/>
      <w:numFmt w:val="decimal"/>
      <w:lvlText w:val="%1.%2.%3.%4.%5.%6.%7.%8.%9."/>
      <w:lvlJc w:val="left"/>
      <w:pPr>
        <w:tabs>
          <w:tab w:val="left" w:pos="2920"/>
        </w:tabs>
        <w:ind w:left="4677" w:hanging="1814"/>
      </w:pPr>
    </w:lvl>
  </w:abstractNum>
  <w:abstractNum w:abstractNumId="42" w15:restartNumberingAfterBreak="0">
    <w:nsid w:val="73485B73"/>
    <w:multiLevelType w:val="multilevel"/>
    <w:tmpl w:val="73485B73"/>
    <w:lvl w:ilvl="0">
      <w:start w:val="1"/>
      <w:numFmt w:val="none"/>
      <w:pStyle w:val="10"/>
      <w:lvlText w:val="1.2.1"/>
      <w:lvlJc w:val="left"/>
      <w:pPr>
        <w:tabs>
          <w:tab w:val="left" w:pos="1468"/>
        </w:tabs>
        <w:ind w:left="51" w:firstLine="697"/>
      </w:pPr>
      <w:rPr>
        <w:rFonts w:hint="default"/>
      </w:rPr>
    </w:lvl>
    <w:lvl w:ilvl="1">
      <w:start w:val="1"/>
      <w:numFmt w:val="decimal"/>
      <w:lvlText w:val="4.%2"/>
      <w:lvlJc w:val="left"/>
      <w:pPr>
        <w:tabs>
          <w:tab w:val="left" w:pos="683"/>
        </w:tabs>
        <w:ind w:left="-374" w:firstLine="697"/>
      </w:pPr>
      <w:rPr>
        <w:rFonts w:hint="default"/>
      </w:rPr>
    </w:lvl>
    <w:lvl w:ilvl="2">
      <w:start w:val="1"/>
      <w:numFmt w:val="decimal"/>
      <w:lvlText w:val="3.%2.%3."/>
      <w:lvlJc w:val="left"/>
      <w:pPr>
        <w:tabs>
          <w:tab w:val="left" w:pos="1043"/>
        </w:tabs>
        <w:ind w:left="-374" w:firstLine="697"/>
      </w:pPr>
      <w:rPr>
        <w:rFonts w:hint="default"/>
      </w:rPr>
    </w:lvl>
    <w:lvl w:ilvl="3">
      <w:start w:val="1"/>
      <w:numFmt w:val="decimal"/>
      <w:lvlText w:val="%1.%2.%3.%4."/>
      <w:lvlJc w:val="left"/>
      <w:pPr>
        <w:tabs>
          <w:tab w:val="left" w:pos="1426"/>
        </w:tabs>
        <w:ind w:left="1354" w:hanging="648"/>
      </w:pPr>
      <w:rPr>
        <w:rFonts w:hint="default"/>
      </w:rPr>
    </w:lvl>
    <w:lvl w:ilvl="4">
      <w:start w:val="1"/>
      <w:numFmt w:val="decimal"/>
      <w:lvlText w:val="%1.%2.%3.%4.%5."/>
      <w:lvlJc w:val="left"/>
      <w:pPr>
        <w:tabs>
          <w:tab w:val="left" w:pos="2146"/>
        </w:tabs>
        <w:ind w:left="1858" w:hanging="792"/>
      </w:pPr>
      <w:rPr>
        <w:rFonts w:hint="default"/>
      </w:rPr>
    </w:lvl>
    <w:lvl w:ilvl="5">
      <w:start w:val="1"/>
      <w:numFmt w:val="decimal"/>
      <w:lvlText w:val="%1.%2.%3.%4.%5.%6."/>
      <w:lvlJc w:val="left"/>
      <w:pPr>
        <w:tabs>
          <w:tab w:val="left" w:pos="2506"/>
        </w:tabs>
        <w:ind w:left="2362" w:hanging="936"/>
      </w:pPr>
      <w:rPr>
        <w:rFonts w:hint="default"/>
      </w:rPr>
    </w:lvl>
    <w:lvl w:ilvl="6">
      <w:start w:val="1"/>
      <w:numFmt w:val="decimal"/>
      <w:lvlText w:val="%1.%2.%3.%4.%5.%6.%7."/>
      <w:lvlJc w:val="left"/>
      <w:pPr>
        <w:tabs>
          <w:tab w:val="left" w:pos="3226"/>
        </w:tabs>
        <w:ind w:left="2866" w:hanging="1080"/>
      </w:pPr>
      <w:rPr>
        <w:rFonts w:hint="default"/>
      </w:rPr>
    </w:lvl>
    <w:lvl w:ilvl="7">
      <w:start w:val="1"/>
      <w:numFmt w:val="decimal"/>
      <w:lvlText w:val="%1.%2.%3.%4.%5.%6.%7.%8."/>
      <w:lvlJc w:val="left"/>
      <w:pPr>
        <w:tabs>
          <w:tab w:val="left" w:pos="3586"/>
        </w:tabs>
        <w:ind w:left="3370" w:hanging="1224"/>
      </w:pPr>
      <w:rPr>
        <w:rFonts w:hint="default"/>
      </w:rPr>
    </w:lvl>
    <w:lvl w:ilvl="8">
      <w:start w:val="1"/>
      <w:numFmt w:val="decimal"/>
      <w:lvlText w:val="%1.%2.%3.%4.%5.%6.%7.%8.%9."/>
      <w:lvlJc w:val="left"/>
      <w:pPr>
        <w:tabs>
          <w:tab w:val="left" w:pos="4306"/>
        </w:tabs>
        <w:ind w:left="3946" w:hanging="1440"/>
      </w:pPr>
      <w:rPr>
        <w:rFonts w:hint="default"/>
      </w:rPr>
    </w:lvl>
  </w:abstractNum>
  <w:abstractNum w:abstractNumId="43" w15:restartNumberingAfterBreak="0">
    <w:nsid w:val="7E20588C"/>
    <w:multiLevelType w:val="multilevel"/>
    <w:tmpl w:val="7E20588C"/>
    <w:lvl w:ilvl="0">
      <w:start w:val="1"/>
      <w:numFmt w:val="decimal"/>
      <w:pStyle w:val="ListNumber"/>
      <w:lvlText w:val="%1."/>
      <w:lvlJc w:val="left"/>
      <w:pPr>
        <w:ind w:left="340" w:hanging="340"/>
      </w:pPr>
      <w:rPr>
        <w:rFonts w:hint="default"/>
      </w:rPr>
    </w:lvl>
    <w:lvl w:ilvl="1">
      <w:start w:val="1"/>
      <w:numFmt w:val="decimal"/>
      <w:lvlText w:val="%1.%2."/>
      <w:lvlJc w:val="left"/>
      <w:pPr>
        <w:ind w:left="964" w:hanging="624"/>
      </w:pPr>
      <w:rPr>
        <w:rFonts w:hint="default"/>
      </w:rPr>
    </w:lvl>
    <w:lvl w:ilvl="2">
      <w:start w:val="1"/>
      <w:numFmt w:val="decimal"/>
      <w:lvlText w:val="%1.%2.%3."/>
      <w:lvlJc w:val="left"/>
      <w:pPr>
        <w:ind w:left="1758" w:hanging="794"/>
      </w:pPr>
      <w:rPr>
        <w:rFonts w:hint="default"/>
      </w:rPr>
    </w:lvl>
    <w:lvl w:ilvl="3">
      <w:start w:val="1"/>
      <w:numFmt w:val="decimal"/>
      <w:lvlText w:val="%1.%2.%3.%4."/>
      <w:lvlJc w:val="left"/>
      <w:pPr>
        <w:tabs>
          <w:tab w:val="left" w:pos="4536"/>
        </w:tabs>
        <w:ind w:left="2722" w:hanging="964"/>
      </w:pPr>
      <w:rPr>
        <w:rFonts w:hint="default"/>
      </w:rPr>
    </w:lvl>
    <w:lvl w:ilvl="4">
      <w:start w:val="1"/>
      <w:numFmt w:val="decimal"/>
      <w:lvlText w:val="%1.%2.%3.%4.%5."/>
      <w:lvlJc w:val="left"/>
      <w:pPr>
        <w:ind w:left="2892" w:hanging="1134"/>
      </w:pPr>
      <w:rPr>
        <w:rFonts w:hint="default"/>
      </w:rPr>
    </w:lvl>
    <w:lvl w:ilvl="5">
      <w:start w:val="1"/>
      <w:numFmt w:val="decimal"/>
      <w:lvlText w:val="%1.%2.%3.%4.%5.%6."/>
      <w:lvlJc w:val="left"/>
      <w:pPr>
        <w:tabs>
          <w:tab w:val="left" w:pos="17577"/>
        </w:tabs>
        <w:ind w:left="3119" w:hanging="1361"/>
      </w:pPr>
      <w:rPr>
        <w:rFonts w:hint="default"/>
      </w:rPr>
    </w:lvl>
    <w:lvl w:ilvl="6">
      <w:start w:val="1"/>
      <w:numFmt w:val="decimal"/>
      <w:lvlText w:val="%1.%2.%3.%4.%5.%6.%7."/>
      <w:lvlJc w:val="left"/>
      <w:pPr>
        <w:ind w:left="3289" w:hanging="1531"/>
      </w:pPr>
      <w:rPr>
        <w:rFonts w:hint="default"/>
      </w:rPr>
    </w:lvl>
    <w:lvl w:ilvl="7">
      <w:start w:val="1"/>
      <w:numFmt w:val="decimal"/>
      <w:lvlText w:val="%1.%2.%3.%4.%5.%6.%7.%8."/>
      <w:lvlJc w:val="left"/>
      <w:pPr>
        <w:ind w:left="3459" w:hanging="1701"/>
      </w:pPr>
      <w:rPr>
        <w:rFonts w:hint="default"/>
      </w:rPr>
    </w:lvl>
    <w:lvl w:ilvl="8">
      <w:start w:val="1"/>
      <w:numFmt w:val="decimal"/>
      <w:lvlText w:val="%1.%2.%3.%4.%5.%6.%7.%8.%9."/>
      <w:lvlJc w:val="left"/>
      <w:pPr>
        <w:ind w:left="3686" w:hanging="1928"/>
      </w:pPr>
      <w:rPr>
        <w:rFonts w:hint="default"/>
      </w:rPr>
    </w:lvl>
  </w:abstractNum>
  <w:abstractNum w:abstractNumId="44" w15:restartNumberingAfterBreak="0">
    <w:nsid w:val="7E752801"/>
    <w:multiLevelType w:val="multilevel"/>
    <w:tmpl w:val="7E752801"/>
    <w:lvl w:ilvl="0">
      <w:start w:val="1"/>
      <w:numFmt w:val="bullet"/>
      <w:pStyle w:val="a7"/>
      <w:lvlText w:val=""/>
      <w:lvlJc w:val="left"/>
      <w:pPr>
        <w:ind w:left="1069" w:hanging="360"/>
      </w:pPr>
      <w:rPr>
        <w:rFonts w:ascii="Symbol" w:hAnsi="Symbol" w:hint="default"/>
      </w:rPr>
    </w:lvl>
    <w:lvl w:ilvl="1">
      <w:start w:val="1"/>
      <w:numFmt w:val="bullet"/>
      <w:lvlText w:val=""/>
      <w:lvlJc w:val="left"/>
      <w:pPr>
        <w:tabs>
          <w:tab w:val="left" w:pos="1304"/>
        </w:tabs>
        <w:ind w:left="0" w:firstLine="995"/>
      </w:pPr>
      <w:rPr>
        <w:rFonts w:ascii="Symbol" w:hAnsi="Symbol" w:hint="default"/>
        <w:sz w:val="24"/>
      </w:rPr>
    </w:lvl>
    <w:lvl w:ilvl="2">
      <w:start w:val="1"/>
      <w:numFmt w:val="bullet"/>
      <w:lvlText w:val=""/>
      <w:lvlJc w:val="left"/>
      <w:pPr>
        <w:tabs>
          <w:tab w:val="left" w:pos="1588"/>
        </w:tabs>
        <w:ind w:left="0" w:firstLine="1247"/>
      </w:pPr>
      <w:rPr>
        <w:rFonts w:ascii="Symbol" w:hAnsi="Symbol" w:hint="default"/>
      </w:rPr>
    </w:lvl>
    <w:lvl w:ilvl="3">
      <w:start w:val="1"/>
      <w:numFmt w:val="bullet"/>
      <w:lvlText w:val=""/>
      <w:lvlJc w:val="left"/>
      <w:pPr>
        <w:tabs>
          <w:tab w:val="left" w:pos="2795"/>
        </w:tabs>
        <w:ind w:left="2795" w:hanging="360"/>
      </w:pPr>
      <w:rPr>
        <w:rFonts w:ascii="Symbol" w:hAnsi="Symbol" w:hint="default"/>
      </w:rPr>
    </w:lvl>
    <w:lvl w:ilvl="4">
      <w:start w:val="1"/>
      <w:numFmt w:val="bullet"/>
      <w:lvlText w:val="o"/>
      <w:lvlJc w:val="left"/>
      <w:pPr>
        <w:tabs>
          <w:tab w:val="left" w:pos="3515"/>
        </w:tabs>
        <w:ind w:left="3515" w:hanging="360"/>
      </w:pPr>
      <w:rPr>
        <w:rFonts w:ascii="Courier New" w:hAnsi="Courier New" w:cs="Courier New" w:hint="default"/>
      </w:rPr>
    </w:lvl>
    <w:lvl w:ilvl="5">
      <w:start w:val="1"/>
      <w:numFmt w:val="bullet"/>
      <w:lvlText w:val=""/>
      <w:lvlJc w:val="left"/>
      <w:pPr>
        <w:tabs>
          <w:tab w:val="left" w:pos="4235"/>
        </w:tabs>
        <w:ind w:left="4235" w:hanging="360"/>
      </w:pPr>
      <w:rPr>
        <w:rFonts w:ascii="Wingdings" w:hAnsi="Wingdings" w:hint="default"/>
      </w:rPr>
    </w:lvl>
    <w:lvl w:ilvl="6">
      <w:start w:val="1"/>
      <w:numFmt w:val="bullet"/>
      <w:lvlText w:val=""/>
      <w:lvlJc w:val="left"/>
      <w:pPr>
        <w:tabs>
          <w:tab w:val="left" w:pos="4955"/>
        </w:tabs>
        <w:ind w:left="4955" w:hanging="360"/>
      </w:pPr>
      <w:rPr>
        <w:rFonts w:ascii="Symbol" w:hAnsi="Symbol" w:hint="default"/>
      </w:rPr>
    </w:lvl>
    <w:lvl w:ilvl="7">
      <w:start w:val="1"/>
      <w:numFmt w:val="bullet"/>
      <w:lvlText w:val="o"/>
      <w:lvlJc w:val="left"/>
      <w:pPr>
        <w:tabs>
          <w:tab w:val="left" w:pos="5675"/>
        </w:tabs>
        <w:ind w:left="5675" w:hanging="360"/>
      </w:pPr>
      <w:rPr>
        <w:rFonts w:ascii="Courier New" w:hAnsi="Courier New" w:cs="Courier New" w:hint="default"/>
      </w:rPr>
    </w:lvl>
    <w:lvl w:ilvl="8">
      <w:start w:val="1"/>
      <w:numFmt w:val="bullet"/>
      <w:lvlText w:val=""/>
      <w:lvlJc w:val="left"/>
      <w:pPr>
        <w:tabs>
          <w:tab w:val="left" w:pos="6395"/>
        </w:tabs>
        <w:ind w:left="6395" w:hanging="360"/>
      </w:pPr>
      <w:rPr>
        <w:rFonts w:ascii="Wingdings" w:hAnsi="Wingdings" w:hint="default"/>
      </w:rPr>
    </w:lvl>
  </w:abstractNum>
  <w:abstractNum w:abstractNumId="45" w15:restartNumberingAfterBreak="0">
    <w:nsid w:val="7FB354B8"/>
    <w:multiLevelType w:val="multilevel"/>
    <w:tmpl w:val="7FB354B8"/>
    <w:lvl w:ilvl="0">
      <w:start w:val="1"/>
      <w:numFmt w:val="bullet"/>
      <w:pStyle w:val="ListBullet"/>
      <w:lvlText w:val=""/>
      <w:lvlJc w:val="left"/>
      <w:pPr>
        <w:ind w:left="284" w:hanging="284"/>
      </w:pPr>
      <w:rPr>
        <w:rFonts w:ascii="Symbol" w:hAnsi="Symbol" w:hint="default"/>
        <w:color w:val="auto"/>
      </w:rPr>
    </w:lvl>
    <w:lvl w:ilvl="1">
      <w:start w:val="1"/>
      <w:numFmt w:val="bullet"/>
      <w:lvlText w:val=""/>
      <w:lvlJc w:val="left"/>
      <w:pPr>
        <w:ind w:left="568" w:hanging="284"/>
      </w:pPr>
      <w:rPr>
        <w:rFonts w:ascii="Symbol" w:hAnsi="Symbol" w:hint="default"/>
        <w:color w:val="auto"/>
      </w:rPr>
    </w:lvl>
    <w:lvl w:ilvl="2">
      <w:start w:val="1"/>
      <w:numFmt w:val="bullet"/>
      <w:lvlText w:val=""/>
      <w:lvlJc w:val="left"/>
      <w:pPr>
        <w:ind w:left="852" w:hanging="284"/>
      </w:pPr>
      <w:rPr>
        <w:rFonts w:ascii="Symbol" w:hAnsi="Symbol" w:hint="default"/>
        <w:color w:val="auto"/>
      </w:rPr>
    </w:lvl>
    <w:lvl w:ilvl="3">
      <w:start w:val="1"/>
      <w:numFmt w:val="bullet"/>
      <w:lvlText w:val=""/>
      <w:lvlJc w:val="left"/>
      <w:pPr>
        <w:ind w:left="1136" w:hanging="284"/>
      </w:pPr>
      <w:rPr>
        <w:rFonts w:ascii="Symbol" w:hAnsi="Symbol" w:hint="default"/>
      </w:rPr>
    </w:lvl>
    <w:lvl w:ilvl="4">
      <w:start w:val="1"/>
      <w:numFmt w:val="bullet"/>
      <w:lvlText w:val=""/>
      <w:lvlJc w:val="left"/>
      <w:pPr>
        <w:ind w:left="1420" w:hanging="284"/>
      </w:pPr>
      <w:rPr>
        <w:rFonts w:ascii="Symbol" w:hAnsi="Symbol" w:hint="default"/>
        <w:color w:val="auto"/>
      </w:rPr>
    </w:lvl>
    <w:lvl w:ilvl="5">
      <w:start w:val="1"/>
      <w:numFmt w:val="bullet"/>
      <w:lvlText w:val=""/>
      <w:lvlJc w:val="left"/>
      <w:pPr>
        <w:ind w:left="1704" w:hanging="284"/>
      </w:pPr>
      <w:rPr>
        <w:rFonts w:ascii="Symbol" w:hAnsi="Symbol" w:hint="default"/>
        <w:color w:val="auto"/>
      </w:rPr>
    </w:lvl>
    <w:lvl w:ilvl="6">
      <w:start w:val="1"/>
      <w:numFmt w:val="bullet"/>
      <w:lvlText w:val=""/>
      <w:lvlJc w:val="left"/>
      <w:pPr>
        <w:ind w:left="1988" w:hanging="284"/>
      </w:pPr>
      <w:rPr>
        <w:rFonts w:ascii="Symbol" w:hAnsi="Symbol" w:hint="default"/>
        <w:color w:val="auto"/>
      </w:rPr>
    </w:lvl>
    <w:lvl w:ilvl="7">
      <w:start w:val="1"/>
      <w:numFmt w:val="bullet"/>
      <w:lvlText w:val=""/>
      <w:lvlJc w:val="left"/>
      <w:pPr>
        <w:ind w:left="2272" w:hanging="284"/>
      </w:pPr>
      <w:rPr>
        <w:rFonts w:ascii="Symbol" w:hAnsi="Symbol" w:hint="default"/>
      </w:rPr>
    </w:lvl>
    <w:lvl w:ilvl="8">
      <w:start w:val="1"/>
      <w:numFmt w:val="bullet"/>
      <w:lvlText w:val=""/>
      <w:lvlJc w:val="left"/>
      <w:pPr>
        <w:ind w:left="2556" w:hanging="284"/>
      </w:pPr>
      <w:rPr>
        <w:rFonts w:ascii="Symbol" w:hAnsi="Symbol" w:hint="default"/>
        <w:color w:val="auto"/>
      </w:rPr>
    </w:lvl>
  </w:abstractNum>
  <w:abstractNum w:abstractNumId="46" w15:restartNumberingAfterBreak="0">
    <w:nsid w:val="7FCC7D3A"/>
    <w:multiLevelType w:val="multilevel"/>
    <w:tmpl w:val="7FCC7D3A"/>
    <w:lvl w:ilvl="0">
      <w:start w:val="1"/>
      <w:numFmt w:val="decimal"/>
      <w:pStyle w:val="-1"/>
      <w:suff w:val="space"/>
      <w:lvlText w:val="%1"/>
      <w:lvlJc w:val="left"/>
      <w:pPr>
        <w:ind w:left="284" w:firstLine="850"/>
      </w:pPr>
    </w:lvl>
    <w:lvl w:ilvl="1">
      <w:start w:val="1"/>
      <w:numFmt w:val="decimal"/>
      <w:pStyle w:val="-2"/>
      <w:suff w:val="space"/>
      <w:lvlText w:val="%1.%2"/>
      <w:lvlJc w:val="left"/>
      <w:pPr>
        <w:ind w:left="284" w:firstLine="850"/>
      </w:pPr>
    </w:lvl>
    <w:lvl w:ilvl="2">
      <w:start w:val="1"/>
      <w:numFmt w:val="decimal"/>
      <w:pStyle w:val="-3"/>
      <w:suff w:val="space"/>
      <w:lvlText w:val="%1.%2.%3"/>
      <w:lvlJc w:val="left"/>
      <w:pPr>
        <w:ind w:left="284" w:firstLine="850"/>
      </w:pPr>
    </w:lvl>
    <w:lvl w:ilvl="3">
      <w:start w:val="1"/>
      <w:numFmt w:val="decimal"/>
      <w:pStyle w:val="-4"/>
      <w:suff w:val="space"/>
      <w:lvlText w:val="%1.%2.%3.%4"/>
      <w:lvlJc w:val="left"/>
      <w:pPr>
        <w:ind w:left="860" w:firstLine="850"/>
      </w:pPr>
    </w:lvl>
    <w:lvl w:ilvl="4">
      <w:start w:val="1"/>
      <w:numFmt w:val="decimal"/>
      <w:lvlText w:val="%1.%2.%3.%4.%5."/>
      <w:lvlJc w:val="left"/>
      <w:pPr>
        <w:tabs>
          <w:tab w:val="left" w:pos="2520"/>
        </w:tabs>
        <w:ind w:left="2232" w:hanging="792"/>
      </w:pPr>
    </w:lvl>
    <w:lvl w:ilvl="5">
      <w:start w:val="1"/>
      <w:numFmt w:val="decimal"/>
      <w:lvlText w:val="%1.%2.%3.%4.%5.%6."/>
      <w:lvlJc w:val="left"/>
      <w:pPr>
        <w:tabs>
          <w:tab w:val="left" w:pos="3240"/>
        </w:tabs>
        <w:ind w:left="2736" w:hanging="936"/>
      </w:pPr>
    </w:lvl>
    <w:lvl w:ilvl="6">
      <w:start w:val="1"/>
      <w:numFmt w:val="decimal"/>
      <w:lvlText w:val="%1.%2.%3.%4.%5.%6.%7."/>
      <w:lvlJc w:val="left"/>
      <w:pPr>
        <w:tabs>
          <w:tab w:val="left" w:pos="3960"/>
        </w:tabs>
        <w:ind w:left="3240" w:hanging="1080"/>
      </w:pPr>
    </w:lvl>
    <w:lvl w:ilvl="7">
      <w:start w:val="1"/>
      <w:numFmt w:val="decimal"/>
      <w:lvlText w:val="%1.%2.%3.%4.%5.%6.%7.%8."/>
      <w:lvlJc w:val="left"/>
      <w:pPr>
        <w:tabs>
          <w:tab w:val="left" w:pos="4320"/>
        </w:tabs>
        <w:ind w:left="3744" w:hanging="1224"/>
      </w:pPr>
    </w:lvl>
    <w:lvl w:ilvl="8">
      <w:start w:val="1"/>
      <w:numFmt w:val="decimal"/>
      <w:lvlText w:val="%1.%2.%3.%4.%5.%6.%7.%8.%9."/>
      <w:lvlJc w:val="left"/>
      <w:pPr>
        <w:tabs>
          <w:tab w:val="left" w:pos="5040"/>
        </w:tabs>
        <w:ind w:left="4320" w:hanging="1440"/>
      </w:pPr>
    </w:lvl>
  </w:abstractNum>
  <w:num w:numId="1">
    <w:abstractNumId w:val="12"/>
  </w:num>
  <w:num w:numId="2">
    <w:abstractNumId w:val="45"/>
  </w:num>
  <w:num w:numId="3">
    <w:abstractNumId w:val="7"/>
  </w:num>
  <w:num w:numId="4">
    <w:abstractNumId w:val="6"/>
  </w:num>
  <w:num w:numId="5">
    <w:abstractNumId w:val="5"/>
  </w:num>
  <w:num w:numId="6">
    <w:abstractNumId w:val="4"/>
  </w:num>
  <w:num w:numId="7">
    <w:abstractNumId w:val="43"/>
  </w:num>
  <w:num w:numId="8">
    <w:abstractNumId w:val="3"/>
  </w:num>
  <w:num w:numId="9">
    <w:abstractNumId w:val="2"/>
  </w:num>
  <w:num w:numId="10">
    <w:abstractNumId w:val="1"/>
  </w:num>
  <w:num w:numId="11">
    <w:abstractNumId w:val="0"/>
  </w:num>
  <w:num w:numId="12">
    <w:abstractNumId w:val="32"/>
  </w:num>
  <w:num w:numId="13">
    <w:abstractNumId w:val="9"/>
  </w:num>
  <w:num w:numId="14">
    <w:abstractNumId w:val="20"/>
  </w:num>
  <w:num w:numId="15">
    <w:abstractNumId w:val="16"/>
  </w:num>
  <w:num w:numId="16">
    <w:abstractNumId w:val="34"/>
  </w:num>
  <w:num w:numId="17">
    <w:abstractNumId w:val="39"/>
  </w:num>
  <w:num w:numId="18">
    <w:abstractNumId w:val="26"/>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25"/>
  </w:num>
  <w:num w:numId="22">
    <w:abstractNumId w:val="40"/>
  </w:num>
  <w:num w:numId="23">
    <w:abstractNumId w:val="35"/>
  </w:num>
  <w:num w:numId="24">
    <w:abstractNumId w:val="8"/>
    <w:lvlOverride w:ilvl="0">
      <w:lvl w:ilvl="0" w:tentative="1">
        <w:start w:val="1"/>
        <w:numFmt w:val="bullet"/>
        <w:pStyle w:val="2"/>
        <w:lvlText w:val=""/>
        <w:legacy w:legacy="1" w:legacySpace="0" w:legacyIndent="360"/>
        <w:lvlJc w:val="left"/>
        <w:pPr>
          <w:ind w:left="1069" w:hanging="360"/>
        </w:pPr>
        <w:rPr>
          <w:rFonts w:ascii="Symbol" w:hAnsi="Symbol" w:hint="default"/>
        </w:rPr>
      </w:lvl>
    </w:lvlOverride>
  </w:num>
  <w:num w:numId="25">
    <w:abstractNumId w:val="46"/>
  </w:num>
  <w:num w:numId="26">
    <w:abstractNumId w:val="33"/>
  </w:num>
  <w:num w:numId="27">
    <w:abstractNumId w:val="24"/>
  </w:num>
  <w:num w:numId="28">
    <w:abstractNumId w:val="21"/>
  </w:num>
  <w:num w:numId="29">
    <w:abstractNumId w:val="37"/>
  </w:num>
  <w:num w:numId="30">
    <w:abstractNumId w:val="44"/>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9"/>
  </w:num>
  <w:num w:numId="34">
    <w:abstractNumId w:val="42"/>
  </w:num>
  <w:num w:numId="35">
    <w:abstractNumId w:val="23"/>
  </w:num>
  <w:num w:numId="36">
    <w:abstractNumId w:val="14"/>
  </w:num>
  <w:num w:numId="37">
    <w:abstractNumId w:val="15"/>
  </w:num>
  <w:num w:numId="38">
    <w:abstractNumId w:val="19"/>
  </w:num>
  <w:num w:numId="39">
    <w:abstractNumId w:val="22"/>
  </w:num>
  <w:num w:numId="40">
    <w:abstractNumId w:val="18"/>
  </w:num>
  <w:num w:numId="41">
    <w:abstractNumId w:val="27"/>
  </w:num>
  <w:num w:numId="42">
    <w:abstractNumId w:val="36"/>
  </w:num>
  <w:num w:numId="43">
    <w:abstractNumId w:val="10"/>
  </w:num>
  <w:num w:numId="44">
    <w:abstractNumId w:val="30"/>
  </w:num>
  <w:num w:numId="45">
    <w:abstractNumId w:val="17"/>
  </w:num>
  <w:num w:numId="46">
    <w:abstractNumId w:val="38"/>
  </w:num>
  <w:num w:numId="47">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ëtr KOVALËV">
    <w15:presenceInfo w15:providerId="None" w15:userId="Pëtr KOVALËV"/>
  </w15:person>
  <w15:person w15:author="Neil Cousins">
    <w15:presenceInfo w15:providerId="AD" w15:userId="S::neil.cousins@bluedotassociates.com::9bf354b8-d481-4226-8078-6be36ef69407"/>
  </w15:person>
  <w15:person w15:author="Jo Treweek">
    <w15:presenceInfo w15:providerId="Windows Live" w15:userId="8cb7dd037526ad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embedSystemFonts/>
  <w:proofState w:spelling="clean" w:grammar="clean"/>
  <w:defaultTabStop w:val="720"/>
  <w:hyphenationZone w:val="283"/>
  <w:drawingGridHorizontalSpacing w:val="360"/>
  <w:drawingGridVerticalSpacing w:val="36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8DFF8197"/>
    <w:rsid w:val="93DD495E"/>
    <w:rsid w:val="AF7DEEF5"/>
    <w:rsid w:val="BB696A05"/>
    <w:rsid w:val="BF1FA986"/>
    <w:rsid w:val="BF2A3E2F"/>
    <w:rsid w:val="BFBAA54D"/>
    <w:rsid w:val="BFF57061"/>
    <w:rsid w:val="DDFADD18"/>
    <w:rsid w:val="ED7FB5BE"/>
    <w:rsid w:val="F3BB52A1"/>
    <w:rsid w:val="F72E6D28"/>
    <w:rsid w:val="F866BCA6"/>
    <w:rsid w:val="F99BD454"/>
    <w:rsid w:val="FB1E802D"/>
    <w:rsid w:val="FDE658F8"/>
    <w:rsid w:val="FF93D257"/>
    <w:rsid w:val="FFBFFBA0"/>
    <w:rsid w:val="FFCF47FA"/>
    <w:rsid w:val="FFD78FBE"/>
    <w:rsid w:val="FFFE50FC"/>
    <w:rsid w:val="00011C8B"/>
    <w:rsid w:val="00031812"/>
    <w:rsid w:val="0003208F"/>
    <w:rsid w:val="0006384D"/>
    <w:rsid w:val="000919B6"/>
    <w:rsid w:val="00093D8C"/>
    <w:rsid w:val="00096144"/>
    <w:rsid w:val="000A0F8C"/>
    <w:rsid w:val="000B036B"/>
    <w:rsid w:val="000B4652"/>
    <w:rsid w:val="000B7F6A"/>
    <w:rsid w:val="000E1B60"/>
    <w:rsid w:val="000E2516"/>
    <w:rsid w:val="00110518"/>
    <w:rsid w:val="001470AE"/>
    <w:rsid w:val="0015075C"/>
    <w:rsid w:val="00172444"/>
    <w:rsid w:val="00175BDC"/>
    <w:rsid w:val="001809C4"/>
    <w:rsid w:val="00182D04"/>
    <w:rsid w:val="00196E7B"/>
    <w:rsid w:val="001B38EB"/>
    <w:rsid w:val="001D3DA9"/>
    <w:rsid w:val="001E3C50"/>
    <w:rsid w:val="00212893"/>
    <w:rsid w:val="00237188"/>
    <w:rsid w:val="002532AC"/>
    <w:rsid w:val="00275CBD"/>
    <w:rsid w:val="002772E2"/>
    <w:rsid w:val="00286AE4"/>
    <w:rsid w:val="002928A3"/>
    <w:rsid w:val="00297351"/>
    <w:rsid w:val="002C4611"/>
    <w:rsid w:val="002E50F1"/>
    <w:rsid w:val="002E62E1"/>
    <w:rsid w:val="00322CEB"/>
    <w:rsid w:val="0032787C"/>
    <w:rsid w:val="00332923"/>
    <w:rsid w:val="003516FF"/>
    <w:rsid w:val="00361836"/>
    <w:rsid w:val="00362415"/>
    <w:rsid w:val="00382FD9"/>
    <w:rsid w:val="00387176"/>
    <w:rsid w:val="003B2118"/>
    <w:rsid w:val="003C1DFC"/>
    <w:rsid w:val="003E0477"/>
    <w:rsid w:val="00436BC6"/>
    <w:rsid w:val="004445A0"/>
    <w:rsid w:val="00457774"/>
    <w:rsid w:val="00460006"/>
    <w:rsid w:val="00463794"/>
    <w:rsid w:val="00474BA0"/>
    <w:rsid w:val="004769F1"/>
    <w:rsid w:val="00482196"/>
    <w:rsid w:val="004C3B61"/>
    <w:rsid w:val="004D46AD"/>
    <w:rsid w:val="004E29B3"/>
    <w:rsid w:val="00510A9D"/>
    <w:rsid w:val="00521FEA"/>
    <w:rsid w:val="00530134"/>
    <w:rsid w:val="00541490"/>
    <w:rsid w:val="0054149C"/>
    <w:rsid w:val="005433D7"/>
    <w:rsid w:val="005908C5"/>
    <w:rsid w:val="00590D07"/>
    <w:rsid w:val="005A7689"/>
    <w:rsid w:val="005B5211"/>
    <w:rsid w:val="005E024B"/>
    <w:rsid w:val="005E105A"/>
    <w:rsid w:val="005F3455"/>
    <w:rsid w:val="005F5387"/>
    <w:rsid w:val="00640865"/>
    <w:rsid w:val="00642F8B"/>
    <w:rsid w:val="006669B9"/>
    <w:rsid w:val="006A0CDF"/>
    <w:rsid w:val="006B67A5"/>
    <w:rsid w:val="006D638D"/>
    <w:rsid w:val="006E1E35"/>
    <w:rsid w:val="007126A3"/>
    <w:rsid w:val="00726DE5"/>
    <w:rsid w:val="00736B4E"/>
    <w:rsid w:val="007414A1"/>
    <w:rsid w:val="00752F5C"/>
    <w:rsid w:val="0075796A"/>
    <w:rsid w:val="00767E09"/>
    <w:rsid w:val="00784D58"/>
    <w:rsid w:val="00796E4F"/>
    <w:rsid w:val="007C2200"/>
    <w:rsid w:val="00813BE2"/>
    <w:rsid w:val="00831119"/>
    <w:rsid w:val="00852DDF"/>
    <w:rsid w:val="00893305"/>
    <w:rsid w:val="008C15EF"/>
    <w:rsid w:val="008D6863"/>
    <w:rsid w:val="008E581A"/>
    <w:rsid w:val="008F240A"/>
    <w:rsid w:val="0090042F"/>
    <w:rsid w:val="0090531C"/>
    <w:rsid w:val="00910C6C"/>
    <w:rsid w:val="00956D4E"/>
    <w:rsid w:val="00970729"/>
    <w:rsid w:val="009B61FD"/>
    <w:rsid w:val="009F2AF1"/>
    <w:rsid w:val="00A07000"/>
    <w:rsid w:val="00A205CC"/>
    <w:rsid w:val="00A24C80"/>
    <w:rsid w:val="00A45811"/>
    <w:rsid w:val="00A46C56"/>
    <w:rsid w:val="00A60ACD"/>
    <w:rsid w:val="00A61638"/>
    <w:rsid w:val="00A750B9"/>
    <w:rsid w:val="00A91BC3"/>
    <w:rsid w:val="00A92484"/>
    <w:rsid w:val="00A932C6"/>
    <w:rsid w:val="00A97A24"/>
    <w:rsid w:val="00A97CEB"/>
    <w:rsid w:val="00AB6BAC"/>
    <w:rsid w:val="00AD0040"/>
    <w:rsid w:val="00AE02EC"/>
    <w:rsid w:val="00AE12F4"/>
    <w:rsid w:val="00AF2F98"/>
    <w:rsid w:val="00B00AB1"/>
    <w:rsid w:val="00B17D72"/>
    <w:rsid w:val="00B201F3"/>
    <w:rsid w:val="00B22C65"/>
    <w:rsid w:val="00B27D73"/>
    <w:rsid w:val="00B41A4E"/>
    <w:rsid w:val="00B44932"/>
    <w:rsid w:val="00B61837"/>
    <w:rsid w:val="00B7467D"/>
    <w:rsid w:val="00B86B75"/>
    <w:rsid w:val="00BB708E"/>
    <w:rsid w:val="00BC48D5"/>
    <w:rsid w:val="00BE0F0E"/>
    <w:rsid w:val="00C126C5"/>
    <w:rsid w:val="00C153C5"/>
    <w:rsid w:val="00C21D82"/>
    <w:rsid w:val="00C36279"/>
    <w:rsid w:val="00CB4727"/>
    <w:rsid w:val="00CB70EB"/>
    <w:rsid w:val="00CD330F"/>
    <w:rsid w:val="00CD7EEE"/>
    <w:rsid w:val="00D212EE"/>
    <w:rsid w:val="00D36D43"/>
    <w:rsid w:val="00D47ECB"/>
    <w:rsid w:val="00D53EB3"/>
    <w:rsid w:val="00D67A5B"/>
    <w:rsid w:val="00D73544"/>
    <w:rsid w:val="00D77959"/>
    <w:rsid w:val="00DA4C40"/>
    <w:rsid w:val="00DB2B7D"/>
    <w:rsid w:val="00DC386E"/>
    <w:rsid w:val="00DD0313"/>
    <w:rsid w:val="00DD180C"/>
    <w:rsid w:val="00DF3619"/>
    <w:rsid w:val="00E03633"/>
    <w:rsid w:val="00E2254D"/>
    <w:rsid w:val="00E315A3"/>
    <w:rsid w:val="00E4679E"/>
    <w:rsid w:val="00E56B1E"/>
    <w:rsid w:val="00E76278"/>
    <w:rsid w:val="00E8628E"/>
    <w:rsid w:val="00EA3A7A"/>
    <w:rsid w:val="00EB741C"/>
    <w:rsid w:val="00ED174D"/>
    <w:rsid w:val="00ED5EEB"/>
    <w:rsid w:val="00F10536"/>
    <w:rsid w:val="00F202EA"/>
    <w:rsid w:val="00F212D0"/>
    <w:rsid w:val="00F2325E"/>
    <w:rsid w:val="00F25844"/>
    <w:rsid w:val="00F26AED"/>
    <w:rsid w:val="00F6544C"/>
    <w:rsid w:val="00F714E0"/>
    <w:rsid w:val="00FA3695"/>
    <w:rsid w:val="00FB0BE9"/>
    <w:rsid w:val="00FB5DB5"/>
    <w:rsid w:val="00FC553A"/>
    <w:rsid w:val="00FD3599"/>
    <w:rsid w:val="00FE3B36"/>
    <w:rsid w:val="00FF4E9B"/>
    <w:rsid w:val="0BDE8A3C"/>
    <w:rsid w:val="2E9FDFA9"/>
    <w:rsid w:val="2EE3CE51"/>
    <w:rsid w:val="32FF67E0"/>
    <w:rsid w:val="3DE9C313"/>
    <w:rsid w:val="3F3028F2"/>
    <w:rsid w:val="3FEB6D3E"/>
    <w:rsid w:val="45627548"/>
    <w:rsid w:val="4B6F3333"/>
    <w:rsid w:val="4BBE211E"/>
    <w:rsid w:val="4DFE65FE"/>
    <w:rsid w:val="5BA46870"/>
    <w:rsid w:val="5D5CE82D"/>
    <w:rsid w:val="63D70DB4"/>
    <w:rsid w:val="6EEE4E54"/>
    <w:rsid w:val="6FDADB3B"/>
    <w:rsid w:val="74C32C5B"/>
    <w:rsid w:val="76F33AC6"/>
    <w:rsid w:val="7D6E4082"/>
    <w:rsid w:val="7DE73CDB"/>
    <w:rsid w:val="7E9F5384"/>
    <w:rsid w:val="7F37113E"/>
    <w:rsid w:val="7F5EFFEC"/>
    <w:rsid w:val="7FFA7A35"/>
    <w:rsid w:val="7FFE03D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104148D3"/>
  <w15:docId w15:val="{D8B02006-6E94-4A39-9AC7-256BCC715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99" w:defSemiHidden="0" w:defUnhideWhenUsed="0" w:defQFormat="1" w:count="376">
    <w:lsdException w:name="Normal" w:uiPriority="0"/>
    <w:lsdException w:name="heading 1" w:uiPriority="9"/>
    <w:lsdException w:name="heading 2" w:uiPriority="9"/>
    <w:lsdException w:name="heading 3" w:uiPriority="9"/>
    <w:lsdException w:name="heading 4" w:uiPriority="1"/>
    <w:lsdException w:name="heading 5" w:uiPriority="1"/>
    <w:lsdException w:name="heading 6" w:uiPriority="1"/>
    <w:lsdException w:name="heading 7" w:uiPriority="1"/>
    <w:lsdException w:name="heading 8" w:uiPriority="1"/>
    <w:lsdException w:name="heading 9" w:uiPriority="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5"/>
    <w:lsdException w:name="footnote text" w:uiPriority="9"/>
    <w:lsdException w:name="footer" w:uiPriority="9"/>
    <w:lsdException w:name="caption" w:uiPriority="1"/>
    <w:lsdException w:name="envelope address" w:uiPriority="9"/>
    <w:lsdException w:name="envelope return" w:uiPriority="9"/>
    <w:lsdException w:name="footnote reference" w:uiPriority="9"/>
    <w:lsdException w:name="endnote reference" w:semiHidden="1" w:uiPriority="9"/>
    <w:lsdException w:name="endnote text" w:semiHidden="1" w:uiPriority="9"/>
    <w:lsdException w:name="table of authorities" w:uiPriority="5"/>
    <w:lsdException w:name="macro" w:uiPriority="3"/>
    <w:lsdException w:name="List Bullet" w:uiPriority="3"/>
    <w:lsdException w:name="List Number" w:uiPriority="3"/>
    <w:lsdException w:name="List Bullet 2" w:uiPriority="9"/>
    <w:lsdException w:name="List Bullet 3" w:uiPriority="9"/>
    <w:lsdException w:name="List Bullet 4" w:uiPriority="9"/>
    <w:lsdException w:name="List Bullet 5" w:uiPriority="9"/>
    <w:lsdException w:name="List Number 2" w:uiPriority="3"/>
    <w:lsdException w:name="List Number 3" w:uiPriority="3"/>
    <w:lsdException w:name="List Number 4" w:uiPriority="3"/>
    <w:lsdException w:name="List Number 5" w:uiPriority="3"/>
    <w:lsdException w:name="Title" w:uiPriority="3"/>
    <w:lsdException w:name="Closing" w:uiPriority="9"/>
    <w:lsdException w:name="Signature" w:uiPriority="5"/>
    <w:lsdException w:name="Default Paragraph Font" w:semiHidden="1" w:uiPriority="1" w:unhideWhenUsed="1"/>
    <w:lsdException w:name="List Continue" w:uiPriority="9"/>
    <w:lsdException w:name="List Continue 2" w:uiPriority="9"/>
    <w:lsdException w:name="List Continue 3" w:uiPriority="9"/>
    <w:lsdException w:name="List Continue 4" w:uiPriority="9"/>
    <w:lsdException w:name="List Continue 5" w:uiPriority="9"/>
    <w:lsdException w:name="Message Header" w:uiPriority="3"/>
    <w:lsdException w:name="Subtitle" w:uiPriority="5"/>
    <w:lsdException w:name="Salutation" w:uiPriority="5"/>
    <w:lsdException w:name="Date" w:uiPriority="9"/>
    <w:lsdException w:name="Note Heading" w:uiPriority="5"/>
    <w:lsdException w:name="FollowedHyperlink" w:uiPriority="9"/>
    <w:lsdException w:name="Strong" w:uiPriority="5"/>
    <w:lsdException w:name="Emphasis" w:uiPriority="9"/>
    <w:lsdException w:name="Document Map" w:semiHidden="1" w:uiPriority="9"/>
    <w:lsdException w:name="Plain Text" w:uiPriority="5"/>
    <w:lsdException w:name="E-mail Signature" w:uiPriority="9"/>
    <w:lsdException w:name="HTML Top of Form" w:semiHidden="1" w:unhideWhenUsed="1" w:qFormat="0"/>
    <w:lsdException w:name="HTML Bottom of Form" w:semiHidden="1" w:unhideWhenUsed="1" w:qFormat="0"/>
    <w:lsdException w:name="HTML Keyboard" w:semiHidden="1" w:unhideWhenUsed="1"/>
    <w:lsdException w:name="Normal Table" w:semiHidden="1" w:unhideWhenUsed="1"/>
    <w:lsdException w:name="annotation subject" w:semiHidden="1" w:unhideWhenUsed="1"/>
    <w:lsdException w:name="No List" w:semiHidden="1" w:unhideWhenUsed="1" w:qFormat="0"/>
    <w:lsdException w:name="Outline List 1" w:semiHidden="1" w:unhideWhenUsed="1" w:qFormat="0"/>
    <w:lsdException w:name="Outline List 2" w:semiHidden="1" w:unhideWhenUsed="1" w:qFormat="0"/>
    <w:lsdException w:name="Outline List 3" w:semiHidden="1" w:unhideWhenUsed="1" w:qFormat="0"/>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0"/>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0"/>
    <w:lsdException w:name="TOC Heading" w:semiHidden="1" w:uiPriority="39" w:unhideWhenUsed="1"/>
    <w:lsdException w:name="Plain Table 1" w:uiPriority="41" w:qFormat="0"/>
    <w:lsdException w:name="Plain Table 2" w:uiPriority="42" w:qFormat="0"/>
    <w:lsdException w:name="Plain Table 3" w:uiPriority="43" w:qFormat="0"/>
    <w:lsdException w:name="Plain Table 4" w:uiPriority="44" w:qFormat="0"/>
    <w:lsdException w:name="Plain Table 5" w:uiPriority="45" w:qFormat="0"/>
    <w:lsdException w:name="Grid Table Light" w:uiPriority="40" w:qFormat="0"/>
    <w:lsdException w:name="Grid Table 1 Light" w:uiPriority="46" w:qFormat="0"/>
    <w:lsdException w:name="Grid Table 2" w:uiPriority="47" w:qFormat="0"/>
    <w:lsdException w:name="Grid Table 3" w:uiPriority="48" w:qFormat="0"/>
    <w:lsdException w:name="Grid Table 4" w:uiPriority="49" w:qFormat="0"/>
    <w:lsdException w:name="Grid Table 5 Dark" w:uiPriority="50" w:qFormat="0"/>
    <w:lsdException w:name="Grid Table 6 Colorful" w:uiPriority="51" w:qFormat="0"/>
    <w:lsdException w:name="Grid Table 7 Colorful" w:uiPriority="52" w:qFormat="0"/>
    <w:lsdException w:name="Grid Table 1 Light Accent 1" w:uiPriority="46" w:qFormat="0"/>
    <w:lsdException w:name="Grid Table 2 Accent 1" w:uiPriority="47" w:qFormat="0"/>
    <w:lsdException w:name="Grid Table 3 Accent 1" w:uiPriority="48" w:qFormat="0"/>
    <w:lsdException w:name="Grid Table 4 Accent 1" w:uiPriority="49" w:qFormat="0"/>
    <w:lsdException w:name="Grid Table 5 Dark Accent 1" w:uiPriority="50" w:qFormat="0"/>
    <w:lsdException w:name="Grid Table 6 Colorful Accent 1" w:uiPriority="51" w:qFormat="0"/>
    <w:lsdException w:name="Grid Table 7 Colorful Accent 1" w:uiPriority="52" w:qFormat="0"/>
    <w:lsdException w:name="Grid Table 1 Light Accent 2" w:uiPriority="46" w:qFormat="0"/>
    <w:lsdException w:name="Grid Table 2 Accent 2" w:uiPriority="47" w:qFormat="0"/>
    <w:lsdException w:name="Grid Table 3 Accent 2" w:uiPriority="48" w:qFormat="0"/>
    <w:lsdException w:name="Grid Table 4 Accent 2" w:uiPriority="49" w:qFormat="0"/>
    <w:lsdException w:name="Grid Table 5 Dark Accent 2" w:uiPriority="50" w:qFormat="0"/>
    <w:lsdException w:name="Grid Table 6 Colorful Accent 2" w:uiPriority="51" w:qFormat="0"/>
    <w:lsdException w:name="Grid Table 7 Colorful Accent 2" w:uiPriority="52" w:qFormat="0"/>
    <w:lsdException w:name="Grid Table 1 Light Accent 3" w:uiPriority="46" w:qFormat="0"/>
    <w:lsdException w:name="Grid Table 2 Accent 3" w:uiPriority="47" w:qFormat="0"/>
    <w:lsdException w:name="Grid Table 3 Accent 3" w:uiPriority="48" w:qFormat="0"/>
    <w:lsdException w:name="Grid Table 4 Accent 3" w:uiPriority="49" w:qFormat="0"/>
    <w:lsdException w:name="Grid Table 5 Dark Accent 3" w:uiPriority="50" w:qFormat="0"/>
    <w:lsdException w:name="Grid Table 6 Colorful Accent 3" w:uiPriority="51" w:qFormat="0"/>
    <w:lsdException w:name="Grid Table 7 Colorful Accent 3" w:uiPriority="52" w:qFormat="0"/>
    <w:lsdException w:name="Grid Table 1 Light Accent 4" w:uiPriority="46" w:qFormat="0"/>
    <w:lsdException w:name="Grid Table 2 Accent 4" w:uiPriority="47" w:qFormat="0"/>
    <w:lsdException w:name="Grid Table 3 Accent 4" w:uiPriority="48" w:qFormat="0"/>
    <w:lsdException w:name="Grid Table 4 Accent 4" w:uiPriority="49" w:qFormat="0"/>
    <w:lsdException w:name="Grid Table 5 Dark Accent 4" w:uiPriority="50" w:qFormat="0"/>
    <w:lsdException w:name="Grid Table 6 Colorful Accent 4" w:uiPriority="51" w:qFormat="0"/>
    <w:lsdException w:name="Grid Table 7 Colorful Accent 4" w:uiPriority="52" w:qFormat="0"/>
    <w:lsdException w:name="Grid Table 1 Light Accent 5" w:uiPriority="46" w:qFormat="0"/>
    <w:lsdException w:name="Grid Table 2 Accent 5" w:uiPriority="47" w:qFormat="0"/>
    <w:lsdException w:name="Grid Table 3 Accent 5" w:uiPriority="48" w:qFormat="0"/>
    <w:lsdException w:name="Grid Table 4 Accent 5" w:uiPriority="49" w:qFormat="0"/>
    <w:lsdException w:name="Grid Table 5 Dark Accent 5" w:uiPriority="50" w:qFormat="0"/>
    <w:lsdException w:name="Grid Table 6 Colorful Accent 5" w:uiPriority="51" w:qFormat="0"/>
    <w:lsdException w:name="Grid Table 7 Colorful Accent 5" w:uiPriority="52" w:qFormat="0"/>
    <w:lsdException w:name="Grid Table 1 Light Accent 6" w:uiPriority="46" w:qFormat="0"/>
    <w:lsdException w:name="Grid Table 2 Accent 6" w:uiPriority="47" w:qFormat="0"/>
    <w:lsdException w:name="Grid Table 3 Accent 6" w:uiPriority="48" w:qFormat="0"/>
    <w:lsdException w:name="Grid Table 4 Accent 6" w:uiPriority="49" w:qFormat="0"/>
    <w:lsdException w:name="Grid Table 5 Dark Accent 6" w:uiPriority="50" w:qFormat="0"/>
    <w:lsdException w:name="Grid Table 6 Colorful Accent 6" w:uiPriority="51" w:qFormat="0"/>
    <w:lsdException w:name="Grid Table 7 Colorful Accent 6" w:uiPriority="52" w:qFormat="0"/>
    <w:lsdException w:name="List Table 1 Light" w:uiPriority="46" w:qFormat="0"/>
    <w:lsdException w:name="List Table 2" w:uiPriority="47" w:qFormat="0"/>
    <w:lsdException w:name="List Table 3" w:uiPriority="48" w:qFormat="0"/>
    <w:lsdException w:name="List Table 4" w:uiPriority="49" w:qFormat="0"/>
    <w:lsdException w:name="List Table 5 Dark" w:uiPriority="50" w:qFormat="0"/>
    <w:lsdException w:name="List Table 6 Colorful" w:uiPriority="51" w:qFormat="0"/>
    <w:lsdException w:name="List Table 7 Colorful" w:uiPriority="52" w:qFormat="0"/>
    <w:lsdException w:name="List Table 1 Light Accent 1" w:uiPriority="46" w:qFormat="0"/>
    <w:lsdException w:name="List Table 2 Accent 1" w:uiPriority="47" w:qFormat="0"/>
    <w:lsdException w:name="List Table 3 Accent 1" w:uiPriority="48" w:qFormat="0"/>
    <w:lsdException w:name="List Table 4 Accent 1" w:uiPriority="49" w:qFormat="0"/>
    <w:lsdException w:name="List Table 5 Dark Accent 1" w:uiPriority="50" w:qFormat="0"/>
    <w:lsdException w:name="List Table 6 Colorful Accent 1" w:uiPriority="51" w:qFormat="0"/>
    <w:lsdException w:name="List Table 7 Colorful Accent 1" w:uiPriority="52" w:qFormat="0"/>
    <w:lsdException w:name="List Table 1 Light Accent 2" w:uiPriority="46" w:qFormat="0"/>
    <w:lsdException w:name="List Table 2 Accent 2" w:uiPriority="47" w:qFormat="0"/>
    <w:lsdException w:name="List Table 3 Accent 2" w:uiPriority="48" w:qFormat="0"/>
    <w:lsdException w:name="List Table 4 Accent 2" w:uiPriority="49" w:qFormat="0"/>
    <w:lsdException w:name="List Table 5 Dark Accent 2" w:uiPriority="50" w:qFormat="0"/>
    <w:lsdException w:name="List Table 6 Colorful Accent 2" w:uiPriority="51" w:qFormat="0"/>
    <w:lsdException w:name="List Table 7 Colorful Accent 2" w:uiPriority="52" w:qFormat="0"/>
    <w:lsdException w:name="List Table 1 Light Accent 3" w:uiPriority="46" w:qFormat="0"/>
    <w:lsdException w:name="List Table 2 Accent 3" w:uiPriority="47" w:qFormat="0"/>
    <w:lsdException w:name="List Table 3 Accent 3" w:uiPriority="48" w:qFormat="0"/>
    <w:lsdException w:name="List Table 4 Accent 3" w:uiPriority="49" w:qFormat="0"/>
    <w:lsdException w:name="List Table 5 Dark Accent 3" w:uiPriority="50" w:qFormat="0"/>
    <w:lsdException w:name="List Table 6 Colorful Accent 3" w:uiPriority="51" w:qFormat="0"/>
    <w:lsdException w:name="List Table 7 Colorful Accent 3" w:uiPriority="52" w:qFormat="0"/>
    <w:lsdException w:name="List Table 1 Light Accent 4" w:uiPriority="46" w:qFormat="0"/>
    <w:lsdException w:name="List Table 2 Accent 4" w:uiPriority="47" w:qFormat="0"/>
    <w:lsdException w:name="List Table 3 Accent 4" w:uiPriority="48" w:qFormat="0"/>
    <w:lsdException w:name="List Table 4 Accent 4" w:uiPriority="49" w:qFormat="0"/>
    <w:lsdException w:name="List Table 5 Dark Accent 4" w:uiPriority="50" w:qFormat="0"/>
    <w:lsdException w:name="List Table 6 Colorful Accent 4" w:uiPriority="51" w:qFormat="0"/>
    <w:lsdException w:name="List Table 7 Colorful Accent 4" w:uiPriority="52" w:qFormat="0"/>
    <w:lsdException w:name="List Table 1 Light Accent 5" w:uiPriority="46" w:qFormat="0"/>
    <w:lsdException w:name="List Table 2 Accent 5" w:uiPriority="47" w:qFormat="0"/>
    <w:lsdException w:name="List Table 3 Accent 5" w:uiPriority="48" w:qFormat="0"/>
    <w:lsdException w:name="List Table 4 Accent 5" w:uiPriority="49" w:qFormat="0"/>
    <w:lsdException w:name="List Table 5 Dark Accent 5" w:uiPriority="50" w:qFormat="0"/>
    <w:lsdException w:name="List Table 6 Colorful Accent 5" w:uiPriority="51" w:qFormat="0"/>
    <w:lsdException w:name="List Table 7 Colorful Accent 5" w:uiPriority="52" w:qFormat="0"/>
    <w:lsdException w:name="List Table 1 Light Accent 6" w:uiPriority="46" w:qFormat="0"/>
    <w:lsdException w:name="List Table 2 Accent 6" w:uiPriority="47" w:qFormat="0"/>
    <w:lsdException w:name="List Table 3 Accent 6" w:uiPriority="48" w:qFormat="0"/>
    <w:lsdException w:name="List Table 4 Accent 6" w:uiPriority="49" w:qFormat="0"/>
    <w:lsdException w:name="List Table 5 Dark Accent 6" w:uiPriority="50" w:qFormat="0"/>
    <w:lsdException w:name="List Table 6 Colorful Accent 6" w:uiPriority="51" w:qFormat="0"/>
    <w:lsdException w:name="List Table 7 Colorful Accent 6" w:uiPriority="52" w:qFormat="0"/>
    <w:lsdException w:name="Mention" w:semiHidden="1" w:unhideWhenUsed="1" w:qFormat="0"/>
    <w:lsdException w:name="Smart Hyperlink" w:semiHidden="1" w:unhideWhenUsed="1" w:qFormat="0"/>
    <w:lsdException w:name="Hashtag" w:semiHidden="1" w:unhideWhenUsed="1" w:qFormat="0"/>
    <w:lsdException w:name="Unresolved Mention" w:semiHidden="1" w:unhideWhenUsed="1" w:qFormat="0"/>
    <w:lsdException w:name="Smart Link" w:semiHidden="1" w:unhideWhenUsed="1" w:qFormat="0"/>
  </w:latentStyles>
  <w:style w:type="paragraph" w:default="1" w:styleId="Normal">
    <w:name w:val="Normal"/>
    <w:qFormat/>
    <w:pPr>
      <w:spacing w:after="120" w:line="240" w:lineRule="atLeast"/>
      <w:jc w:val="both"/>
    </w:pPr>
    <w:rPr>
      <w:rFonts w:ascii="Verdana" w:eastAsiaTheme="minorEastAsia" w:hAnsi="Verdana" w:cstheme="minorBidi"/>
      <w:sz w:val="18"/>
      <w:szCs w:val="18"/>
      <w:lang w:val="en-GB" w:eastAsia="en-US"/>
    </w:rPr>
  </w:style>
  <w:style w:type="paragraph" w:styleId="Heading1">
    <w:name w:val="heading 1"/>
    <w:basedOn w:val="Normal"/>
    <w:next w:val="Normal"/>
    <w:link w:val="Heading1Char"/>
    <w:uiPriority w:val="9"/>
    <w:qFormat/>
    <w:pPr>
      <w:keepNext/>
      <w:keepLines/>
      <w:pageBreakBefore/>
      <w:numPr>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Heading2">
    <w:name w:val="heading 2"/>
    <w:basedOn w:val="Normal"/>
    <w:next w:val="Normal"/>
    <w:link w:val="Heading2Char"/>
    <w:uiPriority w:val="9"/>
    <w:qFormat/>
    <w:pPr>
      <w:keepNext/>
      <w:keepLines/>
      <w:numPr>
        <w:ilvl w:val="1"/>
        <w:numId w:val="1"/>
      </w:numPr>
      <w:tabs>
        <w:tab w:val="clear" w:pos="851"/>
        <w:tab w:val="left" w:pos="567"/>
      </w:tabs>
      <w:suppressAutoHyphens/>
      <w:spacing w:before="260"/>
      <w:ind w:left="567"/>
      <w:jc w:val="left"/>
      <w:outlineLvl w:val="1"/>
    </w:pPr>
    <w:rPr>
      <w:rFonts w:eastAsiaTheme="majorEastAsia" w:cstheme="majorBidi"/>
      <w:b/>
      <w:bCs/>
      <w:szCs w:val="26"/>
    </w:rPr>
  </w:style>
  <w:style w:type="paragraph" w:styleId="Heading3">
    <w:name w:val="heading 3"/>
    <w:basedOn w:val="Normal"/>
    <w:next w:val="Normal"/>
    <w:link w:val="Heading3Char"/>
    <w:uiPriority w:val="9"/>
    <w:qFormat/>
    <w:pPr>
      <w:keepNext/>
      <w:keepLines/>
      <w:numPr>
        <w:ilvl w:val="2"/>
        <w:numId w:val="1"/>
      </w:numPr>
      <w:spacing w:before="240"/>
      <w:outlineLvl w:val="2"/>
    </w:pPr>
    <w:rPr>
      <w:rFonts w:eastAsiaTheme="majorEastAsia" w:cstheme="majorBidi"/>
      <w:bCs/>
      <w:i/>
    </w:rPr>
  </w:style>
  <w:style w:type="paragraph" w:styleId="Heading4">
    <w:name w:val="heading 4"/>
    <w:basedOn w:val="Normal"/>
    <w:next w:val="Normal"/>
    <w:link w:val="Heading4Char"/>
    <w:uiPriority w:val="1"/>
    <w:qFormat/>
    <w:pPr>
      <w:keepNext/>
      <w:keepLines/>
      <w:numPr>
        <w:ilvl w:val="3"/>
        <w:numId w:val="1"/>
      </w:numPr>
      <w:spacing w:before="120"/>
      <w:outlineLvl w:val="3"/>
    </w:pPr>
    <w:rPr>
      <w:rFonts w:eastAsiaTheme="majorEastAsia" w:cstheme="majorBidi"/>
      <w:bCs/>
      <w:iCs/>
      <w:sz w:val="17"/>
    </w:rPr>
  </w:style>
  <w:style w:type="paragraph" w:styleId="Heading5">
    <w:name w:val="heading 5"/>
    <w:basedOn w:val="Normal"/>
    <w:next w:val="Normal"/>
    <w:link w:val="Heading5Char"/>
    <w:uiPriority w:val="1"/>
    <w:qFormat/>
    <w:pPr>
      <w:keepNext/>
      <w:keepLines/>
      <w:spacing w:before="120"/>
      <w:outlineLvl w:val="4"/>
    </w:pPr>
    <w:rPr>
      <w:rFonts w:eastAsiaTheme="majorEastAsia" w:cstheme="majorBidi"/>
      <w:u w:val="single"/>
    </w:rPr>
  </w:style>
  <w:style w:type="paragraph" w:styleId="Heading6">
    <w:name w:val="heading 6"/>
    <w:basedOn w:val="Normal"/>
    <w:next w:val="Normal"/>
    <w:link w:val="Heading6Char"/>
    <w:uiPriority w:val="1"/>
    <w:qFormat/>
    <w:pPr>
      <w:keepNext/>
      <w:keepLines/>
      <w:numPr>
        <w:ilvl w:val="5"/>
        <w:numId w:val="1"/>
      </w:numPr>
      <w:spacing w:before="260"/>
      <w:contextualSpacing/>
      <w:outlineLvl w:val="5"/>
    </w:pPr>
    <w:rPr>
      <w:rFonts w:eastAsiaTheme="majorEastAsia" w:cstheme="majorBidi"/>
      <w:b/>
      <w:iCs/>
    </w:rPr>
  </w:style>
  <w:style w:type="paragraph" w:styleId="Heading7">
    <w:name w:val="heading 7"/>
    <w:basedOn w:val="Normal"/>
    <w:next w:val="Normal"/>
    <w:link w:val="Heading7Char"/>
    <w:uiPriority w:val="1"/>
    <w:qFormat/>
    <w:pPr>
      <w:keepNext/>
      <w:keepLines/>
      <w:numPr>
        <w:ilvl w:val="6"/>
        <w:numId w:val="1"/>
      </w:numPr>
      <w:spacing w:before="260"/>
      <w:contextualSpacing/>
      <w:outlineLvl w:val="6"/>
    </w:pPr>
    <w:rPr>
      <w:rFonts w:eastAsiaTheme="majorEastAsia" w:cstheme="majorBidi"/>
      <w:b/>
      <w:iCs/>
    </w:rPr>
  </w:style>
  <w:style w:type="paragraph" w:styleId="Heading8">
    <w:name w:val="heading 8"/>
    <w:basedOn w:val="Normal"/>
    <w:next w:val="Normal"/>
    <w:link w:val="Heading8Char"/>
    <w:uiPriority w:val="1"/>
    <w:qFormat/>
    <w:pPr>
      <w:keepNext/>
      <w:keepLines/>
      <w:numPr>
        <w:ilvl w:val="7"/>
        <w:numId w:val="1"/>
      </w:numPr>
      <w:spacing w:before="260"/>
      <w:contextualSpacing/>
      <w:outlineLvl w:val="7"/>
    </w:pPr>
    <w:rPr>
      <w:rFonts w:eastAsiaTheme="majorEastAsia" w:cstheme="majorBidi"/>
      <w:b/>
      <w:szCs w:val="20"/>
    </w:rPr>
  </w:style>
  <w:style w:type="paragraph" w:styleId="Heading9">
    <w:name w:val="heading 9"/>
    <w:basedOn w:val="Normal"/>
    <w:next w:val="Normal"/>
    <w:link w:val="Heading9Char"/>
    <w:uiPriority w:val="1"/>
    <w:qFormat/>
    <w:pPr>
      <w:keepNext/>
      <w:keepLines/>
      <w:numPr>
        <w:ilvl w:val="8"/>
        <w:numId w:val="1"/>
      </w:numPr>
      <w:spacing w:before="260"/>
      <w:contextualSpacing/>
      <w:outlineLvl w:val="8"/>
    </w:pPr>
    <w:rPr>
      <w:rFonts w:eastAsiaTheme="majorEastAsia" w:cstheme="majorBidi"/>
      <w:b/>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line="240" w:lineRule="auto"/>
    </w:pPr>
    <w:rPr>
      <w:rFonts w:ascii="Segoe UI" w:hAnsi="Segoe UI" w:cs="Segoe UI"/>
    </w:rPr>
  </w:style>
  <w:style w:type="paragraph" w:styleId="BlockText">
    <w:name w:val="Block Text"/>
    <w:basedOn w:val="Normal"/>
    <w:uiPriority w:val="99"/>
    <w:qFormat/>
    <w:pPr>
      <w:pBdr>
        <w:top w:val="single" w:sz="2" w:space="10" w:color="7F7F7F" w:themeColor="text1" w:themeTint="80"/>
        <w:left w:val="single" w:sz="2" w:space="10" w:color="7F7F7F" w:themeColor="text1" w:themeTint="80"/>
        <w:bottom w:val="single" w:sz="2" w:space="10" w:color="7F7F7F" w:themeColor="text1" w:themeTint="80"/>
        <w:right w:val="single" w:sz="2" w:space="10" w:color="7F7F7F" w:themeColor="text1" w:themeTint="80"/>
      </w:pBdr>
      <w:ind w:left="1151" w:right="1151"/>
    </w:pPr>
    <w:rPr>
      <w:i/>
      <w:iCs/>
    </w:rPr>
  </w:style>
  <w:style w:type="paragraph" w:styleId="BodyText">
    <w:name w:val="Body Text"/>
    <w:basedOn w:val="Normal"/>
    <w:link w:val="BodyTextChar"/>
    <w:uiPriority w:val="99"/>
    <w:qFormat/>
  </w:style>
  <w:style w:type="paragraph" w:styleId="BodyText2">
    <w:name w:val="Body Text 2"/>
    <w:basedOn w:val="Normal"/>
    <w:link w:val="BodyText2Char"/>
    <w:uiPriority w:val="99"/>
    <w:qFormat/>
    <w:pPr>
      <w:spacing w:line="480" w:lineRule="auto"/>
    </w:pPr>
  </w:style>
  <w:style w:type="paragraph" w:styleId="BodyText3">
    <w:name w:val="Body Text 3"/>
    <w:basedOn w:val="Normal"/>
    <w:link w:val="BodyText3Char"/>
    <w:uiPriority w:val="99"/>
    <w:qFormat/>
    <w:rPr>
      <w:sz w:val="16"/>
      <w:szCs w:val="16"/>
    </w:rPr>
  </w:style>
  <w:style w:type="paragraph" w:styleId="BodyTextFirstIndent">
    <w:name w:val="Body Text First Indent"/>
    <w:basedOn w:val="BodyText"/>
    <w:link w:val="BodyTextFirstIndentChar"/>
    <w:uiPriority w:val="99"/>
    <w:qFormat/>
    <w:pPr>
      <w:spacing w:after="0"/>
      <w:ind w:firstLine="360"/>
    </w:pPr>
  </w:style>
  <w:style w:type="paragraph" w:styleId="BodyTextIndent">
    <w:name w:val="Body Text Indent"/>
    <w:basedOn w:val="Normal"/>
    <w:link w:val="BodyTextIndentChar"/>
    <w:uiPriority w:val="99"/>
    <w:qFormat/>
    <w:pPr>
      <w:ind w:left="283"/>
    </w:pPr>
  </w:style>
  <w:style w:type="paragraph" w:styleId="BodyTextFirstIndent2">
    <w:name w:val="Body Text First Indent 2"/>
    <w:basedOn w:val="BodyTextIndent"/>
    <w:link w:val="BodyTextFirstIndent2Char"/>
    <w:uiPriority w:val="99"/>
    <w:qFormat/>
    <w:pPr>
      <w:spacing w:after="0"/>
      <w:ind w:left="360" w:firstLine="360"/>
    </w:pPr>
  </w:style>
  <w:style w:type="paragraph" w:styleId="BodyTextIndent2">
    <w:name w:val="Body Text Indent 2"/>
    <w:basedOn w:val="Normal"/>
    <w:link w:val="BodyTextIndent2Char"/>
    <w:uiPriority w:val="99"/>
    <w:qFormat/>
    <w:pPr>
      <w:spacing w:line="480" w:lineRule="auto"/>
      <w:ind w:left="283"/>
    </w:pPr>
  </w:style>
  <w:style w:type="paragraph" w:styleId="BodyTextIndent3">
    <w:name w:val="Body Text Indent 3"/>
    <w:basedOn w:val="Normal"/>
    <w:link w:val="BodyTextIndent3Char"/>
    <w:uiPriority w:val="99"/>
    <w:qFormat/>
    <w:pPr>
      <w:ind w:left="283"/>
    </w:pPr>
    <w:rPr>
      <w:sz w:val="16"/>
      <w:szCs w:val="16"/>
    </w:rPr>
  </w:style>
  <w:style w:type="paragraph" w:styleId="Caption">
    <w:name w:val="caption"/>
    <w:basedOn w:val="Normal"/>
    <w:next w:val="Normal"/>
    <w:link w:val="CaptionChar"/>
    <w:uiPriority w:val="1"/>
    <w:qFormat/>
    <w:pPr>
      <w:spacing w:before="170" w:after="100" w:line="200" w:lineRule="atLeast"/>
    </w:pPr>
    <w:rPr>
      <w:b/>
      <w:bCs/>
      <w:color w:val="009DE0"/>
      <w:sz w:val="15"/>
      <w:szCs w:val="15"/>
      <w:lang w:eastAsia="da-DK"/>
    </w:rPr>
  </w:style>
  <w:style w:type="paragraph" w:styleId="Closing">
    <w:name w:val="Closing"/>
    <w:basedOn w:val="Normal"/>
    <w:link w:val="ClosingChar"/>
    <w:uiPriority w:val="9"/>
    <w:qFormat/>
    <w:pPr>
      <w:spacing w:line="240" w:lineRule="auto"/>
      <w:ind w:left="4252"/>
    </w:pPr>
  </w:style>
  <w:style w:type="character" w:styleId="CommentReference">
    <w:name w:val="annotation reference"/>
    <w:basedOn w:val="DefaultParagraphFont"/>
    <w:uiPriority w:val="99"/>
    <w:qFormat/>
    <w:rPr>
      <w:sz w:val="16"/>
      <w:szCs w:val="16"/>
      <w:lang w:val="en-GB"/>
    </w:rPr>
  </w:style>
  <w:style w:type="paragraph" w:styleId="CommentText">
    <w:name w:val="annotation text"/>
    <w:basedOn w:val="Normal"/>
    <w:link w:val="CommentTextChar"/>
    <w:uiPriority w:val="99"/>
    <w:qFormat/>
    <w:pPr>
      <w:spacing w:line="240" w:lineRule="auto"/>
    </w:pPr>
    <w:rPr>
      <w:sz w:val="20"/>
      <w:szCs w:val="20"/>
    </w:rPr>
  </w:style>
  <w:style w:type="paragraph" w:styleId="CommentSubject">
    <w:name w:val="annotation subject"/>
    <w:basedOn w:val="CommentText"/>
    <w:next w:val="CommentText"/>
    <w:link w:val="CommentSubjectChar"/>
    <w:uiPriority w:val="99"/>
    <w:qFormat/>
    <w:rPr>
      <w:b/>
      <w:bCs/>
    </w:rPr>
  </w:style>
  <w:style w:type="paragraph" w:styleId="Date">
    <w:name w:val="Date"/>
    <w:basedOn w:val="Normal"/>
    <w:next w:val="Normal"/>
    <w:link w:val="DateChar"/>
    <w:uiPriority w:val="9"/>
    <w:qFormat/>
  </w:style>
  <w:style w:type="paragraph" w:styleId="DocumentMap">
    <w:name w:val="Document Map"/>
    <w:basedOn w:val="Normal"/>
    <w:link w:val="DocumentMapChar"/>
    <w:uiPriority w:val="9"/>
    <w:semiHidden/>
    <w:qFormat/>
    <w:pPr>
      <w:spacing w:line="240" w:lineRule="auto"/>
    </w:pPr>
    <w:rPr>
      <w:rFonts w:ascii="Segoe UI" w:hAnsi="Segoe UI" w:cs="Segoe UI"/>
      <w:sz w:val="16"/>
      <w:szCs w:val="16"/>
    </w:rPr>
  </w:style>
  <w:style w:type="paragraph" w:styleId="E-mailSignature">
    <w:name w:val="E-mail Signature"/>
    <w:basedOn w:val="Normal"/>
    <w:link w:val="E-mailSignatureChar"/>
    <w:uiPriority w:val="9"/>
    <w:qFormat/>
    <w:pPr>
      <w:spacing w:line="240" w:lineRule="auto"/>
    </w:pPr>
  </w:style>
  <w:style w:type="character" w:styleId="Emphasis">
    <w:name w:val="Emphasis"/>
    <w:basedOn w:val="DefaultParagraphFont"/>
    <w:uiPriority w:val="9"/>
    <w:qFormat/>
    <w:rPr>
      <w:i/>
      <w:iCs/>
      <w:lang w:val="en-GB"/>
    </w:rPr>
  </w:style>
  <w:style w:type="character" w:styleId="EndnoteReference">
    <w:name w:val="endnote reference"/>
    <w:basedOn w:val="DefaultParagraphFont"/>
    <w:uiPriority w:val="9"/>
    <w:semiHidden/>
    <w:qFormat/>
    <w:rPr>
      <w:vertAlign w:val="superscript"/>
      <w:lang w:val="en-GB"/>
    </w:rPr>
  </w:style>
  <w:style w:type="paragraph" w:styleId="EndnoteText">
    <w:name w:val="endnote text"/>
    <w:basedOn w:val="Normal"/>
    <w:link w:val="EndnoteTextChar"/>
    <w:uiPriority w:val="9"/>
    <w:semiHidden/>
    <w:qFormat/>
    <w:pPr>
      <w:spacing w:line="200" w:lineRule="atLeast"/>
      <w:ind w:left="85" w:hanging="85"/>
    </w:pPr>
    <w:rPr>
      <w:color w:val="E7E6E6" w:themeColor="background2"/>
      <w:sz w:val="12"/>
      <w:szCs w:val="20"/>
    </w:rPr>
  </w:style>
  <w:style w:type="paragraph" w:styleId="EnvelopeAddress">
    <w:name w:val="envelope address"/>
    <w:basedOn w:val="Normal"/>
    <w:uiPriority w:val="9"/>
    <w:qFormat/>
    <w:pPr>
      <w:framePr w:w="7920" w:h="1980" w:hRule="exact" w:hSpace="141"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
    <w:qFormat/>
    <w:pPr>
      <w:spacing w:line="240" w:lineRule="auto"/>
    </w:pPr>
    <w:rPr>
      <w:rFonts w:asciiTheme="majorHAnsi" w:eastAsiaTheme="majorEastAsia" w:hAnsiTheme="majorHAnsi" w:cstheme="majorBidi"/>
      <w:sz w:val="20"/>
      <w:szCs w:val="20"/>
    </w:rPr>
  </w:style>
  <w:style w:type="character" w:styleId="FollowedHyperlink">
    <w:name w:val="FollowedHyperlink"/>
    <w:basedOn w:val="DefaultParagraphFont"/>
    <w:uiPriority w:val="9"/>
    <w:qFormat/>
    <w:rPr>
      <w:color w:val="954F72" w:themeColor="followedHyperlink"/>
      <w:u w:val="single"/>
      <w:lang w:val="en-GB"/>
    </w:rPr>
  </w:style>
  <w:style w:type="paragraph" w:styleId="Footer">
    <w:name w:val="footer"/>
    <w:basedOn w:val="Normal"/>
    <w:link w:val="FooterChar"/>
    <w:uiPriority w:val="9"/>
    <w:qFormat/>
    <w:pPr>
      <w:tabs>
        <w:tab w:val="center" w:pos="4819"/>
        <w:tab w:val="right" w:pos="9638"/>
      </w:tabs>
      <w:spacing w:line="200" w:lineRule="atLeast"/>
    </w:pPr>
    <w:rPr>
      <w:sz w:val="12"/>
    </w:rPr>
  </w:style>
  <w:style w:type="character" w:styleId="FootnoteReference">
    <w:name w:val="footnote reference"/>
    <w:basedOn w:val="DefaultParagraphFont"/>
    <w:uiPriority w:val="9"/>
    <w:qFormat/>
    <w:rPr>
      <w:vertAlign w:val="superscript"/>
      <w:lang w:val="en-GB"/>
    </w:rPr>
  </w:style>
  <w:style w:type="paragraph" w:styleId="FootnoteText">
    <w:name w:val="footnote text"/>
    <w:basedOn w:val="Normal"/>
    <w:link w:val="FootnoteTextChar"/>
    <w:uiPriority w:val="9"/>
    <w:qFormat/>
    <w:pPr>
      <w:spacing w:line="200" w:lineRule="atLeast"/>
      <w:ind w:left="85" w:hanging="85"/>
    </w:pPr>
    <w:rPr>
      <w:color w:val="797766"/>
      <w:sz w:val="12"/>
      <w:szCs w:val="20"/>
    </w:rPr>
  </w:style>
  <w:style w:type="paragraph" w:styleId="Header">
    <w:name w:val="header"/>
    <w:basedOn w:val="Normal"/>
    <w:link w:val="HeaderChar"/>
    <w:uiPriority w:val="99"/>
    <w:qFormat/>
    <w:pPr>
      <w:spacing w:line="160" w:lineRule="atLeast"/>
      <w:ind w:left="-567"/>
    </w:pPr>
    <w:rPr>
      <w:sz w:val="12"/>
    </w:rPr>
  </w:style>
  <w:style w:type="character" w:styleId="HTMLAcronym">
    <w:name w:val="HTML Acronym"/>
    <w:basedOn w:val="DefaultParagraphFont"/>
    <w:uiPriority w:val="99"/>
    <w:qFormat/>
    <w:rPr>
      <w:lang w:val="en-GB"/>
    </w:rPr>
  </w:style>
  <w:style w:type="paragraph" w:styleId="HTMLAddress">
    <w:name w:val="HTML Address"/>
    <w:basedOn w:val="Normal"/>
    <w:link w:val="HTMLAddressChar"/>
    <w:uiPriority w:val="99"/>
    <w:qFormat/>
    <w:pPr>
      <w:spacing w:line="240" w:lineRule="auto"/>
    </w:pPr>
    <w:rPr>
      <w:i/>
      <w:iCs/>
    </w:rPr>
  </w:style>
  <w:style w:type="character" w:styleId="HTMLCite">
    <w:name w:val="HTML Cite"/>
    <w:basedOn w:val="DefaultParagraphFont"/>
    <w:uiPriority w:val="99"/>
    <w:qFormat/>
    <w:rPr>
      <w:i/>
      <w:iCs/>
      <w:lang w:val="en-GB"/>
    </w:rPr>
  </w:style>
  <w:style w:type="character" w:styleId="HTMLCode">
    <w:name w:val="HTML Code"/>
    <w:basedOn w:val="DefaultParagraphFont"/>
    <w:uiPriority w:val="99"/>
    <w:qFormat/>
    <w:rPr>
      <w:rFonts w:ascii="Consolas" w:hAnsi="Consolas"/>
      <w:sz w:val="20"/>
      <w:szCs w:val="20"/>
      <w:lang w:val="en-GB"/>
    </w:rPr>
  </w:style>
  <w:style w:type="character" w:styleId="HTMLDefinition">
    <w:name w:val="HTML Definition"/>
    <w:basedOn w:val="DefaultParagraphFont"/>
    <w:uiPriority w:val="99"/>
    <w:qFormat/>
    <w:rPr>
      <w:i/>
      <w:iCs/>
      <w:lang w:val="en-GB"/>
    </w:rPr>
  </w:style>
  <w:style w:type="character" w:styleId="HTMLKeyboard">
    <w:name w:val="HTML Keyboard"/>
    <w:basedOn w:val="DefaultParagraphFont"/>
    <w:uiPriority w:val="99"/>
    <w:qFormat/>
    <w:rPr>
      <w:rFonts w:ascii="Consolas" w:hAnsi="Consolas"/>
      <w:sz w:val="20"/>
      <w:szCs w:val="20"/>
      <w:lang w:val="en-GB"/>
    </w:rPr>
  </w:style>
  <w:style w:type="paragraph" w:styleId="HTMLPreformatted">
    <w:name w:val="HTML Preformatted"/>
    <w:basedOn w:val="Normal"/>
    <w:link w:val="HTMLPreformattedChar"/>
    <w:uiPriority w:val="99"/>
    <w:qFormat/>
    <w:pPr>
      <w:spacing w:line="240" w:lineRule="auto"/>
    </w:pPr>
    <w:rPr>
      <w:rFonts w:ascii="Consolas" w:hAnsi="Consolas"/>
      <w:sz w:val="20"/>
      <w:szCs w:val="20"/>
    </w:rPr>
  </w:style>
  <w:style w:type="character" w:styleId="HTMLSample">
    <w:name w:val="HTML Sample"/>
    <w:basedOn w:val="DefaultParagraphFont"/>
    <w:uiPriority w:val="99"/>
    <w:qFormat/>
    <w:rPr>
      <w:rFonts w:ascii="Consolas" w:hAnsi="Consolas"/>
      <w:sz w:val="24"/>
      <w:szCs w:val="24"/>
      <w:lang w:val="en-GB"/>
    </w:rPr>
  </w:style>
  <w:style w:type="character" w:styleId="HTMLTypewriter">
    <w:name w:val="HTML Typewriter"/>
    <w:basedOn w:val="DefaultParagraphFont"/>
    <w:uiPriority w:val="99"/>
    <w:qFormat/>
    <w:rPr>
      <w:rFonts w:ascii="Consolas" w:hAnsi="Consolas"/>
      <w:sz w:val="20"/>
      <w:szCs w:val="20"/>
      <w:lang w:val="en-GB"/>
    </w:rPr>
  </w:style>
  <w:style w:type="character" w:styleId="HTMLVariable">
    <w:name w:val="HTML Variable"/>
    <w:basedOn w:val="DefaultParagraphFont"/>
    <w:uiPriority w:val="99"/>
    <w:qFormat/>
    <w:rPr>
      <w:i/>
      <w:iCs/>
      <w:lang w:val="en-GB"/>
    </w:rPr>
  </w:style>
  <w:style w:type="character" w:styleId="Hyperlink">
    <w:name w:val="Hyperlink"/>
    <w:basedOn w:val="DefaultParagraphFont"/>
    <w:uiPriority w:val="99"/>
    <w:qFormat/>
    <w:rPr>
      <w:color w:val="0563C1" w:themeColor="hyperlink"/>
      <w:u w:val="single"/>
      <w:lang w:val="en-GB"/>
    </w:rPr>
  </w:style>
  <w:style w:type="paragraph" w:styleId="Index1">
    <w:name w:val="index 1"/>
    <w:basedOn w:val="Normal"/>
    <w:next w:val="Normal"/>
    <w:uiPriority w:val="99"/>
    <w:qFormat/>
    <w:pPr>
      <w:spacing w:line="240" w:lineRule="auto"/>
      <w:ind w:left="180" w:hanging="180"/>
    </w:pPr>
  </w:style>
  <w:style w:type="paragraph" w:styleId="Index2">
    <w:name w:val="index 2"/>
    <w:basedOn w:val="Normal"/>
    <w:next w:val="Normal"/>
    <w:uiPriority w:val="99"/>
    <w:qFormat/>
    <w:pPr>
      <w:spacing w:line="240" w:lineRule="auto"/>
      <w:ind w:left="360" w:hanging="180"/>
    </w:pPr>
  </w:style>
  <w:style w:type="paragraph" w:styleId="Index3">
    <w:name w:val="index 3"/>
    <w:basedOn w:val="Normal"/>
    <w:next w:val="Normal"/>
    <w:uiPriority w:val="99"/>
    <w:qFormat/>
    <w:pPr>
      <w:spacing w:line="240" w:lineRule="auto"/>
      <w:ind w:left="540" w:hanging="180"/>
    </w:pPr>
  </w:style>
  <w:style w:type="paragraph" w:styleId="Index4">
    <w:name w:val="index 4"/>
    <w:basedOn w:val="Normal"/>
    <w:next w:val="Normal"/>
    <w:uiPriority w:val="99"/>
    <w:qFormat/>
    <w:pPr>
      <w:spacing w:line="240" w:lineRule="auto"/>
      <w:ind w:left="720" w:hanging="180"/>
    </w:pPr>
  </w:style>
  <w:style w:type="paragraph" w:styleId="Index5">
    <w:name w:val="index 5"/>
    <w:basedOn w:val="Normal"/>
    <w:next w:val="Normal"/>
    <w:uiPriority w:val="99"/>
    <w:qFormat/>
    <w:pPr>
      <w:spacing w:line="240" w:lineRule="auto"/>
      <w:ind w:left="900" w:hanging="180"/>
    </w:pPr>
  </w:style>
  <w:style w:type="paragraph" w:styleId="Index6">
    <w:name w:val="index 6"/>
    <w:basedOn w:val="Normal"/>
    <w:next w:val="Normal"/>
    <w:uiPriority w:val="99"/>
    <w:qFormat/>
    <w:pPr>
      <w:spacing w:line="240" w:lineRule="auto"/>
      <w:ind w:left="1080" w:hanging="180"/>
    </w:pPr>
  </w:style>
  <w:style w:type="paragraph" w:styleId="Index7">
    <w:name w:val="index 7"/>
    <w:basedOn w:val="Normal"/>
    <w:next w:val="Normal"/>
    <w:uiPriority w:val="99"/>
    <w:qFormat/>
    <w:pPr>
      <w:spacing w:line="240" w:lineRule="auto"/>
      <w:ind w:left="1260" w:hanging="180"/>
    </w:pPr>
  </w:style>
  <w:style w:type="paragraph" w:styleId="Index8">
    <w:name w:val="index 8"/>
    <w:basedOn w:val="Normal"/>
    <w:next w:val="Normal"/>
    <w:uiPriority w:val="99"/>
    <w:qFormat/>
    <w:pPr>
      <w:spacing w:line="240" w:lineRule="auto"/>
      <w:ind w:left="1440" w:hanging="180"/>
    </w:pPr>
  </w:style>
  <w:style w:type="paragraph" w:styleId="Index9">
    <w:name w:val="index 9"/>
    <w:basedOn w:val="Normal"/>
    <w:next w:val="Normal"/>
    <w:uiPriority w:val="99"/>
    <w:qFormat/>
    <w:pPr>
      <w:spacing w:line="240" w:lineRule="auto"/>
      <w:ind w:left="1620" w:hanging="180"/>
    </w:pPr>
  </w:style>
  <w:style w:type="paragraph" w:styleId="IndexHeading">
    <w:name w:val="index heading"/>
    <w:basedOn w:val="Normal"/>
    <w:next w:val="Index1"/>
    <w:uiPriority w:val="99"/>
    <w:qFormat/>
    <w:rPr>
      <w:rFonts w:asciiTheme="majorHAnsi" w:eastAsiaTheme="majorEastAsia" w:hAnsiTheme="majorHAnsi" w:cstheme="majorBidi"/>
      <w:b/>
      <w:bCs/>
    </w:rPr>
  </w:style>
  <w:style w:type="character" w:styleId="LineNumber">
    <w:name w:val="line number"/>
    <w:basedOn w:val="DefaultParagraphFont"/>
    <w:uiPriority w:val="99"/>
    <w:qFormat/>
    <w:rPr>
      <w:lang w:val="en-GB"/>
    </w:rPr>
  </w:style>
  <w:style w:type="paragraph" w:styleId="List">
    <w:name w:val="List"/>
    <w:basedOn w:val="Normal"/>
    <w:uiPriority w:val="99"/>
    <w:qFormat/>
    <w:pPr>
      <w:ind w:left="283" w:hanging="283"/>
      <w:contextualSpacing/>
    </w:pPr>
  </w:style>
  <w:style w:type="paragraph" w:styleId="List20">
    <w:name w:val="List 2"/>
    <w:basedOn w:val="Normal"/>
    <w:uiPriority w:val="99"/>
    <w:qFormat/>
    <w:pPr>
      <w:ind w:left="566" w:hanging="283"/>
      <w:contextualSpacing/>
    </w:pPr>
  </w:style>
  <w:style w:type="paragraph" w:styleId="List3">
    <w:name w:val="List 3"/>
    <w:basedOn w:val="Normal"/>
    <w:uiPriority w:val="99"/>
    <w:qFormat/>
    <w:pPr>
      <w:ind w:left="849" w:hanging="283"/>
      <w:contextualSpacing/>
    </w:pPr>
  </w:style>
  <w:style w:type="paragraph" w:styleId="List4">
    <w:name w:val="List 4"/>
    <w:basedOn w:val="Normal"/>
    <w:uiPriority w:val="99"/>
    <w:qFormat/>
    <w:pPr>
      <w:ind w:left="1132" w:hanging="283"/>
      <w:contextualSpacing/>
    </w:pPr>
  </w:style>
  <w:style w:type="paragraph" w:styleId="List5">
    <w:name w:val="List 5"/>
    <w:basedOn w:val="Normal"/>
    <w:uiPriority w:val="99"/>
    <w:qFormat/>
    <w:pPr>
      <w:ind w:left="1415" w:hanging="283"/>
      <w:contextualSpacing/>
    </w:pPr>
  </w:style>
  <w:style w:type="paragraph" w:styleId="ListBullet">
    <w:name w:val="List Bullet"/>
    <w:basedOn w:val="Normal"/>
    <w:link w:val="ListBulletChar"/>
    <w:uiPriority w:val="3"/>
    <w:qFormat/>
    <w:pPr>
      <w:numPr>
        <w:numId w:val="2"/>
      </w:numPr>
      <w:contextualSpacing/>
    </w:pPr>
  </w:style>
  <w:style w:type="paragraph" w:styleId="ListBullet2">
    <w:name w:val="List Bullet 2"/>
    <w:basedOn w:val="Normal"/>
    <w:uiPriority w:val="9"/>
    <w:qFormat/>
    <w:pPr>
      <w:numPr>
        <w:numId w:val="3"/>
      </w:numPr>
      <w:contextualSpacing/>
    </w:pPr>
  </w:style>
  <w:style w:type="paragraph" w:styleId="ListBullet3">
    <w:name w:val="List Bullet 3"/>
    <w:basedOn w:val="Normal"/>
    <w:uiPriority w:val="9"/>
    <w:qFormat/>
    <w:pPr>
      <w:numPr>
        <w:numId w:val="4"/>
      </w:numPr>
      <w:contextualSpacing/>
    </w:pPr>
  </w:style>
  <w:style w:type="paragraph" w:styleId="ListBullet4">
    <w:name w:val="List Bullet 4"/>
    <w:basedOn w:val="Normal"/>
    <w:uiPriority w:val="9"/>
    <w:qFormat/>
    <w:pPr>
      <w:numPr>
        <w:numId w:val="5"/>
      </w:numPr>
      <w:contextualSpacing/>
    </w:pPr>
  </w:style>
  <w:style w:type="paragraph" w:styleId="ListBullet5">
    <w:name w:val="List Bullet 5"/>
    <w:basedOn w:val="Normal"/>
    <w:uiPriority w:val="9"/>
    <w:qFormat/>
    <w:pPr>
      <w:numPr>
        <w:numId w:val="6"/>
      </w:numPr>
      <w:contextualSpacing/>
    </w:pPr>
  </w:style>
  <w:style w:type="paragraph" w:styleId="ListContinue">
    <w:name w:val="List Continue"/>
    <w:basedOn w:val="Normal"/>
    <w:uiPriority w:val="9"/>
    <w:qFormat/>
    <w:pPr>
      <w:ind w:left="283"/>
      <w:contextualSpacing/>
    </w:pPr>
  </w:style>
  <w:style w:type="paragraph" w:styleId="ListContinue2">
    <w:name w:val="List Continue 2"/>
    <w:basedOn w:val="Normal"/>
    <w:uiPriority w:val="9"/>
    <w:qFormat/>
    <w:pPr>
      <w:ind w:left="566"/>
      <w:contextualSpacing/>
    </w:pPr>
  </w:style>
  <w:style w:type="paragraph" w:styleId="ListContinue3">
    <w:name w:val="List Continue 3"/>
    <w:basedOn w:val="Normal"/>
    <w:uiPriority w:val="9"/>
    <w:qFormat/>
    <w:pPr>
      <w:ind w:left="849"/>
      <w:contextualSpacing/>
    </w:pPr>
  </w:style>
  <w:style w:type="paragraph" w:styleId="ListContinue4">
    <w:name w:val="List Continue 4"/>
    <w:basedOn w:val="Normal"/>
    <w:uiPriority w:val="9"/>
    <w:qFormat/>
    <w:pPr>
      <w:ind w:left="1132"/>
      <w:contextualSpacing/>
    </w:pPr>
  </w:style>
  <w:style w:type="paragraph" w:styleId="ListContinue5">
    <w:name w:val="List Continue 5"/>
    <w:basedOn w:val="Normal"/>
    <w:uiPriority w:val="9"/>
    <w:qFormat/>
    <w:pPr>
      <w:ind w:left="1415"/>
      <w:contextualSpacing/>
    </w:pPr>
  </w:style>
  <w:style w:type="paragraph" w:styleId="ListNumber">
    <w:name w:val="List Number"/>
    <w:basedOn w:val="Normal"/>
    <w:uiPriority w:val="3"/>
    <w:qFormat/>
    <w:pPr>
      <w:numPr>
        <w:numId w:val="7"/>
      </w:numPr>
      <w:contextualSpacing/>
    </w:pPr>
  </w:style>
  <w:style w:type="paragraph" w:styleId="ListNumber2">
    <w:name w:val="List Number 2"/>
    <w:basedOn w:val="Normal"/>
    <w:uiPriority w:val="3"/>
    <w:qFormat/>
    <w:pPr>
      <w:numPr>
        <w:numId w:val="8"/>
      </w:numPr>
      <w:contextualSpacing/>
    </w:pPr>
  </w:style>
  <w:style w:type="paragraph" w:styleId="ListNumber3">
    <w:name w:val="List Number 3"/>
    <w:basedOn w:val="Normal"/>
    <w:uiPriority w:val="3"/>
    <w:qFormat/>
    <w:pPr>
      <w:numPr>
        <w:numId w:val="9"/>
      </w:numPr>
      <w:contextualSpacing/>
    </w:pPr>
  </w:style>
  <w:style w:type="paragraph" w:styleId="ListNumber4">
    <w:name w:val="List Number 4"/>
    <w:basedOn w:val="Normal"/>
    <w:uiPriority w:val="3"/>
    <w:qFormat/>
    <w:pPr>
      <w:numPr>
        <w:numId w:val="10"/>
      </w:numPr>
      <w:contextualSpacing/>
    </w:pPr>
  </w:style>
  <w:style w:type="paragraph" w:styleId="ListNumber5">
    <w:name w:val="List Number 5"/>
    <w:basedOn w:val="Normal"/>
    <w:uiPriority w:val="3"/>
    <w:qFormat/>
    <w:pPr>
      <w:numPr>
        <w:numId w:val="11"/>
      </w:numPr>
      <w:contextualSpacing/>
    </w:pPr>
  </w:style>
  <w:style w:type="paragraph" w:styleId="MacroText">
    <w:name w:val="macro"/>
    <w:link w:val="MacroTextChar"/>
    <w:uiPriority w:val="3"/>
    <w:qFormat/>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eastAsiaTheme="minorEastAsia" w:hAnsi="Consolas" w:cstheme="minorBidi"/>
      <w:lang w:val="en-GB" w:eastAsia="en-US"/>
    </w:rPr>
  </w:style>
  <w:style w:type="paragraph" w:styleId="MessageHeader">
    <w:name w:val="Message Header"/>
    <w:basedOn w:val="Normal"/>
    <w:link w:val="MessageHeaderChar"/>
    <w:uiPriority w:val="3"/>
    <w:qFormat/>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paragraph" w:styleId="NormalWeb">
    <w:name w:val="Normal (Web)"/>
    <w:basedOn w:val="Normal"/>
    <w:link w:val="NormalWebChar"/>
    <w:uiPriority w:val="99"/>
    <w:qFormat/>
    <w:rPr>
      <w:rFonts w:ascii="Times New Roman" w:hAnsi="Times New Roman" w:cs="Times New Roman"/>
      <w:sz w:val="24"/>
      <w:szCs w:val="24"/>
    </w:rPr>
  </w:style>
  <w:style w:type="paragraph" w:styleId="NormalIndent">
    <w:name w:val="Normal Indent"/>
    <w:basedOn w:val="Normal"/>
    <w:uiPriority w:val="5"/>
    <w:qFormat/>
    <w:pPr>
      <w:ind w:left="1134"/>
    </w:pPr>
  </w:style>
  <w:style w:type="paragraph" w:styleId="NoteHeading">
    <w:name w:val="Note Heading"/>
    <w:basedOn w:val="Normal"/>
    <w:next w:val="Normal"/>
    <w:link w:val="NoteHeadingChar"/>
    <w:uiPriority w:val="5"/>
    <w:qFormat/>
    <w:pPr>
      <w:spacing w:line="240" w:lineRule="auto"/>
    </w:pPr>
  </w:style>
  <w:style w:type="character" w:styleId="PageNumber">
    <w:name w:val="page number"/>
    <w:basedOn w:val="DefaultParagraphFont"/>
    <w:uiPriority w:val="99"/>
    <w:qFormat/>
    <w:rPr>
      <w:lang w:val="en-GB"/>
    </w:rPr>
  </w:style>
  <w:style w:type="paragraph" w:styleId="PlainText">
    <w:name w:val="Plain Text"/>
    <w:basedOn w:val="Normal"/>
    <w:link w:val="PlainTextChar"/>
    <w:uiPriority w:val="5"/>
    <w:qFormat/>
    <w:pPr>
      <w:spacing w:line="240" w:lineRule="auto"/>
    </w:pPr>
    <w:rPr>
      <w:rFonts w:ascii="Consolas" w:hAnsi="Consolas"/>
      <w:sz w:val="21"/>
      <w:szCs w:val="21"/>
    </w:rPr>
  </w:style>
  <w:style w:type="paragraph" w:styleId="Salutation">
    <w:name w:val="Salutation"/>
    <w:basedOn w:val="Normal"/>
    <w:next w:val="Normal"/>
    <w:link w:val="SalutationChar"/>
    <w:uiPriority w:val="5"/>
    <w:qFormat/>
  </w:style>
  <w:style w:type="paragraph" w:styleId="Signature">
    <w:name w:val="Signature"/>
    <w:basedOn w:val="Normal"/>
    <w:link w:val="SignatureChar"/>
    <w:uiPriority w:val="5"/>
    <w:qFormat/>
    <w:pPr>
      <w:spacing w:line="240" w:lineRule="auto"/>
      <w:ind w:left="4252"/>
    </w:pPr>
  </w:style>
  <w:style w:type="character" w:styleId="Strong">
    <w:name w:val="Strong"/>
    <w:basedOn w:val="DefaultParagraphFont"/>
    <w:uiPriority w:val="5"/>
    <w:qFormat/>
    <w:rPr>
      <w:b/>
      <w:bCs/>
      <w:lang w:val="en-GB"/>
    </w:rPr>
  </w:style>
  <w:style w:type="paragraph" w:styleId="Subtitle">
    <w:name w:val="Subtitle"/>
    <w:basedOn w:val="Normal"/>
    <w:next w:val="Normal"/>
    <w:link w:val="SubtitleChar"/>
    <w:uiPriority w:val="5"/>
    <w:qFormat/>
    <w:pPr>
      <w:spacing w:before="400" w:after="400" w:line="400" w:lineRule="atLeast"/>
      <w:contextualSpacing/>
    </w:pPr>
    <w:rPr>
      <w:rFonts w:eastAsiaTheme="majorEastAsia" w:cstheme="majorBidi"/>
      <w:b/>
      <w:iCs/>
      <w:sz w:val="36"/>
      <w:szCs w:val="24"/>
    </w:rPr>
  </w:style>
  <w:style w:type="table" w:styleId="Table3Deffects1">
    <w:name w:val="Table 3D effects 1"/>
    <w:basedOn w:val="TableNormal"/>
    <w:semiHidden/>
    <w:unhideWhenUsed/>
    <w:qFormat/>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semiHidden/>
    <w:unhideWhenUsed/>
    <w:qFormat/>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unhideWhenUsed/>
    <w:qFormat/>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semiHidden/>
    <w:unhideWhenUsed/>
    <w:qFormat/>
    <w:pPr>
      <w:spacing w:line="260" w:lineRule="atLeast"/>
    </w:pPr>
    <w:rPr>
      <w:rFonts w:ascii="Verdana" w:hAnsi="Verdana"/>
      <w:sz w:val="18"/>
      <w:szCs w:val="18"/>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semiHidden/>
    <w:unhideWhenUsed/>
    <w:qFormat/>
    <w:pPr>
      <w:spacing w:line="260" w:lineRule="atLeast"/>
    </w:pPr>
    <w:rPr>
      <w:rFonts w:ascii="Verdana" w:hAnsi="Verdana"/>
      <w:sz w:val="18"/>
      <w:szCs w:val="18"/>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semiHidden/>
    <w:unhideWhenUsed/>
    <w:qFormat/>
    <w:pPr>
      <w:spacing w:line="260" w:lineRule="atLeast"/>
    </w:pPr>
    <w:rPr>
      <w:rFonts w:ascii="Verdana" w:hAnsi="Verdana"/>
      <w:color w:val="000080"/>
      <w:sz w:val="18"/>
      <w:szCs w:val="18"/>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semiHidden/>
    <w:unhideWhenUsed/>
    <w:qFormat/>
    <w:pPr>
      <w:spacing w:line="260" w:lineRule="atLeast"/>
    </w:pPr>
    <w:rPr>
      <w:rFonts w:ascii="Verdana" w:hAnsi="Verdana"/>
      <w:sz w:val="18"/>
      <w:szCs w:val="18"/>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semiHidden/>
    <w:unhideWhenUsed/>
    <w:qFormat/>
    <w:pPr>
      <w:spacing w:line="260" w:lineRule="atLeast"/>
    </w:pPr>
    <w:rPr>
      <w:rFonts w:ascii="Verdana" w:hAnsi="Verdana"/>
      <w:color w:val="FFFFFF"/>
      <w:sz w:val="18"/>
      <w:szCs w:val="18"/>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semiHidden/>
    <w:unhideWhenUsed/>
    <w:qFormat/>
    <w:pPr>
      <w:spacing w:line="260" w:lineRule="atLeast"/>
    </w:pPr>
    <w:rPr>
      <w:rFonts w:ascii="Verdana" w:hAnsi="Verdana"/>
      <w:sz w:val="18"/>
      <w:szCs w:val="18"/>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semiHidden/>
    <w:unhideWhenUsed/>
    <w:qFormat/>
    <w:pPr>
      <w:spacing w:line="260" w:lineRule="atLeast"/>
    </w:pPr>
    <w:rPr>
      <w:rFonts w:ascii="Verdana" w:hAnsi="Verdana"/>
      <w:sz w:val="18"/>
      <w:szCs w:val="18"/>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semiHidden/>
    <w:unhideWhenUsed/>
    <w:qFormat/>
    <w:pPr>
      <w:spacing w:line="260" w:lineRule="atLeast"/>
    </w:pPr>
    <w:rPr>
      <w:rFonts w:ascii="Verdana" w:hAnsi="Verdana"/>
      <w:b/>
      <w:bCs/>
      <w:sz w:val="18"/>
      <w:szCs w:val="18"/>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semiHidden/>
    <w:unhideWhenUsed/>
    <w:qFormat/>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semiHidden/>
    <w:unhideWhenUsed/>
    <w:qFormat/>
    <w:pPr>
      <w:spacing w:line="260" w:lineRule="atLeast"/>
    </w:pPr>
    <w:rPr>
      <w:rFonts w:ascii="Verdana" w:hAnsi="Verdana"/>
      <w:b/>
      <w:bCs/>
      <w:sz w:val="18"/>
      <w:szCs w:val="18"/>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semiHidden/>
    <w:unhideWhenUsed/>
    <w:qFormat/>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qFormat/>
    <w:pPr>
      <w:spacing w:line="260" w:lineRule="atLeast"/>
    </w:pPr>
    <w:rPr>
      <w:rFonts w:ascii="Verdana" w:hAnsi="Verdana"/>
      <w:sz w:val="18"/>
      <w:szCs w:val="18"/>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qFormat/>
    <w:pPr>
      <w:spacing w:line="260" w:lineRule="atLeast"/>
    </w:pPr>
    <w:rPr>
      <w:rFonts w:ascii="Verdana" w:hAnsi="Verdana"/>
      <w:sz w:val="18"/>
      <w:szCs w:val="18"/>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semiHidden/>
    <w:unhideWhenUsed/>
    <w:qFormat/>
    <w:pPr>
      <w:spacing w:line="260" w:lineRule="atLeast"/>
    </w:pPr>
    <w:rPr>
      <w:rFonts w:ascii="Verdana" w:hAnsi="Verdana"/>
      <w:sz w:val="18"/>
      <w:szCs w:val="18"/>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uiPriority w:val="59"/>
    <w:qFormat/>
    <w:pPr>
      <w:spacing w:line="260" w:lineRule="atLeast"/>
    </w:pPr>
    <w:rPr>
      <w:rFonts w:ascii="Verdana" w:hAnsi="Verdana"/>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unhideWhenUsed/>
    <w:qFormat/>
    <w:pPr>
      <w:spacing w:line="260" w:lineRule="atLeast"/>
    </w:pPr>
    <w:rPr>
      <w:rFonts w:ascii="Verdana" w:hAnsi="Verdana"/>
      <w:sz w:val="18"/>
      <w:szCs w:val="18"/>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semiHidden/>
    <w:unhideWhenUsed/>
    <w:qFormat/>
    <w:pPr>
      <w:spacing w:line="260" w:lineRule="atLeast"/>
    </w:pPr>
    <w:rPr>
      <w:rFonts w:ascii="Verdana" w:hAnsi="Verdana"/>
      <w:sz w:val="18"/>
      <w:szCs w:val="18"/>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semiHidden/>
    <w:unhideWhenUsed/>
    <w:qFormat/>
    <w:pPr>
      <w:spacing w:line="260" w:lineRule="atLeast"/>
    </w:pPr>
    <w:rPr>
      <w:rFonts w:ascii="Verdana" w:hAnsi="Verdana"/>
      <w:sz w:val="18"/>
      <w:szCs w:val="18"/>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semiHidden/>
    <w:unhideWhenUsed/>
    <w:qFormat/>
    <w:pPr>
      <w:spacing w:line="260" w:lineRule="atLeast"/>
    </w:pPr>
    <w:rPr>
      <w:rFonts w:ascii="Verdana" w:hAnsi="Verdana"/>
      <w:sz w:val="18"/>
      <w:szCs w:val="18"/>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semiHidden/>
    <w:unhideWhenUsed/>
    <w:qFormat/>
    <w:pPr>
      <w:spacing w:line="260" w:lineRule="atLeast"/>
    </w:pPr>
    <w:rPr>
      <w:rFonts w:ascii="Verdana" w:hAnsi="Verdana"/>
      <w:sz w:val="18"/>
      <w:szCs w:val="18"/>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semiHidden/>
    <w:unhideWhenUsed/>
    <w:qFormat/>
    <w:pPr>
      <w:spacing w:line="260" w:lineRule="atLeast"/>
    </w:pPr>
    <w:rPr>
      <w:rFonts w:ascii="Verdana" w:hAnsi="Verdana"/>
      <w:sz w:val="18"/>
      <w:szCs w:val="18"/>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semiHidden/>
    <w:unhideWhenUsed/>
    <w:qFormat/>
    <w:pPr>
      <w:spacing w:line="260" w:lineRule="atLeast"/>
    </w:pPr>
    <w:rPr>
      <w:rFonts w:ascii="Verdana" w:hAnsi="Verdana"/>
      <w:b/>
      <w:bCs/>
      <w:sz w:val="18"/>
      <w:szCs w:val="18"/>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semiHidden/>
    <w:unhideWhenUsed/>
    <w:qFormat/>
    <w:pPr>
      <w:spacing w:line="260" w:lineRule="atLeast"/>
    </w:pPr>
    <w:rPr>
      <w:rFonts w:ascii="Verdana" w:hAnsi="Verdana"/>
      <w:sz w:val="18"/>
      <w:szCs w:val="18"/>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semiHidden/>
    <w:unhideWhenUsed/>
    <w:qFormat/>
    <w:pPr>
      <w:spacing w:line="260" w:lineRule="atLeast"/>
    </w:pPr>
    <w:rPr>
      <w:rFonts w:ascii="Verdana" w:hAnsi="Verdana"/>
      <w:sz w:val="18"/>
      <w:szCs w:val="18"/>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semiHidden/>
    <w:unhideWhenUsed/>
    <w:qFormat/>
    <w:pPr>
      <w:spacing w:line="260" w:lineRule="atLeast"/>
    </w:pPr>
    <w:rPr>
      <w:rFonts w:ascii="Verdana" w:hAnsi="Verdana"/>
      <w:sz w:val="18"/>
      <w:szCs w:val="18"/>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semiHidden/>
    <w:unhideWhenUsed/>
    <w:qFormat/>
    <w:pPr>
      <w:spacing w:line="260" w:lineRule="atLeast"/>
    </w:pPr>
    <w:rPr>
      <w:rFonts w:ascii="Verdana" w:hAnsi="Verdana"/>
      <w:sz w:val="18"/>
      <w:szCs w:val="18"/>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semiHidden/>
    <w:unhideWhenUsed/>
    <w:qFormat/>
    <w:pPr>
      <w:spacing w:line="260" w:lineRule="atLeast"/>
    </w:pPr>
    <w:rPr>
      <w:rFonts w:ascii="Verdana" w:hAnsi="Verdana"/>
      <w:sz w:val="18"/>
      <w:szCs w:val="18"/>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styleId="TableList5">
    <w:name w:val="Table List 5"/>
    <w:basedOn w:val="TableNormal"/>
    <w:semiHidden/>
    <w:unhideWhenUsed/>
    <w:qFormat/>
    <w:pPr>
      <w:spacing w:line="260" w:lineRule="atLeast"/>
    </w:pPr>
    <w:rPr>
      <w:rFonts w:ascii="Verdana" w:hAnsi="Verdana"/>
      <w:sz w:val="18"/>
      <w:szCs w:val="18"/>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semiHidden/>
    <w:unhideWhenUsed/>
    <w:qFormat/>
    <w:pPr>
      <w:spacing w:line="260" w:lineRule="atLeast"/>
    </w:pPr>
    <w:rPr>
      <w:rFonts w:ascii="Verdana" w:hAnsi="Verdana"/>
      <w:sz w:val="18"/>
      <w:szCs w:val="18"/>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semiHidden/>
    <w:unhideWhenUsed/>
    <w:qFormat/>
    <w:pPr>
      <w:spacing w:line="260" w:lineRule="atLeast"/>
    </w:pPr>
    <w:rPr>
      <w:rFonts w:ascii="Verdana" w:hAnsi="Verdana"/>
      <w:sz w:val="18"/>
      <w:szCs w:val="18"/>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semiHidden/>
    <w:unhideWhenUsed/>
    <w:qFormat/>
    <w:pPr>
      <w:spacing w:line="260" w:lineRule="atLeast"/>
    </w:pPr>
    <w:rPr>
      <w:rFonts w:ascii="Verdana" w:hAnsi="Verdana"/>
      <w:sz w:val="18"/>
      <w:szCs w:val="18"/>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uiPriority w:val="5"/>
    <w:qFormat/>
    <w:pPr>
      <w:ind w:right="567"/>
    </w:pPr>
  </w:style>
  <w:style w:type="paragraph" w:styleId="TableofFigures">
    <w:name w:val="table of figures"/>
    <w:basedOn w:val="Normal"/>
    <w:next w:val="Normal"/>
    <w:uiPriority w:val="99"/>
    <w:qFormat/>
    <w:pPr>
      <w:tabs>
        <w:tab w:val="right" w:pos="9639"/>
      </w:tabs>
      <w:jc w:val="left"/>
    </w:pPr>
  </w:style>
  <w:style w:type="table" w:styleId="TableProfessional">
    <w:name w:val="Table Professional"/>
    <w:basedOn w:val="TableNormal"/>
    <w:semiHidden/>
    <w:unhideWhenUsed/>
    <w:qFormat/>
    <w:pPr>
      <w:spacing w:line="260" w:lineRule="atLeast"/>
    </w:pPr>
    <w:rPr>
      <w:rFonts w:ascii="Verdana" w:hAnsi="Verdana"/>
      <w:sz w:val="18"/>
      <w:szCs w:val="18"/>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semiHidden/>
    <w:unhideWhenUsed/>
    <w:qFormat/>
    <w:pPr>
      <w:spacing w:line="260" w:lineRule="atLeast"/>
    </w:pPr>
    <w:rPr>
      <w:rFonts w:ascii="Verdana" w:hAnsi="Verdana"/>
      <w:sz w:val="18"/>
      <w:szCs w:val="18"/>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semiHidden/>
    <w:unhideWhenUsed/>
    <w:qFormat/>
    <w:pPr>
      <w:spacing w:line="260" w:lineRule="atLeast"/>
    </w:pPr>
    <w:rPr>
      <w:rFonts w:ascii="Verdana" w:hAnsi="Verdana"/>
      <w:sz w:val="18"/>
      <w:szCs w:val="18"/>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semiHidden/>
    <w:unhideWhenUsed/>
    <w:qFormat/>
    <w:pPr>
      <w:spacing w:line="260" w:lineRule="atLeast"/>
    </w:pPr>
    <w:rPr>
      <w:rFonts w:ascii="Verdana" w:hAnsi="Verdana"/>
      <w:sz w:val="18"/>
      <w:szCs w:val="18"/>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semiHidden/>
    <w:unhideWhenUsed/>
    <w:qFormat/>
    <w:pPr>
      <w:spacing w:line="260" w:lineRule="atLeast"/>
    </w:pPr>
    <w:rPr>
      <w:rFonts w:ascii="Verdana" w:hAnsi="Verdana"/>
      <w:sz w:val="18"/>
      <w:szCs w:val="18"/>
    </w:rPr>
    <w:tblPr>
      <w:tblStyleRowBandSize w:val="1"/>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unhideWhenUsed/>
    <w:qFormat/>
    <w:pPr>
      <w:spacing w:line="260" w:lineRule="atLeast"/>
    </w:pPr>
    <w:rPr>
      <w:rFonts w:ascii="Verdana" w:hAnsi="Verdana"/>
      <w:sz w:val="18"/>
      <w:szCs w:val="18"/>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unhideWhenUsed/>
    <w:qFormat/>
    <w:pPr>
      <w:spacing w:line="260" w:lineRule="atLeast"/>
    </w:pPr>
    <w:rPr>
      <w:rFonts w:ascii="Verdana" w:hAnsi="Verdana"/>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qFormat/>
    <w:pPr>
      <w:spacing w:line="260" w:lineRule="atLeast"/>
    </w:pPr>
    <w:rPr>
      <w:rFonts w:ascii="Verdana" w:hAnsi="Verdana"/>
      <w:sz w:val="18"/>
      <w:szCs w:val="18"/>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unhideWhenUsed/>
    <w:qFormat/>
    <w:pPr>
      <w:spacing w:line="260" w:lineRule="atLeast"/>
    </w:pPr>
    <w:rPr>
      <w:rFonts w:ascii="Verdana" w:hAnsi="Verdana"/>
      <w:sz w:val="18"/>
      <w:szCs w:val="18"/>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unhideWhenUsed/>
    <w:qFormat/>
    <w:pPr>
      <w:spacing w:line="260" w:lineRule="atLeast"/>
    </w:pPr>
    <w:rPr>
      <w:rFonts w:ascii="Verdana" w:hAnsi="Verdana"/>
      <w:sz w:val="18"/>
      <w:szCs w:val="18"/>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itle">
    <w:name w:val="Title"/>
    <w:basedOn w:val="Normal"/>
    <w:next w:val="Normal"/>
    <w:link w:val="TitleChar"/>
    <w:uiPriority w:val="3"/>
    <w:qFormat/>
    <w:pPr>
      <w:spacing w:before="500" w:after="500" w:line="500" w:lineRule="atLeast"/>
      <w:contextualSpacing/>
    </w:pPr>
    <w:rPr>
      <w:rFonts w:eastAsiaTheme="majorEastAsia" w:cstheme="majorBidi"/>
      <w:b/>
      <w:kern w:val="28"/>
      <w:sz w:val="40"/>
      <w:szCs w:val="52"/>
    </w:rPr>
  </w:style>
  <w:style w:type="paragraph" w:styleId="TOAHeading">
    <w:name w:val="toa heading"/>
    <w:basedOn w:val="Normal"/>
    <w:next w:val="Normal"/>
    <w:uiPriority w:val="99"/>
    <w:qFormat/>
    <w:pPr>
      <w:spacing w:after="520" w:line="360" w:lineRule="atLeast"/>
    </w:pPr>
    <w:rPr>
      <w:rFonts w:eastAsiaTheme="majorEastAsia" w:cstheme="majorBidi"/>
      <w:b/>
      <w:bCs/>
      <w:sz w:val="28"/>
      <w:szCs w:val="24"/>
    </w:rPr>
  </w:style>
  <w:style w:type="paragraph" w:styleId="TOC1">
    <w:name w:val="toc 1"/>
    <w:basedOn w:val="Normal"/>
    <w:next w:val="Normal"/>
    <w:link w:val="TOC1Char2"/>
    <w:uiPriority w:val="39"/>
    <w:qFormat/>
    <w:pPr>
      <w:tabs>
        <w:tab w:val="left" w:pos="1077"/>
        <w:tab w:val="right" w:pos="9639"/>
      </w:tabs>
      <w:ind w:left="1077" w:hanging="1077"/>
    </w:pPr>
    <w:rPr>
      <w:rFonts w:eastAsia="Times New Roman" w:cs="Times New Roman"/>
      <w:b/>
      <w:caps/>
    </w:rPr>
  </w:style>
  <w:style w:type="paragraph" w:styleId="TOC2">
    <w:name w:val="toc 2"/>
    <w:basedOn w:val="Normal"/>
    <w:next w:val="Normal"/>
    <w:uiPriority w:val="39"/>
    <w:qFormat/>
    <w:pPr>
      <w:tabs>
        <w:tab w:val="left" w:pos="1077"/>
        <w:tab w:val="right" w:pos="9639"/>
      </w:tabs>
      <w:ind w:left="1077" w:hanging="1077"/>
    </w:pPr>
    <w:rPr>
      <w:rFonts w:eastAsia="Times New Roman" w:cs="Times New Roman"/>
      <w:i/>
    </w:rPr>
  </w:style>
  <w:style w:type="paragraph" w:styleId="TOC3">
    <w:name w:val="toc 3"/>
    <w:basedOn w:val="Normal"/>
    <w:next w:val="Normal"/>
    <w:uiPriority w:val="39"/>
    <w:qFormat/>
    <w:pPr>
      <w:tabs>
        <w:tab w:val="left" w:pos="1077"/>
        <w:tab w:val="right" w:pos="9639"/>
      </w:tabs>
      <w:ind w:left="1077" w:hanging="1077"/>
    </w:pPr>
    <w:rPr>
      <w:rFonts w:eastAsia="Times New Roman" w:cs="Times New Roman"/>
    </w:rPr>
  </w:style>
  <w:style w:type="paragraph" w:styleId="TOC4">
    <w:name w:val="toc 4"/>
    <w:basedOn w:val="Normal"/>
    <w:next w:val="Normal"/>
    <w:link w:val="TOC4Char"/>
    <w:uiPriority w:val="39"/>
    <w:qFormat/>
    <w:pPr>
      <w:tabs>
        <w:tab w:val="left" w:pos="510"/>
        <w:tab w:val="right" w:pos="7229"/>
      </w:tabs>
      <w:ind w:left="510" w:right="2268" w:hanging="1077"/>
    </w:pPr>
    <w:rPr>
      <w:rFonts w:eastAsia="Times New Roman" w:cs="Times New Roman"/>
    </w:rPr>
  </w:style>
  <w:style w:type="paragraph" w:styleId="TOC5">
    <w:name w:val="toc 5"/>
    <w:basedOn w:val="Normal"/>
    <w:next w:val="Normal"/>
    <w:uiPriority w:val="39"/>
    <w:qFormat/>
    <w:pPr>
      <w:tabs>
        <w:tab w:val="left" w:pos="510"/>
        <w:tab w:val="right" w:pos="7229"/>
      </w:tabs>
      <w:ind w:left="510" w:right="2268" w:hanging="1077"/>
    </w:pPr>
    <w:rPr>
      <w:rFonts w:eastAsia="Times New Roman" w:cs="Times New Roman"/>
    </w:rPr>
  </w:style>
  <w:style w:type="paragraph" w:styleId="TOC6">
    <w:name w:val="toc 6"/>
    <w:basedOn w:val="Normal"/>
    <w:next w:val="Normal"/>
    <w:uiPriority w:val="39"/>
    <w:qFormat/>
    <w:pPr>
      <w:tabs>
        <w:tab w:val="right" w:pos="7229"/>
      </w:tabs>
      <w:ind w:left="-567" w:right="2268"/>
    </w:pPr>
    <w:rPr>
      <w:rFonts w:eastAsia="Times New Roman" w:cs="Times New Roman"/>
    </w:rPr>
  </w:style>
  <w:style w:type="paragraph" w:styleId="TOC7">
    <w:name w:val="toc 7"/>
    <w:basedOn w:val="Normal"/>
    <w:next w:val="Normal"/>
    <w:uiPriority w:val="39"/>
    <w:qFormat/>
    <w:pPr>
      <w:spacing w:before="240"/>
      <w:ind w:left="-567" w:right="2268"/>
    </w:pPr>
    <w:rPr>
      <w:rFonts w:eastAsia="Times New Roman" w:cs="Times New Roman"/>
      <w:b/>
    </w:rPr>
  </w:style>
  <w:style w:type="paragraph" w:styleId="TOC8">
    <w:name w:val="toc 8"/>
    <w:basedOn w:val="Normal"/>
    <w:next w:val="Normal"/>
    <w:uiPriority w:val="39"/>
    <w:qFormat/>
    <w:pPr>
      <w:ind w:left="-635" w:right="2268"/>
    </w:pPr>
    <w:rPr>
      <w:rFonts w:eastAsia="Times New Roman" w:cs="Times New Roman"/>
    </w:rPr>
  </w:style>
  <w:style w:type="paragraph" w:styleId="TOC9">
    <w:name w:val="toc 9"/>
    <w:basedOn w:val="Normal"/>
    <w:next w:val="Normal"/>
    <w:uiPriority w:val="39"/>
    <w:qFormat/>
    <w:pPr>
      <w:ind w:left="-567" w:right="2268"/>
    </w:pPr>
    <w:rPr>
      <w:rFonts w:eastAsia="Times New Roman" w:cs="Times New Roman"/>
    </w:rPr>
  </w:style>
  <w:style w:type="table" w:styleId="LightShading">
    <w:name w:val="Light Shading"/>
    <w:basedOn w:val="TableNormal"/>
    <w:uiPriority w:val="60"/>
    <w:unhideWhenUsed/>
    <w:qFormat/>
    <w:rPr>
      <w:rFonts w:ascii="Verdana" w:hAnsi="Verdana"/>
      <w:color w:val="000000" w:themeColor="text1" w:themeShade="BF"/>
      <w:sz w:val="18"/>
      <w:szCs w:val="18"/>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unhideWhenUsed/>
    <w:qFormat/>
    <w:rPr>
      <w:rFonts w:ascii="Verdana" w:hAnsi="Verdana"/>
      <w:color w:val="2F5496" w:themeColor="accent1" w:themeShade="BF"/>
      <w:sz w:val="18"/>
      <w:szCs w:val="18"/>
    </w:rPr>
    <w:tblPr>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unhideWhenUsed/>
    <w:qFormat/>
    <w:rPr>
      <w:rFonts w:ascii="Verdana" w:hAnsi="Verdana"/>
      <w:color w:val="C45911" w:themeColor="accent2" w:themeShade="BF"/>
      <w:sz w:val="18"/>
      <w:szCs w:val="18"/>
    </w:rPr>
    <w:tblPr>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unhideWhenUsed/>
    <w:qFormat/>
    <w:rPr>
      <w:rFonts w:ascii="Verdana" w:hAnsi="Verdana"/>
      <w:color w:val="7B7B7B" w:themeColor="accent3" w:themeShade="BF"/>
      <w:sz w:val="18"/>
      <w:szCs w:val="18"/>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unhideWhenUsed/>
    <w:qFormat/>
    <w:rPr>
      <w:rFonts w:ascii="Verdana" w:hAnsi="Verdana"/>
      <w:color w:val="BF8F00" w:themeColor="accent4" w:themeShade="BF"/>
      <w:sz w:val="18"/>
      <w:szCs w:val="18"/>
    </w:rPr>
    <w:tblPr>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unhideWhenUsed/>
    <w:qFormat/>
    <w:rPr>
      <w:rFonts w:ascii="Verdana" w:hAnsi="Verdana"/>
      <w:color w:val="2E74B5" w:themeColor="accent5" w:themeShade="BF"/>
      <w:sz w:val="18"/>
      <w:szCs w:val="18"/>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Shading-Accent6">
    <w:name w:val="Light Shading Accent 6"/>
    <w:basedOn w:val="TableNormal"/>
    <w:uiPriority w:val="60"/>
    <w:unhideWhenUsed/>
    <w:qFormat/>
    <w:rPr>
      <w:rFonts w:ascii="Verdana" w:hAnsi="Verdana"/>
      <w:color w:val="538135" w:themeColor="accent6" w:themeShade="BF"/>
      <w:sz w:val="18"/>
      <w:szCs w:val="18"/>
    </w:rPr>
    <w:tblPr>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List">
    <w:name w:val="Light List"/>
    <w:basedOn w:val="TableNormal"/>
    <w:uiPriority w:val="61"/>
    <w:unhideWhenUsed/>
    <w:qFormat/>
    <w:rPr>
      <w:rFonts w:ascii="Verdana" w:hAnsi="Verdana"/>
      <w:sz w:val="18"/>
      <w:szCs w:val="18"/>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unhideWhenUsed/>
    <w:qFormat/>
    <w:rPr>
      <w:rFonts w:ascii="Verdana" w:hAnsi="Verdana"/>
      <w:sz w:val="18"/>
      <w:szCs w:val="18"/>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LightList-Accent2">
    <w:name w:val="Light List Accent 2"/>
    <w:basedOn w:val="TableNormal"/>
    <w:uiPriority w:val="61"/>
    <w:unhideWhenUsed/>
    <w:qFormat/>
    <w:rPr>
      <w:rFonts w:ascii="Verdana" w:hAnsi="Verdana"/>
      <w:sz w:val="18"/>
      <w:szCs w:val="18"/>
    </w:rPr>
    <w:tblPr>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LightList-Accent3">
    <w:name w:val="Light List Accent 3"/>
    <w:basedOn w:val="TableNormal"/>
    <w:uiPriority w:val="61"/>
    <w:unhideWhenUsed/>
    <w:qFormat/>
    <w:rPr>
      <w:rFonts w:ascii="Verdana" w:hAnsi="Verdana"/>
      <w:sz w:val="18"/>
      <w:szCs w:val="18"/>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unhideWhenUsed/>
    <w:qFormat/>
    <w:rPr>
      <w:rFonts w:ascii="Verdana" w:hAnsi="Verdana"/>
      <w:sz w:val="18"/>
      <w:szCs w:val="18"/>
    </w:rPr>
    <w:tblPr>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unhideWhenUsed/>
    <w:qFormat/>
    <w:rPr>
      <w:rFonts w:ascii="Verdana" w:hAnsi="Verdana"/>
      <w:sz w:val="18"/>
      <w:szCs w:val="18"/>
    </w:rPr>
    <w:tblPr>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tcBorders>
      </w:tcPr>
    </w:tblStylePr>
    <w:tblStylePr w:type="firstCol">
      <w:rPr>
        <w:b/>
        <w:bCs/>
      </w:rPr>
    </w:tblStylePr>
    <w:tblStylePr w:type="lastCol">
      <w:rPr>
        <w:b/>
        <w:bCs/>
      </w:r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style>
  <w:style w:type="table" w:styleId="LightList-Accent6">
    <w:name w:val="Light List Accent 6"/>
    <w:basedOn w:val="TableNormal"/>
    <w:uiPriority w:val="61"/>
    <w:unhideWhenUsed/>
    <w:qFormat/>
    <w:rPr>
      <w:rFonts w:ascii="Verdana" w:hAnsi="Verdana"/>
      <w:sz w:val="18"/>
      <w:szCs w:val="18"/>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
    <w:name w:val="Light Grid"/>
    <w:basedOn w:val="TableNormal"/>
    <w:uiPriority w:val="62"/>
    <w:unhideWhenUsed/>
    <w:qFormat/>
    <w:rPr>
      <w:rFonts w:ascii="Verdana" w:hAnsi="Verdana"/>
      <w:sz w:val="18"/>
      <w:szCs w:val="18"/>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styleId="LightGrid-Accent1">
    <w:name w:val="Light Grid Accent 1"/>
    <w:basedOn w:val="TableNormal"/>
    <w:uiPriority w:val="62"/>
    <w:unhideWhenUsed/>
    <w:qFormat/>
    <w:rPr>
      <w:rFonts w:ascii="Verdana" w:hAnsi="Verdana"/>
      <w:sz w:val="18"/>
      <w:szCs w:val="18"/>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table" w:styleId="LightGrid-Accent2">
    <w:name w:val="Light Grid Accent 2"/>
    <w:basedOn w:val="TableNormal"/>
    <w:uiPriority w:val="62"/>
    <w:unhideWhenUsed/>
    <w:qFormat/>
    <w:rPr>
      <w:rFonts w:ascii="Verdana" w:hAnsi="Verdana"/>
      <w:sz w:val="18"/>
      <w:szCs w:val="18"/>
    </w:rPr>
    <w:tblPr>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auto"/>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auto"/>
        </w:tcBorders>
      </w:tcPr>
    </w:tblStylePr>
  </w:style>
  <w:style w:type="table" w:styleId="LightGrid-Accent3">
    <w:name w:val="Light Grid Accent 3"/>
    <w:basedOn w:val="TableNormal"/>
    <w:uiPriority w:val="62"/>
    <w:unhideWhenUsed/>
    <w:qFormat/>
    <w:rPr>
      <w:rFonts w:ascii="Verdana" w:hAnsi="Verdana"/>
      <w:sz w:val="18"/>
      <w:szCs w:val="18"/>
    </w:rPr>
    <w:tblPr>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uto"/>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uto"/>
        </w:tcBorders>
      </w:tcPr>
    </w:tblStylePr>
  </w:style>
  <w:style w:type="table" w:styleId="LightGrid-Accent4">
    <w:name w:val="Light Grid Accent 4"/>
    <w:basedOn w:val="TableNormal"/>
    <w:uiPriority w:val="62"/>
    <w:unhideWhenUsed/>
    <w:qFormat/>
    <w:rPr>
      <w:rFonts w:ascii="Verdana" w:hAnsi="Verdana"/>
      <w:sz w:val="18"/>
      <w:szCs w:val="18"/>
    </w:rPr>
    <w:tblPr>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auto"/>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auto"/>
        </w:tcBorders>
      </w:tcPr>
    </w:tblStylePr>
  </w:style>
  <w:style w:type="table" w:styleId="LightGrid-Accent5">
    <w:name w:val="Light Grid Accent 5"/>
    <w:basedOn w:val="TableNormal"/>
    <w:uiPriority w:val="62"/>
    <w:unhideWhenUsed/>
    <w:qFormat/>
    <w:rPr>
      <w:rFonts w:ascii="Verdana" w:hAnsi="Verdana"/>
      <w:sz w:val="18"/>
      <w:szCs w:val="18"/>
    </w:rPr>
    <w:tblPr>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auto"/>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auto"/>
        </w:tcBorders>
      </w:tcPr>
    </w:tblStylePr>
  </w:style>
  <w:style w:type="table" w:styleId="LightGrid-Accent6">
    <w:name w:val="Light Grid Accent 6"/>
    <w:basedOn w:val="TableNormal"/>
    <w:uiPriority w:val="62"/>
    <w:unhideWhenUsed/>
    <w:qFormat/>
    <w:rPr>
      <w:rFonts w:ascii="Verdana" w:hAnsi="Verdana"/>
      <w:sz w:val="18"/>
      <w:szCs w:val="18"/>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auto"/>
        </w:tcBorders>
      </w:tcPr>
    </w:tblStylePr>
  </w:style>
  <w:style w:type="table" w:styleId="MediumShading1">
    <w:name w:val="Medium Shading 1"/>
    <w:basedOn w:val="TableNormal"/>
    <w:uiPriority w:val="63"/>
    <w:unhideWhenUsed/>
    <w:qFormat/>
    <w:rPr>
      <w:rFonts w:ascii="Verdana" w:hAnsi="Verdana"/>
      <w:sz w:val="18"/>
      <w:szCs w:val="18"/>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unhideWhenUsed/>
    <w:qFormat/>
    <w:rPr>
      <w:rFonts w:ascii="Verdana" w:hAnsi="Verdana"/>
      <w:sz w:val="18"/>
      <w:szCs w:val="18"/>
    </w:rPr>
    <w:tblPr>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unhideWhenUsed/>
    <w:qFormat/>
    <w:rPr>
      <w:rFonts w:ascii="Verdana" w:hAnsi="Verdana"/>
      <w:sz w:val="18"/>
      <w:szCs w:val="18"/>
    </w:rPr>
    <w:tblPr>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unhideWhenUsed/>
    <w:qFormat/>
    <w:rPr>
      <w:rFonts w:ascii="Verdana" w:hAnsi="Verdana"/>
      <w:sz w:val="18"/>
      <w:szCs w:val="18"/>
    </w:rPr>
    <w:tblPr>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unhideWhenUsed/>
    <w:qFormat/>
    <w:rPr>
      <w:rFonts w:ascii="Verdana" w:hAnsi="Verdana"/>
      <w:sz w:val="18"/>
      <w:szCs w:val="18"/>
    </w:rPr>
    <w:tblPr>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unhideWhenUsed/>
    <w:qFormat/>
    <w:rPr>
      <w:rFonts w:ascii="Verdana" w:hAnsi="Verdana"/>
      <w:sz w:val="18"/>
      <w:szCs w:val="18"/>
    </w:rPr>
    <w:tblPr>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tblBorders>
    </w:tblPr>
    <w:tblStylePr w:type="firstRow">
      <w:pPr>
        <w:spacing w:before="0" w:after="0" w:line="240" w:lineRule="auto"/>
      </w:pPr>
      <w:rPr>
        <w:b/>
        <w:bCs/>
        <w:color w:val="FFFFFF" w:themeColor="background1"/>
      </w:rPr>
      <w:tblPr/>
      <w:tcPr>
        <w:tc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shd w:val="clear" w:color="auto" w:fill="5B9BD5" w:themeFill="accent5"/>
      </w:tcPr>
    </w:tblStylePr>
    <w:tblStylePr w:type="lastRow">
      <w:pPr>
        <w:spacing w:before="0" w:after="0" w:line="240" w:lineRule="auto"/>
      </w:pPr>
      <w:rPr>
        <w:b/>
        <w:bCs/>
      </w:rPr>
      <w:tblPr/>
      <w:tcPr>
        <w:tcBorders>
          <w:top w:val="double" w:sz="6"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unhideWhenUsed/>
    <w:qFormat/>
    <w:rPr>
      <w:rFonts w:ascii="Verdana" w:hAnsi="Verdana"/>
      <w:sz w:val="18"/>
      <w:szCs w:val="18"/>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unhideWhenUsed/>
    <w:qFormat/>
    <w:rPr>
      <w:rFonts w:ascii="Verdana" w:hAnsi="Verdana"/>
      <w:sz w:val="18"/>
      <w:szCs w:val="18"/>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List1">
    <w:name w:val="Medium List 1"/>
    <w:basedOn w:val="TableNormal"/>
    <w:uiPriority w:val="65"/>
    <w:unhideWhenUsed/>
    <w:qFormat/>
    <w:rPr>
      <w:rFonts w:ascii="Verdana" w:hAnsi="Verdana"/>
      <w:color w:val="000000" w:themeColor="text1"/>
      <w:sz w:val="18"/>
      <w:szCs w:val="18"/>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unhideWhenUsed/>
    <w:qFormat/>
    <w:rPr>
      <w:rFonts w:ascii="Verdana" w:hAnsi="Verdana"/>
      <w:color w:val="000000" w:themeColor="text1"/>
      <w:sz w:val="18"/>
      <w:szCs w:val="18"/>
    </w:rPr>
    <w:tblPr>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ediumList1-Accent2">
    <w:name w:val="Medium List 1 Accent 2"/>
    <w:basedOn w:val="TableNormal"/>
    <w:uiPriority w:val="65"/>
    <w:unhideWhenUsed/>
    <w:qFormat/>
    <w:rPr>
      <w:rFonts w:ascii="Verdana" w:hAnsi="Verdana"/>
      <w:color w:val="000000" w:themeColor="text1"/>
      <w:sz w:val="18"/>
      <w:szCs w:val="18"/>
    </w:rPr>
    <w:tblPr>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MediumList1-Accent3">
    <w:name w:val="Medium List 1 Accent 3"/>
    <w:basedOn w:val="TableNormal"/>
    <w:uiPriority w:val="65"/>
    <w:unhideWhenUsed/>
    <w:qFormat/>
    <w:rPr>
      <w:rFonts w:ascii="Verdana" w:hAnsi="Verdana"/>
      <w:color w:val="000000" w:themeColor="text1"/>
      <w:sz w:val="18"/>
      <w:szCs w:val="18"/>
    </w:rPr>
    <w:tblPr>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unhideWhenUsed/>
    <w:qFormat/>
    <w:rPr>
      <w:rFonts w:ascii="Verdana" w:hAnsi="Verdana"/>
      <w:color w:val="000000" w:themeColor="text1"/>
      <w:sz w:val="18"/>
      <w:szCs w:val="18"/>
    </w:rPr>
    <w:tblPr>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unhideWhenUsed/>
    <w:qFormat/>
    <w:rPr>
      <w:rFonts w:ascii="Verdana" w:hAnsi="Verdana"/>
      <w:color w:val="000000" w:themeColor="text1"/>
      <w:sz w:val="18"/>
      <w:szCs w:val="18"/>
    </w:rPr>
    <w:tblPr>
      <w:tblBorders>
        <w:top w:val="single" w:sz="8" w:space="0" w:color="5B9BD5" w:themeColor="accent5"/>
        <w:bottom w:val="single" w:sz="8" w:space="0" w:color="5B9BD5" w:themeColor="accent5"/>
      </w:tblBorders>
    </w:tblPr>
    <w:tblStylePr w:type="firstRow">
      <w:rPr>
        <w:rFonts w:asciiTheme="majorHAnsi" w:eastAsiaTheme="majorEastAsia" w:hAnsiTheme="majorHAnsi" w:cstheme="majorBidi"/>
      </w:rPr>
      <w:tblPr/>
      <w:tcPr>
        <w:tcBorders>
          <w:top w:val="nil"/>
          <w:bottom w:val="single" w:sz="8" w:space="0" w:color="5B9BD5" w:themeColor="accent5"/>
        </w:tcBorders>
      </w:tcPr>
    </w:tblStylePr>
    <w:tblStylePr w:type="lastRow">
      <w:rPr>
        <w:b/>
        <w:bCs/>
        <w:color w:val="44546A" w:themeColor="text2"/>
      </w:rPr>
      <w:tblPr/>
      <w:tcPr>
        <w:tcBorders>
          <w:top w:val="single" w:sz="8" w:space="0" w:color="5B9BD5" w:themeColor="accent5"/>
          <w:bottom w:val="single" w:sz="8" w:space="0" w:color="5B9BD5" w:themeColor="accent5"/>
        </w:tcBorders>
      </w:tcPr>
    </w:tblStylePr>
    <w:tblStylePr w:type="firstCol">
      <w:rPr>
        <w:b/>
        <w:bCs/>
      </w:rPr>
    </w:tblStylePr>
    <w:tblStylePr w:type="lastCol">
      <w:rPr>
        <w:b/>
        <w:bCs/>
      </w:rPr>
      <w:tblPr/>
      <w:tcPr>
        <w:tcBorders>
          <w:top w:val="single" w:sz="8" w:space="0" w:color="5B9BD5" w:themeColor="accent5"/>
          <w:bottom w:val="single" w:sz="8" w:space="0" w:color="5B9BD5" w:themeColor="accent5"/>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MediumList1-Accent6">
    <w:name w:val="Medium List 1 Accent 6"/>
    <w:basedOn w:val="TableNormal"/>
    <w:uiPriority w:val="65"/>
    <w:unhideWhenUsed/>
    <w:qFormat/>
    <w:rPr>
      <w:rFonts w:ascii="Verdana" w:hAnsi="Verdana"/>
      <w:color w:val="000000" w:themeColor="text1"/>
      <w:sz w:val="18"/>
      <w:szCs w:val="18"/>
    </w:rPr>
    <w:tblPr>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unhideWhenUsed/>
    <w:qFormat/>
    <w:rPr>
      <w:rFonts w:asciiTheme="majorHAnsi" w:eastAsiaTheme="majorEastAsia" w:hAnsiTheme="majorHAnsi" w:cstheme="majorBidi"/>
      <w:color w:val="000000" w:themeColor="text1"/>
      <w:sz w:val="18"/>
      <w:szCs w:val="18"/>
    </w:rPr>
    <w:tblPr>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unhideWhenUsed/>
    <w:qFormat/>
    <w:rPr>
      <w:rFonts w:ascii="Verdana" w:hAnsi="Verdana"/>
      <w:sz w:val="18"/>
      <w:szCs w:val="18"/>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unhideWhenUsed/>
    <w:qFormat/>
    <w:rPr>
      <w:rFonts w:ascii="Verdana" w:hAnsi="Verdana"/>
      <w:sz w:val="18"/>
      <w:szCs w:val="18"/>
    </w:rPr>
    <w:tblPr>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insideV w:val="single" w:sz="8" w:space="0" w:color="7295D2" w:themeColor="accent1" w:themeTint="BF"/>
      </w:tblBorders>
    </w:tblPr>
    <w:tcPr>
      <w:shd w:val="clear" w:color="auto" w:fill="D0DBF0" w:themeFill="accent1" w:themeFillTint="3F"/>
    </w:tcPr>
    <w:tblStylePr w:type="firstRow">
      <w:rPr>
        <w:b/>
        <w:bCs/>
      </w:rPr>
    </w:tblStylePr>
    <w:tblStylePr w:type="lastRow">
      <w:rPr>
        <w:b/>
        <w:bCs/>
      </w:rPr>
      <w:tblPr/>
      <w:tcPr>
        <w:tcBorders>
          <w:top w:val="single" w:sz="18" w:space="0" w:color="7295D2" w:themeColor="accent1" w:themeTint="BF"/>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MediumGrid1-Accent2">
    <w:name w:val="Medium Grid 1 Accent 2"/>
    <w:basedOn w:val="TableNormal"/>
    <w:uiPriority w:val="67"/>
    <w:unhideWhenUsed/>
    <w:qFormat/>
    <w:rPr>
      <w:rFonts w:ascii="Verdana" w:hAnsi="Verdana"/>
      <w:sz w:val="18"/>
      <w:szCs w:val="18"/>
    </w:rPr>
    <w:tblPr>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MediumGrid1-Accent3">
    <w:name w:val="Medium Grid 1 Accent 3"/>
    <w:basedOn w:val="TableNormal"/>
    <w:uiPriority w:val="67"/>
    <w:unhideWhenUsed/>
    <w:qFormat/>
    <w:rPr>
      <w:rFonts w:ascii="Verdana" w:hAnsi="Verdana"/>
      <w:sz w:val="18"/>
      <w:szCs w:val="18"/>
    </w:rPr>
    <w:tblPr>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unhideWhenUsed/>
    <w:qFormat/>
    <w:rPr>
      <w:rFonts w:ascii="Verdana" w:hAnsi="Verdana"/>
      <w:sz w:val="18"/>
      <w:szCs w:val="18"/>
    </w:rPr>
    <w:tblPr>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unhideWhenUsed/>
    <w:qFormat/>
    <w:rPr>
      <w:rFonts w:ascii="Verdana" w:hAnsi="Verdana"/>
      <w:sz w:val="18"/>
      <w:szCs w:val="18"/>
    </w:rPr>
    <w:tblPr>
      <w:tblBorders>
        <w:top w:val="single" w:sz="8" w:space="0" w:color="84B3DF" w:themeColor="accent5" w:themeTint="BF"/>
        <w:left w:val="single" w:sz="8" w:space="0" w:color="84B3DF" w:themeColor="accent5" w:themeTint="BF"/>
        <w:bottom w:val="single" w:sz="8" w:space="0" w:color="84B3DF" w:themeColor="accent5" w:themeTint="BF"/>
        <w:right w:val="single" w:sz="8" w:space="0" w:color="84B3DF" w:themeColor="accent5" w:themeTint="BF"/>
        <w:insideH w:val="single" w:sz="8" w:space="0" w:color="84B3DF" w:themeColor="accent5" w:themeTint="BF"/>
        <w:insideV w:val="single" w:sz="8" w:space="0" w:color="84B3DF" w:themeColor="accent5" w:themeTint="BF"/>
      </w:tblBorders>
    </w:tblPr>
    <w:tcPr>
      <w:shd w:val="clear" w:color="auto" w:fill="D6E6F4" w:themeFill="accent5" w:themeFillTint="3F"/>
    </w:tcPr>
    <w:tblStylePr w:type="firstRow">
      <w:rPr>
        <w:b/>
        <w:bCs/>
      </w:rPr>
    </w:tblStylePr>
    <w:tblStylePr w:type="lastRow">
      <w:rPr>
        <w:b/>
        <w:bCs/>
      </w:rPr>
      <w:tblPr/>
      <w:tcPr>
        <w:tcBorders>
          <w:top w:val="single" w:sz="18" w:space="0" w:color="84B3DF" w:themeColor="accent5" w:themeTint="BF"/>
        </w:tcBorders>
      </w:tcPr>
    </w:tblStylePr>
    <w:tblStylePr w:type="firstCol">
      <w:rPr>
        <w:b/>
        <w:bCs/>
      </w:rPr>
    </w:tblStylePr>
    <w:tblStylePr w:type="lastCol">
      <w:rPr>
        <w:b/>
        <w:bCs/>
      </w:r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MediumGrid1-Accent6">
    <w:name w:val="Medium Grid 1 Accent 6"/>
    <w:basedOn w:val="TableNormal"/>
    <w:uiPriority w:val="67"/>
    <w:unhideWhenUsed/>
    <w:qFormat/>
    <w:rPr>
      <w:rFonts w:ascii="Verdana" w:hAnsi="Verdana"/>
      <w:sz w:val="18"/>
      <w:szCs w:val="18"/>
    </w:rPr>
    <w:tblPr>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cPr>
      <w:shd w:val="clear" w:color="auto" w:fill="D0DB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color="auto"/>
          <w:insideV w:val="single" w:sz="6" w:space="0" w:color="auto"/>
        </w:tcBorders>
        <w:shd w:val="clear" w:color="auto" w:fill="A1B8E1"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auto"/>
          <w:insideV w:val="single" w:sz="6" w:space="0" w:color="auto"/>
        </w:tcBorders>
        <w:shd w:val="clear" w:color="auto" w:fill="F6BE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uto"/>
          <w:insideV w:val="single" w:sz="6" w:space="0" w:color="auto"/>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auto"/>
          <w:insideV w:val="single" w:sz="6" w:space="0" w:color="auto"/>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cPr>
      <w:shd w:val="clear" w:color="auto" w:fill="D6E6F4" w:themeFill="accent5" w:themeFillTint="3F"/>
    </w:tcPr>
    <w:tblStylePr w:type="firstRow">
      <w:rPr>
        <w:b/>
        <w:bCs/>
        <w:color w:val="000000" w:themeColor="text1"/>
      </w:rPr>
      <w:tblPr/>
      <w:tcPr>
        <w:shd w:val="clear" w:color="auto" w:fill="EEF5FB"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CEA" w:themeFill="accent5" w:themeFillTint="7F"/>
      </w:tcPr>
    </w:tblStylePr>
    <w:tblStylePr w:type="band1Horz">
      <w:tblPr/>
      <w:tcPr>
        <w:tcBorders>
          <w:insideH w:val="single" w:sz="6" w:space="0" w:color="auto"/>
          <w:insideV w:val="single" w:sz="6" w:space="0" w:color="auto"/>
        </w:tcBorders>
        <w:shd w:val="clear" w:color="auto" w:fill="ADCCE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unhideWhenUsed/>
    <w:qFormat/>
    <w:rPr>
      <w:rFonts w:asciiTheme="majorHAnsi" w:eastAsiaTheme="majorEastAsia" w:hAnsiTheme="majorHAnsi" w:cstheme="majorBidi"/>
      <w:color w:val="000000" w:themeColor="text1"/>
      <w:sz w:val="18"/>
      <w:szCs w:val="18"/>
    </w:rPr>
    <w:tblPr>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auto"/>
          <w:insideV w:val="single" w:sz="6" w:space="0" w:color="auto"/>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styleId="MediumGrid3-Accent1">
    <w:name w:val="Medium Grid 3 Accent 1"/>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1B8E1" w:themeFill="accent1" w:themeFillTint="7F"/>
      </w:tcPr>
    </w:tblStylePr>
  </w:style>
  <w:style w:type="table" w:styleId="MediumGrid3-Accent2">
    <w:name w:val="Medium Grid 3 Accent 2"/>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6BE98" w:themeFill="accent2" w:themeFillTint="7F"/>
      </w:tcPr>
    </w:tblStylePr>
  </w:style>
  <w:style w:type="table" w:styleId="MediumGrid3-Accent3">
    <w:name w:val="Medium Grid 3 Accent 3"/>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D2D2D2" w:themeFill="accent3" w:themeFillTint="7F"/>
      </w:tcPr>
    </w:tblStylePr>
  </w:style>
  <w:style w:type="table" w:styleId="MediumGrid3-Accent4">
    <w:name w:val="Medium Grid 3 Accent 4"/>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FFDF80" w:themeFill="accent4" w:themeFillTint="7F"/>
      </w:tcPr>
    </w:tblStylePr>
  </w:style>
  <w:style w:type="table" w:styleId="MediumGrid3-Accent5">
    <w:name w:val="Medium Grid 3 Accent 5"/>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5B9BD5"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5B9BD5"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ADCCEA" w:themeFill="accent5" w:themeFillTint="7F"/>
      </w:tcPr>
    </w:tblStylePr>
  </w:style>
  <w:style w:type="table" w:styleId="MediumGrid3-Accent6">
    <w:name w:val="Medium Grid 3 Accent 6"/>
    <w:basedOn w:val="TableNormal"/>
    <w:uiPriority w:val="69"/>
    <w:unhideWhenUsed/>
    <w:qFormat/>
    <w:rPr>
      <w:rFonts w:ascii="Verdana" w:hAnsi="Verdana"/>
      <w:sz w:val="18"/>
      <w:szCs w:val="18"/>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B7D8A0" w:themeFill="accent6" w:themeFillTint="7F"/>
      </w:tcPr>
    </w:tblStylePr>
  </w:style>
  <w:style w:type="table" w:styleId="DarkList">
    <w:name w:val="Dark List"/>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4472C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DarkList-Accent2">
    <w:name w:val="Dark List Accent 2"/>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DarkList-Accent3">
    <w:name w:val="Dark List Accent 3"/>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5B9BD5"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5" w:themeFillShade="BF"/>
      </w:tcPr>
    </w:tblStylePr>
    <w:tblStylePr w:type="band1Vert">
      <w:tblPr/>
      <w:tcPr>
        <w:tcBorders>
          <w:top w:val="nil"/>
          <w:left w:val="nil"/>
          <w:bottom w:val="nil"/>
          <w:right w:val="nil"/>
          <w:insideH w:val="nil"/>
          <w:insideV w:val="nil"/>
        </w:tcBorders>
        <w:shd w:val="clear" w:color="auto" w:fill="2E74B5" w:themeFill="accent5" w:themeFillShade="BF"/>
      </w:tcPr>
    </w:tblStylePr>
    <w:tblStylePr w:type="band1Horz">
      <w:tblPr/>
      <w:tcPr>
        <w:tcBorders>
          <w:top w:val="nil"/>
          <w:left w:val="nil"/>
          <w:bottom w:val="nil"/>
          <w:right w:val="nil"/>
          <w:insideH w:val="nil"/>
          <w:insideV w:val="nil"/>
        </w:tcBorders>
        <w:shd w:val="clear" w:color="auto" w:fill="2E74B5" w:themeFill="accent5" w:themeFillShade="BF"/>
      </w:tcPr>
    </w:tblStylePr>
  </w:style>
  <w:style w:type="table" w:styleId="DarkList-Accent6">
    <w:name w:val="Dark List Accent 6"/>
    <w:basedOn w:val="TableNormal"/>
    <w:uiPriority w:val="70"/>
    <w:unhideWhenUsed/>
    <w:qFormat/>
    <w:rPr>
      <w:rFonts w:ascii="Verdana" w:hAnsi="Verdana"/>
      <w:color w:val="FFFFFF" w:themeColor="background1"/>
      <w:sz w:val="18"/>
      <w:szCs w:val="18"/>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ColorfulShading">
    <w:name w:val="Colorful Shading"/>
    <w:basedOn w:val="TableNormal"/>
    <w:uiPriority w:val="71"/>
    <w:unhideWhenUsed/>
    <w:qFormat/>
    <w:rPr>
      <w:rFonts w:ascii="Verdana" w:hAnsi="Verdana"/>
      <w:color w:val="000000" w:themeColor="text1"/>
      <w:sz w:val="18"/>
      <w:szCs w:val="18"/>
    </w:rPr>
    <w:tblPr>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unhideWhenUsed/>
    <w:qFormat/>
    <w:rPr>
      <w:rFonts w:ascii="Verdana" w:hAnsi="Verdana"/>
      <w:color w:val="000000" w:themeColor="text1"/>
      <w:sz w:val="18"/>
      <w:szCs w:val="18"/>
    </w:rPr>
    <w:tblPr>
      <w:tblBorders>
        <w:top w:val="single" w:sz="24" w:space="0" w:color="ED7D31" w:themeColor="accent2"/>
        <w:left w:val="single" w:sz="4" w:space="0" w:color="4472C4" w:themeColor="accent1"/>
        <w:bottom w:val="single" w:sz="4" w:space="0" w:color="4472C4" w:themeColor="accent1"/>
        <w:right w:val="single" w:sz="4" w:space="0" w:color="4472C4" w:themeColor="accent1"/>
        <w:insideH w:val="single" w:sz="4" w:space="0" w:color="FFFFFF" w:themeColor="background1"/>
        <w:insideV w:val="single" w:sz="4" w:space="0" w:color="FFFFFF" w:themeColor="background1"/>
      </w:tblBorders>
    </w:tblPr>
    <w:tcPr>
      <w:shd w:val="clear" w:color="auto" w:fill="ECF1F9"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6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unhideWhenUsed/>
    <w:qFormat/>
    <w:rPr>
      <w:rFonts w:ascii="Verdana" w:hAnsi="Verdana"/>
      <w:color w:val="000000" w:themeColor="text1"/>
      <w:sz w:val="18"/>
      <w:szCs w:val="18"/>
    </w:rPr>
    <w:tblPr>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unhideWhenUsed/>
    <w:qFormat/>
    <w:rPr>
      <w:rFonts w:ascii="Verdana" w:hAnsi="Verdana"/>
      <w:color w:val="000000" w:themeColor="text1"/>
      <w:sz w:val="18"/>
      <w:szCs w:val="18"/>
    </w:rPr>
    <w:tblPr>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unhideWhenUsed/>
    <w:qFormat/>
    <w:rPr>
      <w:rFonts w:ascii="Verdana" w:hAnsi="Verdana"/>
      <w:color w:val="000000" w:themeColor="text1"/>
      <w:sz w:val="18"/>
      <w:szCs w:val="18"/>
    </w:rPr>
    <w:tblPr>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unhideWhenUsed/>
    <w:qFormat/>
    <w:rPr>
      <w:rFonts w:ascii="Verdana" w:hAnsi="Verdana"/>
      <w:color w:val="000000" w:themeColor="text1"/>
      <w:sz w:val="18"/>
      <w:szCs w:val="18"/>
    </w:rPr>
    <w:tblPr>
      <w:tblBorders>
        <w:top w:val="single" w:sz="24" w:space="0" w:color="70AD47" w:themeColor="accent6"/>
        <w:left w:val="single" w:sz="4" w:space="0" w:color="5B9BD5" w:themeColor="accent5"/>
        <w:bottom w:val="single" w:sz="4" w:space="0" w:color="5B9BD5" w:themeColor="accent5"/>
        <w:right w:val="single" w:sz="4" w:space="0" w:color="5B9BD5" w:themeColor="accent5"/>
        <w:insideH w:val="single" w:sz="4" w:space="0" w:color="FFFFFF" w:themeColor="background1"/>
        <w:insideV w:val="single" w:sz="4" w:space="0" w:color="FFFFFF" w:themeColor="background1"/>
      </w:tblBorders>
    </w:tblPr>
    <w:tcPr>
      <w:shd w:val="clear" w:color="auto" w:fill="EEF5FB"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CE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unhideWhenUsed/>
    <w:qFormat/>
    <w:rPr>
      <w:rFonts w:ascii="Verdana" w:hAnsi="Verdana"/>
      <w:color w:val="000000" w:themeColor="text1"/>
      <w:sz w:val="18"/>
      <w:szCs w:val="18"/>
    </w:rPr>
    <w:tblPr>
      <w:tblBorders>
        <w:top w:val="single" w:sz="24" w:space="0" w:color="5B9BD5"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1" w:themeFillTint="3F"/>
      </w:tcPr>
    </w:tblStylePr>
    <w:tblStylePr w:type="band1Horz">
      <w:tblPr/>
      <w:tcPr>
        <w:shd w:val="clear" w:color="auto" w:fill="D9E2F3" w:themeFill="accent1" w:themeFillTint="33"/>
      </w:tcPr>
    </w:tblStylePr>
  </w:style>
  <w:style w:type="table" w:styleId="ColorfulList-Accent2">
    <w:name w:val="Colorful List Accent 2"/>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ColorfulList-Accent3">
    <w:name w:val="Colorful List Accent 3"/>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EEF5FB"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ColorfulList-Accent6">
    <w:name w:val="Colorful List Accent 6"/>
    <w:basedOn w:val="TableNormal"/>
    <w:uiPriority w:val="72"/>
    <w:unhideWhenUsed/>
    <w:qFormat/>
    <w:rPr>
      <w:rFonts w:ascii="Verdana" w:hAnsi="Verdana"/>
      <w:color w:val="000000" w:themeColor="text1"/>
      <w:sz w:val="18"/>
      <w:szCs w:val="18"/>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17CC1" w:themeFill="accent5" w:themeFillShade="CC"/>
      </w:tcPr>
    </w:tblStylePr>
    <w:tblStylePr w:type="lastRow">
      <w:rPr>
        <w:b/>
        <w:bCs/>
        <w:color w:val="317CC1"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Grid">
    <w:name w:val="Colorful Grid"/>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ColorfulGrid-Accent2">
    <w:name w:val="Colorful Grid Accent 2"/>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ColorfulGrid-Accent3">
    <w:name w:val="Colorful Grid Accent 3"/>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4B5" w:themeFill="accent5" w:themeFillShade="BF"/>
      </w:tcPr>
    </w:tblStylePr>
    <w:tblStylePr w:type="lastCol">
      <w:rPr>
        <w:color w:val="FFFFFF" w:themeColor="background1"/>
      </w:rPr>
      <w:tblPr/>
      <w:tcPr>
        <w:shd w:val="clear" w:color="auto" w:fill="2E74B5" w:themeFill="accent5" w:themeFillShade="BF"/>
      </w:tcPr>
    </w:tblStylePr>
    <w:tblStylePr w:type="band1Vert">
      <w:tblPr/>
      <w:tcPr>
        <w:shd w:val="clear" w:color="auto" w:fill="ADCCEA" w:themeFill="accent5" w:themeFillTint="7F"/>
      </w:tcPr>
    </w:tblStylePr>
    <w:tblStylePr w:type="band1Horz">
      <w:tblPr/>
      <w:tcPr>
        <w:shd w:val="clear" w:color="auto" w:fill="ADCCEA" w:themeFill="accent5" w:themeFillTint="7F"/>
      </w:tcPr>
    </w:tblStylePr>
  </w:style>
  <w:style w:type="table" w:styleId="ColorfulGrid-Accent6">
    <w:name w:val="Colorful Grid Accent 6"/>
    <w:basedOn w:val="TableNormal"/>
    <w:uiPriority w:val="73"/>
    <w:unhideWhenUsed/>
    <w:qFormat/>
    <w:rPr>
      <w:rFonts w:ascii="Verdana" w:hAnsi="Verdana"/>
      <w:color w:val="000000" w:themeColor="text1"/>
      <w:sz w:val="18"/>
      <w:szCs w:val="18"/>
    </w:rPr>
    <w:tblPr>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customStyle="1" w:styleId="Caption-Text">
    <w:name w:val="Caption - Text"/>
    <w:basedOn w:val="Normal"/>
    <w:next w:val="Normal"/>
    <w:uiPriority w:val="3"/>
    <w:qFormat/>
    <w:pPr>
      <w:spacing w:after="260" w:line="200" w:lineRule="atLeast"/>
    </w:pPr>
    <w:rPr>
      <w:rFonts w:eastAsia="Times New Roman" w:cs="Times New Roman"/>
      <w:sz w:val="14"/>
    </w:rPr>
  </w:style>
  <w:style w:type="character" w:customStyle="1" w:styleId="Heading1Char">
    <w:name w:val="Heading 1 Char"/>
    <w:basedOn w:val="DefaultParagraphFont"/>
    <w:link w:val="Heading1"/>
    <w:uiPriority w:val="9"/>
    <w:qFormat/>
    <w:rPr>
      <w:rFonts w:ascii="Verdana" w:eastAsiaTheme="majorEastAsia" w:hAnsi="Verdana" w:cstheme="majorBidi"/>
      <w:b/>
      <w:bCs/>
      <w:caps/>
      <w:color w:val="009DE0"/>
      <w:sz w:val="28"/>
      <w:szCs w:val="28"/>
      <w:lang w:val="en-GB"/>
    </w:rPr>
  </w:style>
  <w:style w:type="character" w:customStyle="1" w:styleId="Heading2Char">
    <w:name w:val="Heading 2 Char"/>
    <w:basedOn w:val="DefaultParagraphFont"/>
    <w:link w:val="Heading2"/>
    <w:uiPriority w:val="9"/>
    <w:qFormat/>
    <w:rPr>
      <w:rFonts w:ascii="Verdana" w:eastAsiaTheme="majorEastAsia" w:hAnsi="Verdana" w:cstheme="majorBidi"/>
      <w:b/>
      <w:bCs/>
      <w:sz w:val="18"/>
      <w:szCs w:val="26"/>
    </w:rPr>
  </w:style>
  <w:style w:type="character" w:customStyle="1" w:styleId="Heading3Char">
    <w:name w:val="Heading 3 Char"/>
    <w:basedOn w:val="DefaultParagraphFont"/>
    <w:link w:val="Heading3"/>
    <w:uiPriority w:val="9"/>
    <w:qFormat/>
    <w:rPr>
      <w:rFonts w:ascii="Verdana" w:eastAsiaTheme="majorEastAsia" w:hAnsi="Verdana" w:cstheme="majorBidi"/>
      <w:bCs/>
      <w:i/>
      <w:sz w:val="18"/>
      <w:szCs w:val="18"/>
    </w:rPr>
  </w:style>
  <w:style w:type="character" w:customStyle="1" w:styleId="Heading4Char">
    <w:name w:val="Heading 4 Char"/>
    <w:basedOn w:val="DefaultParagraphFont"/>
    <w:link w:val="Heading4"/>
    <w:uiPriority w:val="1"/>
    <w:qFormat/>
    <w:rPr>
      <w:rFonts w:ascii="Verdana" w:eastAsiaTheme="majorEastAsia" w:hAnsi="Verdana" w:cstheme="majorBidi"/>
      <w:bCs/>
      <w:iCs/>
      <w:sz w:val="17"/>
      <w:szCs w:val="18"/>
    </w:rPr>
  </w:style>
  <w:style w:type="character" w:customStyle="1" w:styleId="Heading5Char">
    <w:name w:val="Heading 5 Char"/>
    <w:basedOn w:val="DefaultParagraphFont"/>
    <w:link w:val="Heading5"/>
    <w:uiPriority w:val="1"/>
    <w:qFormat/>
    <w:rPr>
      <w:rFonts w:ascii="Verdana" w:eastAsiaTheme="majorEastAsia" w:hAnsi="Verdana" w:cstheme="majorBidi"/>
      <w:sz w:val="18"/>
      <w:szCs w:val="18"/>
      <w:u w:val="single"/>
    </w:rPr>
  </w:style>
  <w:style w:type="character" w:customStyle="1" w:styleId="Heading6Char">
    <w:name w:val="Heading 6 Char"/>
    <w:basedOn w:val="DefaultParagraphFont"/>
    <w:link w:val="Heading6"/>
    <w:uiPriority w:val="1"/>
    <w:qFormat/>
    <w:rPr>
      <w:rFonts w:ascii="Verdana" w:eastAsiaTheme="majorEastAsia" w:hAnsi="Verdana" w:cstheme="majorBidi"/>
      <w:b/>
      <w:iCs/>
      <w:sz w:val="18"/>
      <w:szCs w:val="18"/>
    </w:rPr>
  </w:style>
  <w:style w:type="character" w:customStyle="1" w:styleId="Heading7Char">
    <w:name w:val="Heading 7 Char"/>
    <w:basedOn w:val="DefaultParagraphFont"/>
    <w:link w:val="Heading7"/>
    <w:uiPriority w:val="1"/>
    <w:qFormat/>
    <w:rPr>
      <w:rFonts w:ascii="Verdana" w:eastAsiaTheme="majorEastAsia" w:hAnsi="Verdana" w:cstheme="majorBidi"/>
      <w:b/>
      <w:iCs/>
      <w:sz w:val="18"/>
      <w:szCs w:val="18"/>
    </w:rPr>
  </w:style>
  <w:style w:type="character" w:customStyle="1" w:styleId="Heading8Char">
    <w:name w:val="Heading 8 Char"/>
    <w:basedOn w:val="DefaultParagraphFont"/>
    <w:link w:val="Heading8"/>
    <w:uiPriority w:val="1"/>
    <w:qFormat/>
    <w:rPr>
      <w:rFonts w:ascii="Verdana" w:eastAsiaTheme="majorEastAsia" w:hAnsi="Verdana" w:cstheme="majorBidi"/>
      <w:b/>
      <w:sz w:val="18"/>
      <w:szCs w:val="20"/>
    </w:rPr>
  </w:style>
  <w:style w:type="character" w:customStyle="1" w:styleId="Heading9Char">
    <w:name w:val="Heading 9 Char"/>
    <w:basedOn w:val="DefaultParagraphFont"/>
    <w:link w:val="Heading9"/>
    <w:uiPriority w:val="1"/>
    <w:qFormat/>
    <w:rPr>
      <w:rFonts w:ascii="Verdana" w:eastAsiaTheme="majorEastAsia" w:hAnsi="Verdana" w:cstheme="majorBidi"/>
      <w:b/>
      <w:iCs/>
      <w:sz w:val="18"/>
      <w:szCs w:val="20"/>
    </w:rPr>
  </w:style>
  <w:style w:type="character" w:customStyle="1" w:styleId="EndnoteTextChar">
    <w:name w:val="Endnote Text Char"/>
    <w:basedOn w:val="DefaultParagraphFont"/>
    <w:link w:val="EndnoteText"/>
    <w:uiPriority w:val="9"/>
    <w:semiHidden/>
    <w:qFormat/>
    <w:rPr>
      <w:rFonts w:ascii="Verdana" w:hAnsi="Verdana"/>
      <w:color w:val="E7E6E6" w:themeColor="background2"/>
      <w:sz w:val="12"/>
      <w:szCs w:val="20"/>
      <w:lang w:val="en-GB"/>
    </w:rPr>
  </w:style>
  <w:style w:type="character" w:customStyle="1" w:styleId="FootnoteTextChar">
    <w:name w:val="Footnote Text Char"/>
    <w:basedOn w:val="DefaultParagraphFont"/>
    <w:link w:val="FootnoteText"/>
    <w:uiPriority w:val="99"/>
    <w:qFormat/>
    <w:rPr>
      <w:rFonts w:ascii="Verdana" w:hAnsi="Verdana"/>
      <w:color w:val="797766"/>
      <w:sz w:val="12"/>
      <w:szCs w:val="20"/>
      <w:lang w:val="en-GB"/>
    </w:rPr>
  </w:style>
  <w:style w:type="character" w:customStyle="1" w:styleId="HTMLAddressChar">
    <w:name w:val="HTML Address Char"/>
    <w:basedOn w:val="DefaultParagraphFont"/>
    <w:link w:val="HTMLAddress"/>
    <w:uiPriority w:val="99"/>
    <w:qFormat/>
    <w:rPr>
      <w:rFonts w:ascii="Verdana" w:hAnsi="Verdana"/>
      <w:i/>
      <w:iCs/>
      <w:sz w:val="18"/>
      <w:szCs w:val="18"/>
      <w:lang w:val="en-GB"/>
    </w:rPr>
  </w:style>
  <w:style w:type="character" w:customStyle="1" w:styleId="HTMLPreformattedChar">
    <w:name w:val="HTML Preformatted Char"/>
    <w:basedOn w:val="DefaultParagraphFont"/>
    <w:link w:val="HTMLPreformatted"/>
    <w:uiPriority w:val="99"/>
    <w:qFormat/>
    <w:rPr>
      <w:rFonts w:ascii="Consolas" w:hAnsi="Consolas"/>
      <w:sz w:val="20"/>
      <w:szCs w:val="20"/>
      <w:lang w:val="en-GB"/>
    </w:rPr>
  </w:style>
  <w:style w:type="character" w:customStyle="1" w:styleId="MessageHeaderChar">
    <w:name w:val="Message Header Char"/>
    <w:basedOn w:val="DefaultParagraphFont"/>
    <w:link w:val="MessageHeader"/>
    <w:uiPriority w:val="3"/>
    <w:qFormat/>
    <w:rPr>
      <w:rFonts w:asciiTheme="majorHAnsi" w:eastAsiaTheme="majorEastAsia" w:hAnsiTheme="majorHAnsi" w:cstheme="majorBidi"/>
      <w:sz w:val="24"/>
      <w:szCs w:val="24"/>
      <w:shd w:val="pct20" w:color="auto" w:fill="auto"/>
      <w:lang w:val="en-GB"/>
    </w:rPr>
  </w:style>
  <w:style w:type="character" w:customStyle="1" w:styleId="NoteHeadingChar">
    <w:name w:val="Note Heading Char"/>
    <w:basedOn w:val="DefaultParagraphFont"/>
    <w:link w:val="NoteHeading"/>
    <w:uiPriority w:val="5"/>
    <w:qFormat/>
    <w:rPr>
      <w:rFonts w:ascii="Verdana" w:hAnsi="Verdana"/>
      <w:sz w:val="18"/>
      <w:szCs w:val="18"/>
      <w:lang w:val="en-GB"/>
    </w:rPr>
  </w:style>
  <w:style w:type="character" w:customStyle="1" w:styleId="PlainTextChar">
    <w:name w:val="Plain Text Char"/>
    <w:basedOn w:val="DefaultParagraphFont"/>
    <w:link w:val="PlainText"/>
    <w:uiPriority w:val="5"/>
    <w:qFormat/>
    <w:rPr>
      <w:rFonts w:ascii="Consolas" w:hAnsi="Consolas"/>
      <w:sz w:val="21"/>
      <w:szCs w:val="21"/>
      <w:lang w:val="en-GB"/>
    </w:rPr>
  </w:style>
  <w:style w:type="character" w:customStyle="1" w:styleId="SalutationChar">
    <w:name w:val="Salutation Char"/>
    <w:basedOn w:val="DefaultParagraphFont"/>
    <w:link w:val="Salutation"/>
    <w:uiPriority w:val="5"/>
    <w:qFormat/>
    <w:rPr>
      <w:rFonts w:ascii="Verdana" w:hAnsi="Verdana"/>
      <w:sz w:val="18"/>
      <w:szCs w:val="18"/>
      <w:lang w:val="en-GB"/>
    </w:rPr>
  </w:style>
  <w:style w:type="character" w:customStyle="1" w:styleId="SignatureChar">
    <w:name w:val="Signature Char"/>
    <w:basedOn w:val="DefaultParagraphFont"/>
    <w:link w:val="Signature"/>
    <w:uiPriority w:val="5"/>
    <w:qFormat/>
    <w:rPr>
      <w:rFonts w:ascii="Verdana" w:hAnsi="Verdana"/>
      <w:sz w:val="18"/>
      <w:szCs w:val="18"/>
      <w:lang w:val="en-GB"/>
    </w:rPr>
  </w:style>
  <w:style w:type="character" w:customStyle="1" w:styleId="SubtitleChar">
    <w:name w:val="Subtitle Char"/>
    <w:basedOn w:val="DefaultParagraphFont"/>
    <w:link w:val="Subtitle"/>
    <w:uiPriority w:val="5"/>
    <w:qFormat/>
    <w:rPr>
      <w:rFonts w:ascii="Verdana" w:eastAsiaTheme="majorEastAsia" w:hAnsi="Verdana" w:cstheme="majorBidi"/>
      <w:b/>
      <w:iCs/>
      <w:sz w:val="36"/>
      <w:szCs w:val="24"/>
      <w:lang w:val="en-GB"/>
    </w:rPr>
  </w:style>
  <w:style w:type="character" w:customStyle="1" w:styleId="TitleChar">
    <w:name w:val="Title Char"/>
    <w:basedOn w:val="DefaultParagraphFont"/>
    <w:link w:val="Title"/>
    <w:uiPriority w:val="3"/>
    <w:qFormat/>
    <w:rPr>
      <w:rFonts w:ascii="Verdana" w:eastAsiaTheme="majorEastAsia" w:hAnsi="Verdana" w:cstheme="majorBidi"/>
      <w:b/>
      <w:kern w:val="28"/>
      <w:sz w:val="40"/>
      <w:szCs w:val="52"/>
      <w:lang w:val="en-GB"/>
    </w:rPr>
  </w:style>
  <w:style w:type="character" w:customStyle="1" w:styleId="BodyTextChar">
    <w:name w:val="Body Text Char"/>
    <w:basedOn w:val="DefaultParagraphFont"/>
    <w:link w:val="BodyText"/>
    <w:uiPriority w:val="99"/>
    <w:qFormat/>
    <w:rPr>
      <w:rFonts w:ascii="Verdana" w:hAnsi="Verdana"/>
      <w:sz w:val="18"/>
      <w:szCs w:val="18"/>
      <w:lang w:val="en-GB"/>
    </w:rPr>
  </w:style>
  <w:style w:type="character" w:customStyle="1" w:styleId="BodyText2Char">
    <w:name w:val="Body Text 2 Char"/>
    <w:basedOn w:val="DefaultParagraphFont"/>
    <w:link w:val="BodyText2"/>
    <w:uiPriority w:val="99"/>
    <w:qFormat/>
    <w:rPr>
      <w:rFonts w:ascii="Verdana" w:hAnsi="Verdana"/>
      <w:sz w:val="18"/>
      <w:szCs w:val="18"/>
      <w:lang w:val="en-GB"/>
    </w:rPr>
  </w:style>
  <w:style w:type="character" w:customStyle="1" w:styleId="BodyText3Char">
    <w:name w:val="Body Text 3 Char"/>
    <w:basedOn w:val="DefaultParagraphFont"/>
    <w:link w:val="BodyText3"/>
    <w:uiPriority w:val="99"/>
    <w:qFormat/>
    <w:rPr>
      <w:rFonts w:ascii="Verdana" w:hAnsi="Verdana"/>
      <w:sz w:val="16"/>
      <w:szCs w:val="16"/>
      <w:lang w:val="en-GB"/>
    </w:rPr>
  </w:style>
  <w:style w:type="character" w:customStyle="1" w:styleId="BodyTextFirstIndentChar">
    <w:name w:val="Body Text First Indent Char"/>
    <w:basedOn w:val="BodyTextChar"/>
    <w:link w:val="BodyTextFirstIndent"/>
    <w:uiPriority w:val="99"/>
    <w:qFormat/>
    <w:rPr>
      <w:rFonts w:ascii="Verdana" w:hAnsi="Verdana"/>
      <w:sz w:val="18"/>
      <w:szCs w:val="18"/>
      <w:lang w:val="en-GB"/>
    </w:rPr>
  </w:style>
  <w:style w:type="character" w:customStyle="1" w:styleId="BodyTextIndentChar">
    <w:name w:val="Body Text Indent Char"/>
    <w:basedOn w:val="DefaultParagraphFont"/>
    <w:link w:val="BodyTextIndent"/>
    <w:uiPriority w:val="99"/>
    <w:qFormat/>
    <w:rPr>
      <w:rFonts w:ascii="Verdana" w:hAnsi="Verdana"/>
      <w:sz w:val="18"/>
      <w:szCs w:val="18"/>
      <w:lang w:val="en-GB"/>
    </w:rPr>
  </w:style>
  <w:style w:type="character" w:customStyle="1" w:styleId="BodyTextFirstIndent2Char">
    <w:name w:val="Body Text First Indent 2 Char"/>
    <w:basedOn w:val="BodyTextIndentChar"/>
    <w:link w:val="BodyTextFirstIndent2"/>
    <w:uiPriority w:val="99"/>
    <w:qFormat/>
    <w:rPr>
      <w:rFonts w:ascii="Verdana" w:hAnsi="Verdana"/>
      <w:sz w:val="18"/>
      <w:szCs w:val="18"/>
      <w:lang w:val="en-GB"/>
    </w:rPr>
  </w:style>
  <w:style w:type="character" w:customStyle="1" w:styleId="BodyTextIndent2Char">
    <w:name w:val="Body Text Indent 2 Char"/>
    <w:basedOn w:val="DefaultParagraphFont"/>
    <w:link w:val="BodyTextIndent2"/>
    <w:uiPriority w:val="99"/>
    <w:qFormat/>
    <w:rPr>
      <w:rFonts w:ascii="Verdana" w:hAnsi="Verdana"/>
      <w:sz w:val="18"/>
      <w:szCs w:val="18"/>
      <w:lang w:val="en-GB"/>
    </w:rPr>
  </w:style>
  <w:style w:type="character" w:customStyle="1" w:styleId="BodyTextIndent3Char">
    <w:name w:val="Body Text Indent 3 Char"/>
    <w:basedOn w:val="DefaultParagraphFont"/>
    <w:link w:val="BodyTextIndent3"/>
    <w:uiPriority w:val="99"/>
    <w:qFormat/>
    <w:rPr>
      <w:rFonts w:ascii="Verdana" w:hAnsi="Verdana"/>
      <w:sz w:val="16"/>
      <w:szCs w:val="16"/>
      <w:lang w:val="en-GB"/>
    </w:rPr>
  </w:style>
  <w:style w:type="character" w:customStyle="1" w:styleId="ClosingChar">
    <w:name w:val="Closing Char"/>
    <w:basedOn w:val="DefaultParagraphFont"/>
    <w:link w:val="Closing"/>
    <w:uiPriority w:val="9"/>
    <w:qFormat/>
    <w:rPr>
      <w:rFonts w:ascii="Verdana" w:hAnsi="Verdana"/>
      <w:sz w:val="18"/>
      <w:szCs w:val="18"/>
      <w:lang w:val="en-GB"/>
    </w:rPr>
  </w:style>
  <w:style w:type="character" w:customStyle="1" w:styleId="DateChar">
    <w:name w:val="Date Char"/>
    <w:basedOn w:val="DefaultParagraphFont"/>
    <w:link w:val="Date"/>
    <w:uiPriority w:val="9"/>
    <w:qFormat/>
    <w:rPr>
      <w:rFonts w:ascii="Verdana" w:hAnsi="Verdana"/>
      <w:sz w:val="18"/>
      <w:szCs w:val="18"/>
      <w:lang w:val="en-GB"/>
    </w:rPr>
  </w:style>
  <w:style w:type="character" w:customStyle="1" w:styleId="E-mailSignatureChar">
    <w:name w:val="E-mail Signature Char"/>
    <w:basedOn w:val="DefaultParagraphFont"/>
    <w:link w:val="E-mailSignature"/>
    <w:uiPriority w:val="9"/>
    <w:qFormat/>
    <w:rPr>
      <w:rFonts w:ascii="Verdana" w:hAnsi="Verdana"/>
      <w:sz w:val="18"/>
      <w:szCs w:val="18"/>
      <w:lang w:val="en-GB"/>
    </w:rPr>
  </w:style>
  <w:style w:type="character" w:customStyle="1" w:styleId="FooterChar">
    <w:name w:val="Footer Char"/>
    <w:basedOn w:val="DefaultParagraphFont"/>
    <w:link w:val="Footer"/>
    <w:uiPriority w:val="9"/>
    <w:qFormat/>
    <w:rPr>
      <w:rFonts w:ascii="Verdana" w:hAnsi="Verdana"/>
      <w:sz w:val="12"/>
      <w:szCs w:val="18"/>
      <w:lang w:val="en-GB"/>
    </w:rPr>
  </w:style>
  <w:style w:type="character" w:customStyle="1" w:styleId="HeaderChar">
    <w:name w:val="Header Char"/>
    <w:basedOn w:val="DefaultParagraphFont"/>
    <w:link w:val="Header"/>
    <w:uiPriority w:val="99"/>
    <w:qFormat/>
    <w:rPr>
      <w:rFonts w:ascii="Verdana" w:hAnsi="Verdana"/>
      <w:sz w:val="12"/>
      <w:szCs w:val="18"/>
      <w:lang w:val="en-GB"/>
    </w:rPr>
  </w:style>
  <w:style w:type="paragraph" w:customStyle="1" w:styleId="Normal-Intentedfor">
    <w:name w:val="Normal - Intented for"/>
    <w:basedOn w:val="Normal-Documentdatatext"/>
    <w:uiPriority w:val="3"/>
    <w:semiHidden/>
    <w:qFormat/>
  </w:style>
  <w:style w:type="paragraph" w:customStyle="1" w:styleId="Normal-Documentdatatext">
    <w:name w:val="Normal - Document data text"/>
    <w:basedOn w:val="Normal"/>
    <w:uiPriority w:val="3"/>
    <w:semiHidden/>
    <w:qFormat/>
    <w:rPr>
      <w:b/>
    </w:rPr>
  </w:style>
  <w:style w:type="paragraph" w:customStyle="1" w:styleId="Normal-TOCHeading">
    <w:name w:val="Normal - TOC Heading"/>
    <w:basedOn w:val="Normal"/>
    <w:next w:val="Normal"/>
    <w:unhideWhenUsed/>
    <w:qFormat/>
    <w:pPr>
      <w:spacing w:after="240" w:line="280" w:lineRule="atLeast"/>
    </w:pPr>
    <w:rPr>
      <w:b/>
      <w:caps/>
      <w:color w:val="009DE0"/>
    </w:rPr>
  </w:style>
  <w:style w:type="paragraph" w:customStyle="1" w:styleId="Normal-Headnote">
    <w:name w:val="Normal - Head note"/>
    <w:basedOn w:val="Normal"/>
    <w:uiPriority w:val="3"/>
    <w:semiHidden/>
    <w:qFormat/>
    <w:pPr>
      <w:spacing w:line="270" w:lineRule="atLeast"/>
      <w:ind w:left="624"/>
    </w:pPr>
    <w:rPr>
      <w:b/>
      <w:color w:val="4D4D4D"/>
      <w:sz w:val="21"/>
    </w:rPr>
  </w:style>
  <w:style w:type="paragraph" w:customStyle="1" w:styleId="Template">
    <w:name w:val="Template"/>
    <w:link w:val="TemplateChar"/>
    <w:uiPriority w:val="3"/>
    <w:semiHidden/>
    <w:qFormat/>
    <w:pPr>
      <w:spacing w:line="200" w:lineRule="atLeast"/>
    </w:pPr>
    <w:rPr>
      <w:rFonts w:ascii="Verdana" w:eastAsiaTheme="minorEastAsia" w:hAnsi="Verdana" w:cstheme="minorBidi"/>
      <w:sz w:val="14"/>
      <w:szCs w:val="18"/>
      <w:lang w:val="en-GB" w:eastAsia="en-US"/>
    </w:rPr>
  </w:style>
  <w:style w:type="paragraph" w:customStyle="1" w:styleId="Template-Adresse">
    <w:name w:val="Template - Adresse"/>
    <w:basedOn w:val="Template"/>
    <w:uiPriority w:val="3"/>
    <w:semiHidden/>
    <w:qFormat/>
  </w:style>
  <w:style w:type="paragraph" w:customStyle="1" w:styleId="Normal-FrontpageHeading1">
    <w:name w:val="Normal - Frontpage Heading 1"/>
    <w:basedOn w:val="Normal"/>
    <w:link w:val="Normal-FrontpageHeading1Char"/>
    <w:uiPriority w:val="3"/>
    <w:qFormat/>
    <w:pPr>
      <w:spacing w:line="720" w:lineRule="atLeast"/>
      <w:ind w:right="1134"/>
    </w:pPr>
    <w:rPr>
      <w:b/>
      <w:caps/>
      <w:color w:val="4D4D4D"/>
      <w:sz w:val="60"/>
    </w:rPr>
  </w:style>
  <w:style w:type="paragraph" w:customStyle="1" w:styleId="Normal-FrontpageHeading2">
    <w:name w:val="Normal - Frontpage Heading 2"/>
    <w:basedOn w:val="Normal-FrontpageHeading1"/>
    <w:link w:val="Normal-FrontpageHeading2Char"/>
    <w:uiPriority w:val="3"/>
    <w:qFormat/>
    <w:rPr>
      <w:color w:val="009DE0"/>
    </w:rPr>
  </w:style>
  <w:style w:type="paragraph" w:customStyle="1" w:styleId="Normal-Documentdataleadtext">
    <w:name w:val="Normal - Document data leadtext"/>
    <w:basedOn w:val="Normal"/>
    <w:uiPriority w:val="4"/>
    <w:semiHidden/>
    <w:qFormat/>
    <w:rPr>
      <w:sz w:val="14"/>
    </w:rPr>
  </w:style>
  <w:style w:type="paragraph" w:customStyle="1" w:styleId="Template-ReftoFrontpageheading1">
    <w:name w:val="Template - Ref to Frontpage heading 1"/>
    <w:basedOn w:val="Template"/>
    <w:link w:val="Template-ReftoFrontpageheading1Char"/>
    <w:uiPriority w:val="3"/>
    <w:semiHidden/>
    <w:qFormat/>
    <w:pPr>
      <w:spacing w:line="280" w:lineRule="atLeast"/>
    </w:pPr>
    <w:rPr>
      <w:b/>
      <w:caps/>
      <w:color w:val="009DE0"/>
    </w:rPr>
  </w:style>
  <w:style w:type="paragraph" w:customStyle="1" w:styleId="Normal-FactBoxHeading1-White">
    <w:name w:val="Normal - Fact Box Heading 1 -  White"/>
    <w:basedOn w:val="Normal"/>
    <w:next w:val="Normal"/>
    <w:uiPriority w:val="99"/>
    <w:qFormat/>
    <w:pPr>
      <w:spacing w:line="320" w:lineRule="atLeast"/>
    </w:pPr>
    <w:rPr>
      <w:b/>
      <w:caps/>
      <w:color w:val="FFFFFF"/>
      <w:sz w:val="30"/>
    </w:rPr>
  </w:style>
  <w:style w:type="paragraph" w:customStyle="1" w:styleId="Normal-FactBoxHeading1-Black">
    <w:name w:val="Normal - Fact Box Heading 1 - Black"/>
    <w:basedOn w:val="Normal"/>
    <w:uiPriority w:val="3"/>
    <w:semiHidden/>
    <w:qFormat/>
    <w:rPr>
      <w:b/>
      <w:caps/>
    </w:rPr>
  </w:style>
  <w:style w:type="paragraph" w:customStyle="1" w:styleId="Normal-FactBoxHeading2-White">
    <w:name w:val="Normal - Fact Box Heading 2 - White"/>
    <w:basedOn w:val="Normal"/>
    <w:next w:val="Normal-FactBoxBodytext-White"/>
    <w:uiPriority w:val="99"/>
    <w:qFormat/>
    <w:pPr>
      <w:spacing w:after="100" w:line="220" w:lineRule="atLeast"/>
    </w:pPr>
    <w:rPr>
      <w:b/>
      <w:color w:val="FFFFFF"/>
    </w:rPr>
  </w:style>
  <w:style w:type="paragraph" w:customStyle="1" w:styleId="Normal-FactBoxBodytext-White">
    <w:name w:val="Normal - Fact Box Body text - White"/>
    <w:basedOn w:val="Normal"/>
    <w:uiPriority w:val="99"/>
    <w:qFormat/>
    <w:pPr>
      <w:spacing w:line="280" w:lineRule="atLeast"/>
    </w:pPr>
    <w:rPr>
      <w:color w:val="FFFFFF"/>
    </w:rPr>
  </w:style>
  <w:style w:type="paragraph" w:customStyle="1" w:styleId="Normal-FactBoxHeading2-Black">
    <w:name w:val="Normal - Fact Box Heading 2 - Black"/>
    <w:basedOn w:val="Normal"/>
    <w:next w:val="Normal-FactBoxBodytext-Black"/>
    <w:uiPriority w:val="3"/>
    <w:semiHidden/>
    <w:qFormat/>
    <w:pPr>
      <w:spacing w:line="220" w:lineRule="atLeast"/>
    </w:pPr>
    <w:rPr>
      <w:b/>
    </w:rPr>
  </w:style>
  <w:style w:type="paragraph" w:customStyle="1" w:styleId="Normal-FactBoxBodytext-Black">
    <w:name w:val="Normal - Fact Box Body text - Black"/>
    <w:basedOn w:val="Normal"/>
    <w:uiPriority w:val="3"/>
    <w:semiHidden/>
    <w:qFormat/>
    <w:pPr>
      <w:spacing w:line="220" w:lineRule="atLeast"/>
    </w:pPr>
  </w:style>
  <w:style w:type="character" w:customStyle="1" w:styleId="Normal-FrontpageHeading1Char">
    <w:name w:val="Normal - Frontpage Heading 1 Char"/>
    <w:basedOn w:val="DefaultParagraphFont"/>
    <w:link w:val="Normal-FrontpageHeading1"/>
    <w:uiPriority w:val="3"/>
    <w:qFormat/>
    <w:rPr>
      <w:rFonts w:ascii="Verdana" w:eastAsia="Times New Roman" w:hAnsi="Verdana" w:cs="Times New Roman"/>
      <w:b/>
      <w:caps/>
      <w:color w:val="4D4D4D"/>
      <w:sz w:val="60"/>
      <w:szCs w:val="18"/>
      <w:lang w:eastAsia="da-DK"/>
    </w:rPr>
  </w:style>
  <w:style w:type="paragraph" w:customStyle="1" w:styleId="NoteHeading1">
    <w:name w:val="Note Heading1"/>
    <w:basedOn w:val="Normal"/>
    <w:uiPriority w:val="3"/>
    <w:qFormat/>
    <w:pPr>
      <w:spacing w:after="100" w:line="170" w:lineRule="atLeast"/>
    </w:pPr>
    <w:rPr>
      <w:b/>
      <w:color w:val="009DE0"/>
      <w:sz w:val="15"/>
    </w:rPr>
  </w:style>
  <w:style w:type="paragraph" w:customStyle="1" w:styleId="Note">
    <w:name w:val="Note"/>
    <w:basedOn w:val="Normal"/>
    <w:uiPriority w:val="3"/>
    <w:qFormat/>
    <w:pPr>
      <w:spacing w:line="170" w:lineRule="atLeast"/>
    </w:pPr>
    <w:rPr>
      <w:sz w:val="15"/>
    </w:rPr>
  </w:style>
  <w:style w:type="paragraph" w:customStyle="1" w:styleId="Normal-LeadingAfterCaption">
    <w:name w:val="Normal - Leading After Caption"/>
    <w:basedOn w:val="Normal"/>
    <w:uiPriority w:val="3"/>
    <w:semiHidden/>
    <w:qFormat/>
    <w:pPr>
      <w:framePr w:wrap="around" w:vAnchor="text" w:hAnchor="page" w:x="8818" w:y="1"/>
      <w:spacing w:line="100" w:lineRule="exact"/>
      <w:suppressOverlap/>
    </w:pPr>
    <w:rPr>
      <w:sz w:val="10"/>
    </w:rPr>
  </w:style>
  <w:style w:type="paragraph" w:customStyle="1" w:styleId="Template-ReftoFrontpageheading2">
    <w:name w:val="Template - Ref to Frontpage heading 2"/>
    <w:basedOn w:val="Normal"/>
    <w:link w:val="Template-ReftoFrontpageheading2Char"/>
    <w:uiPriority w:val="3"/>
    <w:semiHidden/>
    <w:qFormat/>
    <w:pPr>
      <w:tabs>
        <w:tab w:val="left" w:pos="198"/>
      </w:tabs>
      <w:spacing w:line="280" w:lineRule="atLeast"/>
    </w:pPr>
    <w:rPr>
      <w:rFonts w:eastAsia="Times New Roman" w:cs="Times New Roman"/>
      <w:b/>
      <w:caps/>
      <w:color w:val="009DE0"/>
      <w:sz w:val="22"/>
      <w:szCs w:val="24"/>
    </w:rPr>
  </w:style>
  <w:style w:type="paragraph" w:customStyle="1" w:styleId="Normal-RevisionData">
    <w:name w:val="Normal - Revision Data"/>
    <w:basedOn w:val="Normal"/>
    <w:unhideWhenUsed/>
    <w:qFormat/>
    <w:rPr>
      <w:sz w:val="14"/>
    </w:rPr>
  </w:style>
  <w:style w:type="paragraph" w:customStyle="1" w:styleId="Normal-RevisionDataText">
    <w:name w:val="Normal - Revision Data Text"/>
    <w:basedOn w:val="Normal"/>
    <w:uiPriority w:val="5"/>
    <w:semiHidden/>
    <w:qFormat/>
    <w:rPr>
      <w:b/>
    </w:rPr>
  </w:style>
  <w:style w:type="character" w:customStyle="1" w:styleId="Normal-FrontpageHeading2Char">
    <w:name w:val="Normal - Frontpage Heading 2 Char"/>
    <w:basedOn w:val="Normal-FrontpageHeading1Char"/>
    <w:link w:val="Normal-FrontpageHeading2"/>
    <w:uiPriority w:val="3"/>
    <w:qFormat/>
    <w:rPr>
      <w:rFonts w:ascii="Verdana" w:eastAsia="Times New Roman" w:hAnsi="Verdana" w:cs="Times New Roman"/>
      <w:b/>
      <w:caps/>
      <w:color w:val="009DE0"/>
      <w:sz w:val="60"/>
      <w:szCs w:val="18"/>
      <w:lang w:eastAsia="da-DK"/>
    </w:rPr>
  </w:style>
  <w:style w:type="character" w:customStyle="1" w:styleId="TemplateChar">
    <w:name w:val="Template Char"/>
    <w:basedOn w:val="DefaultParagraphFont"/>
    <w:link w:val="Template"/>
    <w:uiPriority w:val="3"/>
    <w:semiHidden/>
    <w:qFormat/>
    <w:rPr>
      <w:rFonts w:ascii="Verdana" w:hAnsi="Verdana"/>
      <w:sz w:val="14"/>
      <w:szCs w:val="18"/>
      <w:lang w:val="en-GB"/>
    </w:rPr>
  </w:style>
  <w:style w:type="character" w:customStyle="1" w:styleId="Template-ReftoFrontpageheading1Char">
    <w:name w:val="Template - Ref to Frontpage heading 1 Char"/>
    <w:basedOn w:val="TemplateChar"/>
    <w:link w:val="Template-ReftoFrontpageheading1"/>
    <w:uiPriority w:val="3"/>
    <w:semiHidden/>
    <w:qFormat/>
    <w:rPr>
      <w:rFonts w:ascii="Verdana" w:eastAsia="Times New Roman" w:hAnsi="Verdana" w:cs="Times New Roman"/>
      <w:b/>
      <w:caps/>
      <w:color w:val="009DE0"/>
      <w:sz w:val="14"/>
      <w:szCs w:val="24"/>
      <w:lang w:val="en-GB" w:eastAsia="da-DK"/>
    </w:rPr>
  </w:style>
  <w:style w:type="character" w:customStyle="1" w:styleId="Template-ReftoFrontpageheading2Char">
    <w:name w:val="Template - Ref to Frontpage heading 2 Char"/>
    <w:basedOn w:val="Template-ReftoFrontpageheading1Char"/>
    <w:link w:val="Template-ReftoFrontpageheading2"/>
    <w:uiPriority w:val="3"/>
    <w:semiHidden/>
    <w:qFormat/>
    <w:rPr>
      <w:rFonts w:ascii="Verdana" w:eastAsia="Times New Roman" w:hAnsi="Verdana" w:cs="Times New Roman"/>
      <w:b/>
      <w:caps/>
      <w:color w:val="009DE0"/>
      <w:sz w:val="14"/>
      <w:szCs w:val="24"/>
      <w:lang w:val="en-GB" w:eastAsia="da-DK"/>
    </w:rPr>
  </w:style>
  <w:style w:type="paragraph" w:customStyle="1" w:styleId="Template-Stylerefheader">
    <w:name w:val="Template - Styleref header"/>
    <w:basedOn w:val="Header"/>
    <w:uiPriority w:val="3"/>
    <w:semiHidden/>
    <w:qFormat/>
    <w:pPr>
      <w:ind w:left="0"/>
    </w:pPr>
  </w:style>
  <w:style w:type="paragraph" w:customStyle="1" w:styleId="Normal-Ref">
    <w:name w:val="Normal - Ref"/>
    <w:basedOn w:val="Normal"/>
    <w:uiPriority w:val="99"/>
    <w:semiHidden/>
    <w:qFormat/>
  </w:style>
  <w:style w:type="paragraph" w:customStyle="1" w:styleId="Normal-Optional1">
    <w:name w:val="Normal - Optional 1"/>
    <w:basedOn w:val="Normal-RevisionDataText"/>
    <w:uiPriority w:val="5"/>
    <w:semiHidden/>
    <w:qFormat/>
  </w:style>
  <w:style w:type="paragraph" w:customStyle="1" w:styleId="Normal-Optional2">
    <w:name w:val="Normal - Optional 2"/>
    <w:basedOn w:val="Normal-RevisionDataText"/>
    <w:uiPriority w:val="5"/>
    <w:semiHidden/>
    <w:qFormat/>
  </w:style>
  <w:style w:type="paragraph" w:customStyle="1" w:styleId="Normal-SupplementTOC1">
    <w:name w:val="Normal - Supplement TOC1"/>
    <w:basedOn w:val="Normal"/>
    <w:next w:val="Normal"/>
    <w:uiPriority w:val="5"/>
    <w:semiHidden/>
    <w:qFormat/>
    <w:rPr>
      <w:b/>
    </w:rPr>
  </w:style>
  <w:style w:type="paragraph" w:customStyle="1" w:styleId="Normal-SupplementsTOC2">
    <w:name w:val="Normal - Supplements TOC2"/>
    <w:basedOn w:val="Normal"/>
    <w:unhideWhenUsed/>
    <w:qFormat/>
  </w:style>
  <w:style w:type="paragraph" w:customStyle="1" w:styleId="Normal-Bullet">
    <w:name w:val="Normal - Bullet"/>
    <w:basedOn w:val="Normal"/>
    <w:uiPriority w:val="3"/>
    <w:semiHidden/>
    <w:qFormat/>
    <w:pPr>
      <w:numPr>
        <w:numId w:val="12"/>
      </w:numPr>
    </w:pPr>
  </w:style>
  <w:style w:type="paragraph" w:customStyle="1" w:styleId="Normal-Numbering">
    <w:name w:val="Normal - Numbering"/>
    <w:basedOn w:val="Normal-Bullet"/>
    <w:uiPriority w:val="3"/>
    <w:semiHidden/>
    <w:qFormat/>
    <w:pPr>
      <w:numPr>
        <w:numId w:val="13"/>
      </w:numPr>
    </w:pPr>
  </w:style>
  <w:style w:type="paragraph" w:customStyle="1" w:styleId="Normal-SupplementNumber">
    <w:name w:val="Normal - Supplement Number"/>
    <w:basedOn w:val="Normal"/>
    <w:next w:val="Normal"/>
    <w:uiPriority w:val="2"/>
    <w:qFormat/>
    <w:pPr>
      <w:tabs>
        <w:tab w:val="left" w:pos="1209"/>
      </w:tabs>
      <w:spacing w:before="2560" w:line="280" w:lineRule="exact"/>
      <w:outlineLvl w:val="6"/>
    </w:pPr>
    <w:rPr>
      <w:b/>
      <w:caps/>
      <w:color w:val="009DE0"/>
    </w:rPr>
  </w:style>
  <w:style w:type="paragraph" w:customStyle="1" w:styleId="Normal-Supplementtitle">
    <w:name w:val="Normal - Supplement title"/>
    <w:basedOn w:val="Normal-SupplementNumber"/>
    <w:next w:val="Normal"/>
    <w:uiPriority w:val="2"/>
    <w:qFormat/>
    <w:pPr>
      <w:tabs>
        <w:tab w:val="clear" w:pos="1209"/>
      </w:tabs>
      <w:spacing w:before="0"/>
      <w:outlineLvl w:val="7"/>
    </w:pPr>
    <w:rPr>
      <w:sz w:val="22"/>
    </w:rPr>
  </w:style>
  <w:style w:type="paragraph" w:customStyle="1" w:styleId="Normal-Optional1leadtext">
    <w:name w:val="Normal - Optional 1 leadtext"/>
    <w:basedOn w:val="Documentdataleadtext"/>
    <w:uiPriority w:val="99"/>
    <w:semiHidden/>
    <w:qFormat/>
  </w:style>
  <w:style w:type="paragraph" w:customStyle="1" w:styleId="Documentdataleadtext">
    <w:name w:val="Document data leadtext"/>
    <w:basedOn w:val="Normal"/>
    <w:uiPriority w:val="6"/>
    <w:semiHidden/>
    <w:qFormat/>
    <w:rPr>
      <w:rFonts w:eastAsia="Times New Roman" w:cs="Times New Roman"/>
      <w:sz w:val="14"/>
    </w:rPr>
  </w:style>
  <w:style w:type="paragraph" w:customStyle="1" w:styleId="Normal-Optional2leadtext">
    <w:name w:val="Normal - Optional 2 leadtext"/>
    <w:basedOn w:val="Normal-Optional1leadtext"/>
    <w:uiPriority w:val="5"/>
    <w:semiHidden/>
    <w:qFormat/>
  </w:style>
  <w:style w:type="character" w:customStyle="1" w:styleId="TOC4Char">
    <w:name w:val="TOC 4 Char"/>
    <w:basedOn w:val="DefaultParagraphFont"/>
    <w:link w:val="TOC4"/>
    <w:uiPriority w:val="99"/>
    <w:qFormat/>
    <w:rPr>
      <w:rFonts w:ascii="Verdana" w:eastAsia="Times New Roman" w:hAnsi="Verdana" w:cs="Times New Roman"/>
      <w:sz w:val="18"/>
      <w:szCs w:val="18"/>
      <w:lang w:val="en-GB"/>
    </w:rPr>
  </w:style>
  <w:style w:type="character" w:customStyle="1" w:styleId="DocumentMapChar">
    <w:name w:val="Document Map Char"/>
    <w:basedOn w:val="DefaultParagraphFont"/>
    <w:link w:val="DocumentMap"/>
    <w:uiPriority w:val="9"/>
    <w:semiHidden/>
    <w:qFormat/>
    <w:rPr>
      <w:rFonts w:ascii="Segoe UI" w:hAnsi="Segoe UI" w:cs="Segoe UI"/>
      <w:sz w:val="16"/>
      <w:szCs w:val="16"/>
      <w:lang w:val="en-GB"/>
    </w:rPr>
  </w:style>
  <w:style w:type="paragraph" w:customStyle="1" w:styleId="H1-NOTTOC">
    <w:name w:val="H1 - NOT TOC"/>
    <w:basedOn w:val="Heading1"/>
    <w:next w:val="Normal"/>
    <w:uiPriority w:val="2"/>
    <w:qFormat/>
    <w:pPr>
      <w:keepNext w:val="0"/>
      <w:keepLines w:val="0"/>
      <w:pageBreakBefore w:val="0"/>
      <w:widowControl w:val="0"/>
      <w:numPr>
        <w:numId w:val="14"/>
      </w:numPr>
      <w:outlineLvl w:val="9"/>
    </w:pPr>
    <w:rPr>
      <w:sz w:val="20"/>
    </w:rPr>
  </w:style>
  <w:style w:type="paragraph" w:customStyle="1" w:styleId="H2-NOTTOC">
    <w:name w:val="H2 - NOT TOC"/>
    <w:basedOn w:val="Heading2"/>
    <w:next w:val="Normal"/>
    <w:uiPriority w:val="2"/>
    <w:qFormat/>
    <w:pPr>
      <w:numPr>
        <w:numId w:val="14"/>
      </w:numPr>
      <w:tabs>
        <w:tab w:val="clear" w:pos="851"/>
      </w:tabs>
      <w:outlineLvl w:val="9"/>
    </w:pPr>
  </w:style>
  <w:style w:type="paragraph" w:customStyle="1" w:styleId="H3-NOTTOC">
    <w:name w:val="H3 - NOT TOC"/>
    <w:basedOn w:val="Heading3"/>
    <w:next w:val="Normal"/>
    <w:uiPriority w:val="2"/>
    <w:qFormat/>
    <w:pPr>
      <w:numPr>
        <w:numId w:val="14"/>
      </w:numPr>
      <w:outlineLvl w:val="9"/>
    </w:pPr>
  </w:style>
  <w:style w:type="paragraph" w:customStyle="1" w:styleId="H4-NOTTOC">
    <w:name w:val="H4 - NOT TOC"/>
    <w:basedOn w:val="Heading4"/>
    <w:next w:val="Normal"/>
    <w:uiPriority w:val="2"/>
    <w:qFormat/>
    <w:pPr>
      <w:numPr>
        <w:numId w:val="14"/>
      </w:numPr>
      <w:outlineLvl w:val="9"/>
    </w:pPr>
  </w:style>
  <w:style w:type="paragraph" w:customStyle="1" w:styleId="Normal-Revleadtext">
    <w:name w:val="Normal - Rev lead text"/>
    <w:basedOn w:val="Normal-RevisionData"/>
    <w:unhideWhenUsed/>
    <w:qFormat/>
  </w:style>
  <w:style w:type="paragraph" w:customStyle="1" w:styleId="Normal-TOCHeadingSupplements">
    <w:name w:val="Normal - TOC Heading Supplements"/>
    <w:basedOn w:val="Normal-TOCHeading"/>
    <w:uiPriority w:val="5"/>
    <w:semiHidden/>
    <w:qFormat/>
  </w:style>
  <w:style w:type="paragraph" w:customStyle="1" w:styleId="Footer-NotIndent">
    <w:name w:val="Footer - Not Indent"/>
    <w:basedOn w:val="Footer"/>
    <w:uiPriority w:val="9"/>
    <w:semiHidden/>
    <w:qFormat/>
  </w:style>
  <w:style w:type="character" w:customStyle="1" w:styleId="BalloonTextChar">
    <w:name w:val="Balloon Text Char"/>
    <w:basedOn w:val="DefaultParagraphFont"/>
    <w:link w:val="BalloonText"/>
    <w:uiPriority w:val="99"/>
    <w:qFormat/>
    <w:rPr>
      <w:rFonts w:ascii="Segoe UI" w:hAnsi="Segoe UI" w:cs="Segoe UI"/>
      <w:sz w:val="18"/>
      <w:szCs w:val="18"/>
      <w:lang w:val="en-GB"/>
    </w:rPr>
  </w:style>
  <w:style w:type="paragraph" w:customStyle="1" w:styleId="Heading11">
    <w:name w:val="Heading 11"/>
    <w:basedOn w:val="Normal"/>
    <w:uiPriority w:val="99"/>
    <w:qFormat/>
  </w:style>
  <w:style w:type="paragraph" w:customStyle="1" w:styleId="Heading21">
    <w:name w:val="Heading 21"/>
    <w:basedOn w:val="Normal"/>
    <w:uiPriority w:val="99"/>
    <w:semiHidden/>
    <w:qFormat/>
  </w:style>
  <w:style w:type="paragraph" w:customStyle="1" w:styleId="Heading31">
    <w:name w:val="Heading 31"/>
    <w:basedOn w:val="Normal"/>
    <w:uiPriority w:val="99"/>
    <w:semiHidden/>
    <w:qFormat/>
  </w:style>
  <w:style w:type="paragraph" w:customStyle="1" w:styleId="Heading41">
    <w:name w:val="Heading 41"/>
    <w:basedOn w:val="Normal"/>
    <w:uiPriority w:val="99"/>
    <w:semiHidden/>
    <w:qFormat/>
  </w:style>
  <w:style w:type="paragraph" w:customStyle="1" w:styleId="Heading51">
    <w:name w:val="Heading 51"/>
    <w:basedOn w:val="Normal"/>
    <w:uiPriority w:val="99"/>
    <w:semiHidden/>
    <w:qFormat/>
  </w:style>
  <w:style w:type="paragraph" w:customStyle="1" w:styleId="Heading61">
    <w:name w:val="Heading 61"/>
    <w:basedOn w:val="Normal"/>
    <w:uiPriority w:val="99"/>
    <w:semiHidden/>
    <w:qFormat/>
  </w:style>
  <w:style w:type="paragraph" w:customStyle="1" w:styleId="Heading71">
    <w:name w:val="Heading 71"/>
    <w:basedOn w:val="Normal"/>
    <w:uiPriority w:val="99"/>
    <w:semiHidden/>
    <w:qFormat/>
  </w:style>
  <w:style w:type="paragraph" w:customStyle="1" w:styleId="Heading81">
    <w:name w:val="Heading 81"/>
    <w:basedOn w:val="Normal"/>
    <w:uiPriority w:val="99"/>
    <w:semiHidden/>
    <w:qFormat/>
  </w:style>
  <w:style w:type="paragraph" w:customStyle="1" w:styleId="Heading91">
    <w:name w:val="Heading 91"/>
    <w:basedOn w:val="Normal"/>
    <w:uiPriority w:val="99"/>
    <w:semiHidden/>
    <w:qFormat/>
  </w:style>
  <w:style w:type="paragraph" w:customStyle="1" w:styleId="H1-Spacebefore">
    <w:name w:val="H1 - Space before"/>
    <w:basedOn w:val="Heading1"/>
    <w:next w:val="Normal"/>
    <w:uiPriority w:val="2"/>
    <w:qFormat/>
    <w:pPr>
      <w:tabs>
        <w:tab w:val="left" w:pos="0"/>
      </w:tabs>
      <w:spacing w:before="2840" w:after="230"/>
    </w:pPr>
  </w:style>
  <w:style w:type="paragraph" w:customStyle="1" w:styleId="Source">
    <w:name w:val="Source"/>
    <w:basedOn w:val="Normal"/>
    <w:uiPriority w:val="3"/>
    <w:qFormat/>
    <w:rPr>
      <w:sz w:val="16"/>
    </w:rPr>
  </w:style>
  <w:style w:type="paragraph" w:customStyle="1" w:styleId="Footer-Negativeindent">
    <w:name w:val="Footer - Negative indent"/>
    <w:basedOn w:val="Footer-NotIndent"/>
    <w:uiPriority w:val="9"/>
    <w:qFormat/>
    <w:pPr>
      <w:ind w:left="-624"/>
    </w:pPr>
  </w:style>
  <w:style w:type="paragraph" w:customStyle="1" w:styleId="Footer-Letter">
    <w:name w:val="Footer - Letter"/>
    <w:basedOn w:val="Footer"/>
    <w:uiPriority w:val="9"/>
    <w:qFormat/>
    <w:pPr>
      <w:jc w:val="right"/>
    </w:pPr>
  </w:style>
  <w:style w:type="paragraph" w:styleId="ListParagraph">
    <w:name w:val="List Paragraph"/>
    <w:basedOn w:val="Normal"/>
    <w:link w:val="ListParagraphChar1"/>
    <w:qFormat/>
    <w:pPr>
      <w:ind w:left="720"/>
      <w:contextualSpacing/>
    </w:pPr>
  </w:style>
  <w:style w:type="paragraph" w:styleId="NoSpacing">
    <w:name w:val="No Spacing"/>
    <w:link w:val="NoSpacingChar1"/>
    <w:uiPriority w:val="1"/>
    <w:qFormat/>
    <w:pPr>
      <w:spacing w:line="240" w:lineRule="atLeast"/>
    </w:pPr>
    <w:rPr>
      <w:rFonts w:ascii="Verdana" w:eastAsiaTheme="minorEastAsia" w:hAnsi="Verdana" w:cstheme="minorBidi"/>
      <w:sz w:val="18"/>
      <w:szCs w:val="18"/>
      <w:lang w:val="en-GB" w:eastAsia="en-US"/>
    </w:rPr>
  </w:style>
  <w:style w:type="paragraph" w:styleId="IntenseQuote">
    <w:name w:val="Intense Quote"/>
    <w:basedOn w:val="Normal"/>
    <w:next w:val="Normal"/>
    <w:link w:val="IntenseQuoteChar"/>
    <w:uiPriority w:val="30"/>
    <w:qFormat/>
    <w:pPr>
      <w:spacing w:before="260" w:after="260"/>
      <w:ind w:left="851" w:right="851"/>
    </w:pPr>
    <w:rPr>
      <w:b/>
      <w:bCs/>
      <w:i/>
      <w:iCs/>
    </w:rPr>
  </w:style>
  <w:style w:type="character" w:customStyle="1" w:styleId="IntenseQuoteChar">
    <w:name w:val="Intense Quote Char"/>
    <w:basedOn w:val="DefaultParagraphFont"/>
    <w:link w:val="IntenseQuote"/>
    <w:uiPriority w:val="30"/>
    <w:qFormat/>
    <w:rPr>
      <w:rFonts w:ascii="Verdana" w:hAnsi="Verdana"/>
      <w:b/>
      <w:bCs/>
      <w:i/>
      <w:iCs/>
      <w:sz w:val="18"/>
      <w:szCs w:val="18"/>
      <w:lang w:val="en-GB"/>
    </w:rPr>
  </w:style>
  <w:style w:type="character" w:customStyle="1" w:styleId="IntenseQuoteChar1">
    <w:name w:val="Intense Quote Char1"/>
    <w:basedOn w:val="DefaultParagraphFont"/>
    <w:uiPriority w:val="30"/>
    <w:qFormat/>
    <w:rPr>
      <w:rFonts w:ascii="Verdana" w:eastAsia="Times New Roman" w:hAnsi="Verdana" w:cs="Times New Roman"/>
      <w:i/>
      <w:iCs/>
      <w:color w:val="4472C4" w:themeColor="accent1"/>
      <w:sz w:val="18"/>
      <w:szCs w:val="18"/>
      <w:lang w:eastAsia="da-DK"/>
    </w:rPr>
  </w:style>
  <w:style w:type="paragraph" w:customStyle="1" w:styleId="11">
    <w:name w:val="Заголовок оглавления1"/>
    <w:basedOn w:val="Normal"/>
    <w:next w:val="Normal"/>
    <w:uiPriority w:val="39"/>
    <w:qFormat/>
    <w:rPr>
      <w:b/>
      <w:caps/>
      <w:color w:val="44546A" w:themeColor="text2"/>
      <w:sz w:val="22"/>
    </w:rPr>
  </w:style>
  <w:style w:type="character" w:styleId="PlaceholderText">
    <w:name w:val="Placeholder Text"/>
    <w:basedOn w:val="DefaultParagraphFont"/>
    <w:uiPriority w:val="99"/>
    <w:semiHidden/>
    <w:qFormat/>
    <w:rPr>
      <w:color w:val="auto"/>
      <w:lang w:val="en-GB"/>
    </w:rPr>
  </w:style>
  <w:style w:type="character" w:customStyle="1" w:styleId="12">
    <w:name w:val="Название книги1"/>
    <w:basedOn w:val="DefaultParagraphFont"/>
    <w:uiPriority w:val="33"/>
    <w:qFormat/>
    <w:rPr>
      <w:b/>
      <w:bCs/>
      <w:spacing w:val="5"/>
      <w:lang w:val="en-GB"/>
    </w:rPr>
  </w:style>
  <w:style w:type="character" w:customStyle="1" w:styleId="UnresolvedMention1">
    <w:name w:val="Unresolved Mention1"/>
    <w:basedOn w:val="DefaultParagraphFont"/>
    <w:uiPriority w:val="99"/>
    <w:semiHidden/>
    <w:qFormat/>
    <w:rPr>
      <w:color w:val="808080"/>
      <w:shd w:val="clear" w:color="auto" w:fill="E6E6E6"/>
      <w:lang w:val="en-GB"/>
    </w:rPr>
  </w:style>
  <w:style w:type="table" w:customStyle="1" w:styleId="TableGridLight1">
    <w:name w:val="Table Grid Light1"/>
    <w:basedOn w:val="TableNormal"/>
    <w:uiPriority w:val="40"/>
    <w:qFormat/>
    <w:rPr>
      <w:rFonts w:ascii="Verdana" w:eastAsia="Times New Roman" w:hAnsi="Verdana"/>
      <w:sz w:val="18"/>
      <w:szCs w:val="18"/>
      <w:lang w:eastAsia="da-DK"/>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3">
    <w:name w:val="Сильная ссылка1"/>
    <w:basedOn w:val="DefaultParagraphFont"/>
    <w:uiPriority w:val="32"/>
    <w:qFormat/>
    <w:rPr>
      <w:b/>
      <w:bCs/>
      <w:color w:val="auto"/>
      <w:spacing w:val="5"/>
      <w:u w:val="single"/>
      <w:lang w:val="en-GB"/>
    </w:rPr>
  </w:style>
  <w:style w:type="character" w:customStyle="1" w:styleId="14">
    <w:name w:val="Сильное выделение1"/>
    <w:basedOn w:val="DefaultParagraphFont"/>
    <w:uiPriority w:val="21"/>
    <w:qFormat/>
    <w:rPr>
      <w:b/>
      <w:bCs/>
      <w:i/>
      <w:iCs/>
      <w:color w:val="auto"/>
      <w:lang w:val="en-GB"/>
    </w:rPr>
  </w:style>
  <w:style w:type="character" w:customStyle="1" w:styleId="15">
    <w:name w:val="Слабая ссылка1"/>
    <w:basedOn w:val="DefaultParagraphFont"/>
    <w:uiPriority w:val="31"/>
    <w:qFormat/>
    <w:rPr>
      <w:color w:val="auto"/>
      <w:u w:val="single"/>
      <w:lang w:val="en-GB"/>
    </w:rPr>
  </w:style>
  <w:style w:type="character" w:customStyle="1" w:styleId="16">
    <w:name w:val="Слабое выделение1"/>
    <w:basedOn w:val="DefaultParagraphFont"/>
    <w:uiPriority w:val="19"/>
    <w:qFormat/>
    <w:rPr>
      <w:i/>
      <w:iCs/>
      <w:color w:val="7F7F7F" w:themeColor="text1" w:themeTint="80"/>
      <w:lang w:val="en-GB"/>
    </w:rPr>
  </w:style>
  <w:style w:type="character" w:customStyle="1" w:styleId="SmartHyperlink1">
    <w:name w:val="Smart Hyperlink1"/>
    <w:basedOn w:val="DefaultParagraphFont"/>
    <w:uiPriority w:val="99"/>
    <w:semiHidden/>
    <w:qFormat/>
    <w:rPr>
      <w:u w:val="dotted"/>
      <w:lang w:val="en-GB"/>
    </w:rPr>
  </w:style>
  <w:style w:type="paragraph" w:customStyle="1" w:styleId="17">
    <w:name w:val="Список литературы1"/>
    <w:basedOn w:val="Normal"/>
    <w:next w:val="Normal"/>
    <w:uiPriority w:val="37"/>
    <w:qFormat/>
  </w:style>
  <w:style w:type="table" w:customStyle="1" w:styleId="ListTable1Light1">
    <w:name w:val="List Table 1 Light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1Light-Accent21">
    <w:name w:val="List Table 1 Light - Accent 2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1Light-Accent31">
    <w:name w:val="List Table 1 Light - Accent 3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1Light-Accent41">
    <w:name w:val="List Table 1 Light - Accent 4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1Light-Accent51">
    <w:name w:val="List Table 1 Light - Accent 5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1Light-Accent61">
    <w:name w:val="List Table 1 Light - Accent 6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21">
    <w:name w:val="List Table 21"/>
    <w:basedOn w:val="TableNormal"/>
    <w:uiPriority w:val="47"/>
    <w:qFormat/>
    <w:rPr>
      <w:rFonts w:ascii="Verdana" w:eastAsia="Times New Roman" w:hAnsi="Verdana"/>
      <w:sz w:val="18"/>
      <w:szCs w:val="18"/>
      <w:lang w:eastAsia="da-DK"/>
    </w:rPr>
    <w:tblPr>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TableNormal"/>
    <w:uiPriority w:val="47"/>
    <w:qFormat/>
    <w:rPr>
      <w:rFonts w:ascii="Verdana" w:eastAsia="Times New Roman" w:hAnsi="Verdana"/>
      <w:sz w:val="18"/>
      <w:szCs w:val="18"/>
      <w:lang w:eastAsia="da-DK"/>
    </w:rPr>
    <w:tblPr>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2-Accent21">
    <w:name w:val="List Table 2 - Accent 21"/>
    <w:basedOn w:val="TableNormal"/>
    <w:uiPriority w:val="47"/>
    <w:qFormat/>
    <w:rPr>
      <w:rFonts w:ascii="Verdana" w:eastAsia="Times New Roman" w:hAnsi="Verdana"/>
      <w:sz w:val="18"/>
      <w:szCs w:val="18"/>
      <w:lang w:eastAsia="da-DK"/>
    </w:rPr>
    <w:tblPr>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2-Accent31">
    <w:name w:val="List Table 2 - Accent 31"/>
    <w:basedOn w:val="TableNormal"/>
    <w:uiPriority w:val="47"/>
    <w:qFormat/>
    <w:rPr>
      <w:rFonts w:ascii="Verdana" w:eastAsia="Times New Roman" w:hAnsi="Verdana"/>
      <w:sz w:val="18"/>
      <w:szCs w:val="18"/>
      <w:lang w:eastAsia="da-DK"/>
    </w:rPr>
    <w:tblPr>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2-Accent41">
    <w:name w:val="List Table 2 - Accent 41"/>
    <w:basedOn w:val="TableNormal"/>
    <w:uiPriority w:val="47"/>
    <w:qFormat/>
    <w:rPr>
      <w:rFonts w:ascii="Verdana" w:eastAsia="Times New Roman" w:hAnsi="Verdana"/>
      <w:sz w:val="18"/>
      <w:szCs w:val="18"/>
      <w:lang w:eastAsia="da-DK"/>
    </w:rPr>
    <w:tblPr>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2-Accent51">
    <w:name w:val="List Table 2 - Accent 51"/>
    <w:basedOn w:val="TableNormal"/>
    <w:uiPriority w:val="47"/>
    <w:qFormat/>
    <w:rPr>
      <w:rFonts w:ascii="Verdana" w:eastAsia="Times New Roman" w:hAnsi="Verdana"/>
      <w:sz w:val="18"/>
      <w:szCs w:val="18"/>
      <w:lang w:eastAsia="da-DK"/>
    </w:rPr>
    <w:tblPr>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2-Accent61">
    <w:name w:val="List Table 2 - Accent 61"/>
    <w:basedOn w:val="TableNormal"/>
    <w:uiPriority w:val="47"/>
    <w:qFormat/>
    <w:rPr>
      <w:rFonts w:ascii="Verdana" w:eastAsia="Times New Roman" w:hAnsi="Verdana"/>
      <w:sz w:val="18"/>
      <w:szCs w:val="18"/>
      <w:lang w:eastAsia="da-DK"/>
    </w:rPr>
    <w:tblPr>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31">
    <w:name w:val="List Table 31"/>
    <w:basedOn w:val="TableNormal"/>
    <w:uiPriority w:val="48"/>
    <w:qFormat/>
    <w:rPr>
      <w:rFonts w:ascii="Verdana" w:eastAsia="Times New Roman" w:hAnsi="Verdana"/>
      <w:sz w:val="18"/>
      <w:szCs w:val="18"/>
      <w:lang w:eastAsia="da-DK"/>
    </w:rPr>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TableNormal"/>
    <w:uiPriority w:val="48"/>
    <w:qFormat/>
    <w:rPr>
      <w:rFonts w:ascii="Verdana" w:eastAsia="Times New Roman" w:hAnsi="Verdana"/>
      <w:sz w:val="18"/>
      <w:szCs w:val="18"/>
      <w:lang w:eastAsia="da-DK"/>
    </w:rPr>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ListTable3-Accent21">
    <w:name w:val="List Table 3 - Accent 21"/>
    <w:basedOn w:val="TableNormal"/>
    <w:uiPriority w:val="48"/>
    <w:qFormat/>
    <w:rPr>
      <w:rFonts w:ascii="Verdana" w:eastAsia="Times New Roman" w:hAnsi="Verdana"/>
      <w:sz w:val="18"/>
      <w:szCs w:val="18"/>
      <w:lang w:eastAsia="da-DK"/>
    </w:rPr>
    <w:tblPr>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ListTable3-Accent31">
    <w:name w:val="List Table 3 - Accent 31"/>
    <w:basedOn w:val="TableNormal"/>
    <w:uiPriority w:val="48"/>
    <w:qFormat/>
    <w:rPr>
      <w:rFonts w:ascii="Verdana" w:eastAsia="Times New Roman" w:hAnsi="Verdana"/>
      <w:sz w:val="18"/>
      <w:szCs w:val="18"/>
      <w:lang w:eastAsia="da-DK"/>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ListTable3-Accent41">
    <w:name w:val="List Table 3 - Accent 41"/>
    <w:basedOn w:val="TableNormal"/>
    <w:uiPriority w:val="48"/>
    <w:qFormat/>
    <w:rPr>
      <w:rFonts w:ascii="Verdana" w:eastAsia="Times New Roman" w:hAnsi="Verdana"/>
      <w:sz w:val="18"/>
      <w:szCs w:val="18"/>
      <w:lang w:eastAsia="da-DK"/>
    </w:rPr>
    <w:tblPr>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ListTable3-Accent51">
    <w:name w:val="List Table 3 - Accent 51"/>
    <w:basedOn w:val="TableNormal"/>
    <w:uiPriority w:val="48"/>
    <w:qFormat/>
    <w:rPr>
      <w:rFonts w:ascii="Verdana" w:eastAsia="Times New Roman" w:hAnsi="Verdana"/>
      <w:sz w:val="18"/>
      <w:szCs w:val="18"/>
      <w:lang w:eastAsia="da-DK"/>
    </w:rPr>
    <w:tblPr>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ListTable3-Accent61">
    <w:name w:val="List Table 3 - Accent 61"/>
    <w:basedOn w:val="TableNormal"/>
    <w:uiPriority w:val="48"/>
    <w:qFormat/>
    <w:rPr>
      <w:rFonts w:ascii="Verdana" w:eastAsia="Times New Roman" w:hAnsi="Verdana"/>
      <w:sz w:val="18"/>
      <w:szCs w:val="18"/>
      <w:lang w:eastAsia="da-DK"/>
    </w:rPr>
    <w:tblPr>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41">
    <w:name w:val="List Table 41"/>
    <w:basedOn w:val="TableNormal"/>
    <w:uiPriority w:val="49"/>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TableNormal"/>
    <w:uiPriority w:val="49"/>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4-Accent21">
    <w:name w:val="List Table 4 - Accent 21"/>
    <w:basedOn w:val="TableNormal"/>
    <w:uiPriority w:val="49"/>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4-Accent31">
    <w:name w:val="List Table 4 - Accent 31"/>
    <w:basedOn w:val="TableNormal"/>
    <w:uiPriority w:val="49"/>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4-Accent41">
    <w:name w:val="List Table 4 - Accent 41"/>
    <w:basedOn w:val="TableNormal"/>
    <w:uiPriority w:val="49"/>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4-Accent51">
    <w:name w:val="List Table 4 - Accent 51"/>
    <w:basedOn w:val="TableNormal"/>
    <w:uiPriority w:val="49"/>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4-Accent61">
    <w:name w:val="List Table 4 - Accent 61"/>
    <w:basedOn w:val="TableNormal"/>
    <w:uiPriority w:val="49"/>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5Dark1">
    <w:name w:val="List Table 5 Dark1"/>
    <w:basedOn w:val="TableNormal"/>
    <w:uiPriority w:val="50"/>
    <w:qFormat/>
    <w:rPr>
      <w:rFonts w:ascii="Verdana" w:eastAsia="Times New Roman" w:hAnsi="Verdana"/>
      <w:color w:val="FFFFFF" w:themeColor="background1"/>
      <w:sz w:val="18"/>
      <w:szCs w:val="18"/>
      <w:lang w:eastAsia="da-DK"/>
    </w:rPr>
    <w:tblPr>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TableNormal"/>
    <w:uiPriority w:val="50"/>
    <w:qFormat/>
    <w:rPr>
      <w:rFonts w:ascii="Verdana" w:eastAsia="Times New Roman" w:hAnsi="Verdana"/>
      <w:color w:val="FFFFFF" w:themeColor="background1"/>
      <w:sz w:val="18"/>
      <w:szCs w:val="18"/>
      <w:lang w:eastAsia="da-DK"/>
    </w:rPr>
    <w:tblPr>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TableNormal"/>
    <w:uiPriority w:val="50"/>
    <w:qFormat/>
    <w:rPr>
      <w:rFonts w:ascii="Verdana" w:eastAsia="Times New Roman" w:hAnsi="Verdana"/>
      <w:color w:val="FFFFFF" w:themeColor="background1"/>
      <w:sz w:val="18"/>
      <w:szCs w:val="18"/>
      <w:lang w:eastAsia="da-DK"/>
    </w:rPr>
    <w:tblPr>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TableNormal"/>
    <w:uiPriority w:val="50"/>
    <w:qFormat/>
    <w:rPr>
      <w:rFonts w:ascii="Verdana" w:eastAsia="Times New Roman" w:hAnsi="Verdana"/>
      <w:color w:val="FFFFFF" w:themeColor="background1"/>
      <w:sz w:val="18"/>
      <w:szCs w:val="18"/>
      <w:lang w:eastAsia="da-DK"/>
    </w:rPr>
    <w:tblPr>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TableNormal"/>
    <w:uiPriority w:val="50"/>
    <w:qFormat/>
    <w:rPr>
      <w:rFonts w:ascii="Verdana" w:eastAsia="Times New Roman" w:hAnsi="Verdana"/>
      <w:color w:val="FFFFFF" w:themeColor="background1"/>
      <w:sz w:val="18"/>
      <w:szCs w:val="18"/>
      <w:lang w:eastAsia="da-DK"/>
    </w:rPr>
    <w:tblPr>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TableNormal"/>
    <w:uiPriority w:val="50"/>
    <w:qFormat/>
    <w:rPr>
      <w:rFonts w:ascii="Verdana" w:eastAsia="Times New Roman" w:hAnsi="Verdana"/>
      <w:color w:val="FFFFFF" w:themeColor="background1"/>
      <w:sz w:val="18"/>
      <w:szCs w:val="18"/>
      <w:lang w:eastAsia="da-DK"/>
    </w:rPr>
    <w:tblPr>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TableNormal"/>
    <w:uiPriority w:val="50"/>
    <w:qFormat/>
    <w:rPr>
      <w:rFonts w:ascii="Verdana" w:eastAsia="Times New Roman" w:hAnsi="Verdana"/>
      <w:color w:val="FFFFFF" w:themeColor="background1"/>
      <w:sz w:val="18"/>
      <w:szCs w:val="18"/>
      <w:lang w:eastAsia="da-DK"/>
    </w:rPr>
    <w:tblPr>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TableNormal"/>
    <w:uiPriority w:val="51"/>
    <w:qFormat/>
    <w:rPr>
      <w:rFonts w:ascii="Verdana" w:eastAsia="Times New Roman" w:hAnsi="Verdana"/>
      <w:color w:val="000000" w:themeColor="text1"/>
      <w:sz w:val="18"/>
      <w:szCs w:val="18"/>
      <w:lang w:eastAsia="da-DK"/>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TableNormal"/>
    <w:uiPriority w:val="51"/>
    <w:qFormat/>
    <w:rPr>
      <w:rFonts w:ascii="Verdana" w:eastAsia="Times New Roman" w:hAnsi="Verdana"/>
      <w:color w:val="2F5496" w:themeColor="accent1" w:themeShade="BF"/>
      <w:sz w:val="18"/>
      <w:szCs w:val="18"/>
      <w:lang w:eastAsia="da-DK"/>
    </w:rPr>
    <w:tblPr>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ListTable6Colorful-Accent21">
    <w:name w:val="List Table 6 Colorful - Accent 21"/>
    <w:basedOn w:val="TableNormal"/>
    <w:uiPriority w:val="51"/>
    <w:qFormat/>
    <w:rPr>
      <w:rFonts w:ascii="Verdana" w:eastAsia="Times New Roman" w:hAnsi="Verdana"/>
      <w:color w:val="C45911" w:themeColor="accent2" w:themeShade="BF"/>
      <w:sz w:val="18"/>
      <w:szCs w:val="18"/>
      <w:lang w:eastAsia="da-DK"/>
    </w:rPr>
    <w:tblPr>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6Colorful-Accent31">
    <w:name w:val="List Table 6 Colorful - Accent 31"/>
    <w:basedOn w:val="TableNormal"/>
    <w:uiPriority w:val="51"/>
    <w:qFormat/>
    <w:rPr>
      <w:rFonts w:ascii="Verdana" w:eastAsia="Times New Roman" w:hAnsi="Verdana"/>
      <w:color w:val="7B7B7B" w:themeColor="accent3" w:themeShade="BF"/>
      <w:sz w:val="18"/>
      <w:szCs w:val="18"/>
      <w:lang w:eastAsia="da-DK"/>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ListTable6Colorful-Accent41">
    <w:name w:val="List Table 6 Colorful - Accent 41"/>
    <w:basedOn w:val="TableNormal"/>
    <w:uiPriority w:val="51"/>
    <w:qFormat/>
    <w:rPr>
      <w:rFonts w:ascii="Verdana" w:eastAsia="Times New Roman" w:hAnsi="Verdana"/>
      <w:color w:val="BF8F00" w:themeColor="accent4" w:themeShade="BF"/>
      <w:sz w:val="18"/>
      <w:szCs w:val="18"/>
      <w:lang w:eastAsia="da-DK"/>
    </w:rPr>
    <w:tblPr>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ListTable6Colorful-Accent51">
    <w:name w:val="List Table 6 Colorful - Accent 51"/>
    <w:basedOn w:val="TableNormal"/>
    <w:uiPriority w:val="51"/>
    <w:qFormat/>
    <w:rPr>
      <w:rFonts w:ascii="Verdana" w:eastAsia="Times New Roman" w:hAnsi="Verdana"/>
      <w:color w:val="2E74B5" w:themeColor="accent5" w:themeShade="BF"/>
      <w:sz w:val="18"/>
      <w:szCs w:val="18"/>
      <w:lang w:eastAsia="da-DK"/>
    </w:rPr>
    <w:tblPr>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ListTable6Colorful-Accent61">
    <w:name w:val="List Table 6 Colorful - Accent 61"/>
    <w:basedOn w:val="TableNormal"/>
    <w:uiPriority w:val="51"/>
    <w:qFormat/>
    <w:rPr>
      <w:rFonts w:ascii="Verdana" w:eastAsia="Times New Roman" w:hAnsi="Verdana"/>
      <w:color w:val="538135" w:themeColor="accent6" w:themeShade="BF"/>
      <w:sz w:val="18"/>
      <w:szCs w:val="18"/>
      <w:lang w:eastAsia="da-DK"/>
    </w:rPr>
    <w:tblPr>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stTable7Colorful1">
    <w:name w:val="List Table 7 Colorful1"/>
    <w:basedOn w:val="TableNormal"/>
    <w:uiPriority w:val="52"/>
    <w:qFormat/>
    <w:rPr>
      <w:rFonts w:ascii="Verdana" w:eastAsia="Times New Roman" w:hAnsi="Verdana"/>
      <w:color w:val="000000" w:themeColor="text1"/>
      <w:sz w:val="18"/>
      <w:szCs w:val="18"/>
      <w:lang w:eastAsia="da-DK"/>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qFormat/>
    <w:rPr>
      <w:rFonts w:ascii="Verdana" w:eastAsia="Times New Roman" w:hAnsi="Verdana"/>
      <w:color w:val="2F5496" w:themeColor="accent1"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TableNormal"/>
    <w:uiPriority w:val="52"/>
    <w:qFormat/>
    <w:rPr>
      <w:rFonts w:ascii="Verdana" w:eastAsia="Times New Roman" w:hAnsi="Verdana"/>
      <w:color w:val="C45911" w:themeColor="accent2"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qFormat/>
    <w:rPr>
      <w:rFonts w:ascii="Verdana" w:eastAsia="Times New Roman" w:hAnsi="Verdana"/>
      <w:color w:val="7B7B7B" w:themeColor="accent3"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qFormat/>
    <w:rPr>
      <w:rFonts w:ascii="Verdana" w:eastAsia="Times New Roman" w:hAnsi="Verdana"/>
      <w:color w:val="BF8F00" w:themeColor="accent4"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TableNormal"/>
    <w:uiPriority w:val="52"/>
    <w:qFormat/>
    <w:rPr>
      <w:rFonts w:ascii="Verdana" w:eastAsia="Times New Roman" w:hAnsi="Verdana"/>
      <w:color w:val="2E74B5" w:themeColor="accent5"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TableNormal"/>
    <w:uiPriority w:val="52"/>
    <w:qFormat/>
    <w:rPr>
      <w:rFonts w:ascii="Verdana" w:eastAsia="Times New Roman" w:hAnsi="Verdana"/>
      <w:color w:val="538135" w:themeColor="accent6"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1">
    <w:name w:val="Plain Table 11"/>
    <w:basedOn w:val="TableNormal"/>
    <w:uiPriority w:val="41"/>
    <w:qFormat/>
    <w:rPr>
      <w:rFonts w:ascii="Verdana" w:eastAsia="Times New Roman" w:hAnsi="Verdana"/>
      <w:sz w:val="18"/>
      <w:szCs w:val="18"/>
      <w:lang w:eastAsia="da-DK"/>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qFormat/>
    <w:rPr>
      <w:rFonts w:ascii="Verdana" w:eastAsia="Times New Roman" w:hAnsi="Verdana"/>
      <w:sz w:val="18"/>
      <w:szCs w:val="18"/>
      <w:lang w:eastAsia="da-DK"/>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qFormat/>
    <w:rPr>
      <w:rFonts w:ascii="Verdana" w:eastAsia="Times New Roman" w:hAnsi="Verdana"/>
      <w:sz w:val="18"/>
      <w:szCs w:val="18"/>
      <w:lang w:eastAsia="da-DK"/>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qFormat/>
    <w:rPr>
      <w:rFonts w:ascii="Verdana" w:eastAsia="Times New Roman" w:hAnsi="Verdana"/>
      <w:sz w:val="18"/>
      <w:szCs w:val="18"/>
      <w:lang w:eastAsia="da-DK"/>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qFormat/>
    <w:rPr>
      <w:rFonts w:ascii="Verdana" w:eastAsia="Times New Roman" w:hAnsi="Verdana"/>
      <w:sz w:val="18"/>
      <w:szCs w:val="18"/>
      <w:lang w:eastAsia="da-DK"/>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qFormat/>
    <w:rPr>
      <w:rFonts w:ascii="Verdana" w:eastAsia="Times New Roman" w:hAnsi="Verdana"/>
      <w:sz w:val="18"/>
      <w:szCs w:val="18"/>
      <w:lang w:eastAsia="da-DK"/>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qFormat/>
    <w:rPr>
      <w:rFonts w:ascii="Verdana" w:eastAsia="Times New Roman" w:hAnsi="Verdana"/>
      <w:sz w:val="18"/>
      <w:szCs w:val="18"/>
      <w:lang w:eastAsia="da-DK"/>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qFormat/>
    <w:rPr>
      <w:rFonts w:ascii="Verdana" w:eastAsia="Times New Roman" w:hAnsi="Verdana"/>
      <w:sz w:val="18"/>
      <w:szCs w:val="18"/>
      <w:lang w:eastAsia="da-DK"/>
    </w:rPr>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qFormat/>
    <w:rPr>
      <w:rFonts w:ascii="Verdana" w:eastAsia="Times New Roman" w:hAnsi="Verdana"/>
      <w:sz w:val="18"/>
      <w:szCs w:val="18"/>
      <w:lang w:eastAsia="da-DK"/>
    </w:rPr>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qFormat/>
    <w:rPr>
      <w:rFonts w:ascii="Verdana" w:eastAsia="Times New Roman" w:hAnsi="Verdana"/>
      <w:sz w:val="18"/>
      <w:szCs w:val="18"/>
      <w:lang w:eastAsia="da-DK"/>
    </w:rPr>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qFormat/>
    <w:rPr>
      <w:rFonts w:ascii="Verdana" w:eastAsia="Times New Roman" w:hAnsi="Verdana"/>
      <w:sz w:val="18"/>
      <w:szCs w:val="18"/>
      <w:lang w:eastAsia="da-DK"/>
    </w:rPr>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TableNormal"/>
    <w:uiPriority w:val="46"/>
    <w:qFormat/>
    <w:rPr>
      <w:rFonts w:ascii="Verdana" w:eastAsia="Times New Roman" w:hAnsi="Verdana"/>
      <w:sz w:val="18"/>
      <w:szCs w:val="18"/>
      <w:lang w:eastAsia="da-DK"/>
    </w:rPr>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GridTable21">
    <w:name w:val="Grid Table 21"/>
    <w:basedOn w:val="TableNormal"/>
    <w:uiPriority w:val="47"/>
    <w:qFormat/>
    <w:rPr>
      <w:rFonts w:ascii="Verdana" w:eastAsia="Times New Roman" w:hAnsi="Verdana"/>
      <w:sz w:val="18"/>
      <w:szCs w:val="18"/>
      <w:lang w:eastAsia="da-DK"/>
    </w:r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TableNormal"/>
    <w:uiPriority w:val="47"/>
    <w:qFormat/>
    <w:rPr>
      <w:rFonts w:ascii="Verdana" w:eastAsia="Times New Roman" w:hAnsi="Verdana"/>
      <w:sz w:val="18"/>
      <w:szCs w:val="18"/>
      <w:lang w:eastAsia="da-DK"/>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21">
    <w:name w:val="Grid Table 2 - Accent 21"/>
    <w:basedOn w:val="TableNormal"/>
    <w:uiPriority w:val="47"/>
    <w:qFormat/>
    <w:rPr>
      <w:rFonts w:ascii="Verdana" w:eastAsia="Times New Roman" w:hAnsi="Verdana"/>
      <w:sz w:val="18"/>
      <w:szCs w:val="18"/>
      <w:lang w:eastAsia="da-DK"/>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2-Accent31">
    <w:name w:val="Grid Table 2 - Accent 31"/>
    <w:basedOn w:val="TableNormal"/>
    <w:uiPriority w:val="47"/>
    <w:qFormat/>
    <w:rPr>
      <w:rFonts w:ascii="Verdana" w:eastAsia="Times New Roman" w:hAnsi="Verdana"/>
      <w:sz w:val="18"/>
      <w:szCs w:val="18"/>
      <w:lang w:eastAsia="da-DK"/>
    </w:rPr>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2-Accent41">
    <w:name w:val="Grid Table 2 - Accent 41"/>
    <w:basedOn w:val="TableNormal"/>
    <w:uiPriority w:val="47"/>
    <w:qFormat/>
    <w:rPr>
      <w:rFonts w:ascii="Verdana" w:eastAsia="Times New Roman" w:hAnsi="Verdana"/>
      <w:sz w:val="18"/>
      <w:szCs w:val="18"/>
      <w:lang w:eastAsia="da-DK"/>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2-Accent51">
    <w:name w:val="Grid Table 2 - Accent 51"/>
    <w:basedOn w:val="TableNormal"/>
    <w:uiPriority w:val="47"/>
    <w:qFormat/>
    <w:rPr>
      <w:rFonts w:ascii="Verdana" w:eastAsia="Times New Roman" w:hAnsi="Verdana"/>
      <w:sz w:val="18"/>
      <w:szCs w:val="18"/>
      <w:lang w:eastAsia="da-DK"/>
    </w:rPr>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61">
    <w:name w:val="Grid Table 2 - Accent 61"/>
    <w:basedOn w:val="TableNormal"/>
    <w:uiPriority w:val="47"/>
    <w:qFormat/>
    <w:rPr>
      <w:rFonts w:ascii="Verdana" w:eastAsia="Times New Roman" w:hAnsi="Verdana"/>
      <w:sz w:val="18"/>
      <w:szCs w:val="18"/>
      <w:lang w:eastAsia="da-DK"/>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31">
    <w:name w:val="Grid Table 31"/>
    <w:basedOn w:val="TableNormal"/>
    <w:uiPriority w:val="48"/>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TableNormal"/>
    <w:uiPriority w:val="48"/>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3-Accent21">
    <w:name w:val="Grid Table 3 - Accent 21"/>
    <w:basedOn w:val="TableNormal"/>
    <w:uiPriority w:val="48"/>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3-Accent31">
    <w:name w:val="Grid Table 3 - Accent 31"/>
    <w:basedOn w:val="TableNormal"/>
    <w:uiPriority w:val="48"/>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3-Accent41">
    <w:name w:val="Grid Table 3 - Accent 41"/>
    <w:basedOn w:val="TableNormal"/>
    <w:uiPriority w:val="48"/>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3-Accent51">
    <w:name w:val="Grid Table 3 - Accent 51"/>
    <w:basedOn w:val="TableNormal"/>
    <w:uiPriority w:val="48"/>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1">
    <w:name w:val="Grid Table 41"/>
    <w:basedOn w:val="TableNormal"/>
    <w:uiPriority w:val="49"/>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TableNormal"/>
    <w:uiPriority w:val="49"/>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21">
    <w:name w:val="Grid Table 4 - Accent 21"/>
    <w:basedOn w:val="TableNormal"/>
    <w:uiPriority w:val="49"/>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31">
    <w:name w:val="Grid Table 4 - Accent 31"/>
    <w:basedOn w:val="TableNormal"/>
    <w:uiPriority w:val="49"/>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41">
    <w:name w:val="Grid Table 4 - Accent 41"/>
    <w:basedOn w:val="TableNormal"/>
    <w:uiPriority w:val="49"/>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61">
    <w:name w:val="Grid Table 4 - Accent 61"/>
    <w:basedOn w:val="TableNormal"/>
    <w:uiPriority w:val="49"/>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5Dark1">
    <w:name w:val="Grid Table 5 Dark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5Dark-Accent21">
    <w:name w:val="Grid Table 5 Dark - Accent 2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5Dark-Accent31">
    <w:name w:val="Grid Table 5 Dark - Accent 3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5Dark-Accent41">
    <w:name w:val="Grid Table 5 Dark - Accent 4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GridTable5Dark-Accent51">
    <w:name w:val="Grid Table 5 Dark - Accent 5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GridTable5Dark-Accent61">
    <w:name w:val="Grid Table 5 Dark - Accent 6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GridTable6Colorful1">
    <w:name w:val="Grid Table 6 Colorful1"/>
    <w:basedOn w:val="TableNormal"/>
    <w:uiPriority w:val="51"/>
    <w:qFormat/>
    <w:rPr>
      <w:rFonts w:ascii="Verdana" w:eastAsia="Times New Roman" w:hAnsi="Verdana"/>
      <w:color w:val="000000" w:themeColor="text1"/>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qFormat/>
    <w:rPr>
      <w:rFonts w:ascii="Verdana" w:eastAsia="Times New Roman" w:hAnsi="Verdana"/>
      <w:color w:val="2F5496" w:themeColor="accent1" w:themeShade="BF"/>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6Colorful-Accent21">
    <w:name w:val="Grid Table 6 Colorful - Accent 21"/>
    <w:basedOn w:val="TableNormal"/>
    <w:uiPriority w:val="51"/>
    <w:qFormat/>
    <w:rPr>
      <w:rFonts w:ascii="Verdana" w:eastAsia="Times New Roman" w:hAnsi="Verdana"/>
      <w:color w:val="C45911" w:themeColor="accent2" w:themeShade="BF"/>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6Colorful-Accent31">
    <w:name w:val="Grid Table 6 Colorful - Accent 31"/>
    <w:basedOn w:val="TableNormal"/>
    <w:uiPriority w:val="51"/>
    <w:qFormat/>
    <w:rPr>
      <w:rFonts w:ascii="Verdana" w:eastAsia="Times New Roman" w:hAnsi="Verdana"/>
      <w:color w:val="7B7B7B" w:themeColor="accent3" w:themeShade="BF"/>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6Colorful-Accent41">
    <w:name w:val="Grid Table 6 Colorful - Accent 41"/>
    <w:basedOn w:val="TableNormal"/>
    <w:uiPriority w:val="51"/>
    <w:qFormat/>
    <w:rPr>
      <w:rFonts w:ascii="Verdana" w:eastAsia="Times New Roman" w:hAnsi="Verdana"/>
      <w:color w:val="BF8F00" w:themeColor="accent4" w:themeShade="BF"/>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6Colorful-Accent51">
    <w:name w:val="Grid Table 6 Colorful - Accent 51"/>
    <w:basedOn w:val="TableNormal"/>
    <w:uiPriority w:val="51"/>
    <w:qFormat/>
    <w:rPr>
      <w:rFonts w:ascii="Verdana" w:eastAsia="Times New Roman" w:hAnsi="Verdana"/>
      <w:color w:val="2E74B5" w:themeColor="accent5" w:themeShade="BF"/>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6Colorful-Accent61">
    <w:name w:val="Grid Table 6 Colorful - Accent 61"/>
    <w:basedOn w:val="TableNormal"/>
    <w:uiPriority w:val="51"/>
    <w:qFormat/>
    <w:rPr>
      <w:rFonts w:ascii="Verdana" w:eastAsia="Times New Roman" w:hAnsi="Verdana"/>
      <w:color w:val="538135" w:themeColor="accent6" w:themeShade="BF"/>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7Colorful1">
    <w:name w:val="Grid Table 7 Colorful1"/>
    <w:basedOn w:val="TableNormal"/>
    <w:uiPriority w:val="52"/>
    <w:qFormat/>
    <w:rPr>
      <w:rFonts w:ascii="Verdana" w:eastAsia="Times New Roman" w:hAnsi="Verdana"/>
      <w:color w:val="000000" w:themeColor="text1"/>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TableNormal"/>
    <w:uiPriority w:val="52"/>
    <w:qFormat/>
    <w:rPr>
      <w:rFonts w:ascii="Verdana" w:eastAsia="Times New Roman" w:hAnsi="Verdana"/>
      <w:color w:val="2F5496" w:themeColor="accent1" w:themeShade="BF"/>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GridTable7Colorful-Accent21">
    <w:name w:val="Grid Table 7 Colorful - Accent 21"/>
    <w:basedOn w:val="TableNormal"/>
    <w:uiPriority w:val="52"/>
    <w:qFormat/>
    <w:rPr>
      <w:rFonts w:ascii="Verdana" w:eastAsia="Times New Roman" w:hAnsi="Verdana"/>
      <w:color w:val="C45911" w:themeColor="accent2" w:themeShade="BF"/>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GridTable7Colorful-Accent31">
    <w:name w:val="Grid Table 7 Colorful - Accent 31"/>
    <w:basedOn w:val="TableNormal"/>
    <w:uiPriority w:val="52"/>
    <w:qFormat/>
    <w:rPr>
      <w:rFonts w:ascii="Verdana" w:eastAsia="Times New Roman" w:hAnsi="Verdana"/>
      <w:color w:val="7B7B7B" w:themeColor="accent3" w:themeShade="BF"/>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GridTable7Colorful-Accent41">
    <w:name w:val="Grid Table 7 Colorful - Accent 41"/>
    <w:basedOn w:val="TableNormal"/>
    <w:uiPriority w:val="52"/>
    <w:qFormat/>
    <w:rPr>
      <w:rFonts w:ascii="Verdana" w:eastAsia="Times New Roman" w:hAnsi="Verdana"/>
      <w:color w:val="BF8F00" w:themeColor="accent4" w:themeShade="BF"/>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GridTable7Colorful-Accent51">
    <w:name w:val="Grid Table 7 Colorful - Accent 51"/>
    <w:basedOn w:val="TableNormal"/>
    <w:uiPriority w:val="52"/>
    <w:qFormat/>
    <w:rPr>
      <w:rFonts w:ascii="Verdana" w:eastAsia="Times New Roman" w:hAnsi="Verdana"/>
      <w:color w:val="2E74B5" w:themeColor="accent5" w:themeShade="BF"/>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7Colorful-Accent61">
    <w:name w:val="Grid Table 7 Colorful - Accent 61"/>
    <w:basedOn w:val="TableNormal"/>
    <w:uiPriority w:val="52"/>
    <w:qFormat/>
    <w:rPr>
      <w:rFonts w:ascii="Verdana" w:eastAsia="Times New Roman" w:hAnsi="Verdana"/>
      <w:color w:val="538135" w:themeColor="accent6" w:themeShade="BF"/>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MacroTextChar">
    <w:name w:val="Macro Text Char"/>
    <w:basedOn w:val="DefaultParagraphFont"/>
    <w:link w:val="MacroText"/>
    <w:uiPriority w:val="3"/>
    <w:qFormat/>
    <w:rPr>
      <w:rFonts w:ascii="Consolas" w:hAnsi="Consolas"/>
      <w:sz w:val="20"/>
      <w:szCs w:val="20"/>
      <w:lang w:val="en-GB"/>
    </w:rPr>
  </w:style>
  <w:style w:type="character" w:customStyle="1" w:styleId="CommentTextChar">
    <w:name w:val="Comment Text Char"/>
    <w:basedOn w:val="DefaultParagraphFont"/>
    <w:link w:val="CommentText"/>
    <w:uiPriority w:val="99"/>
    <w:qFormat/>
    <w:rPr>
      <w:rFonts w:ascii="Verdana" w:hAnsi="Verdana"/>
      <w:sz w:val="20"/>
      <w:szCs w:val="20"/>
      <w:lang w:val="en-GB"/>
    </w:rPr>
  </w:style>
  <w:style w:type="character" w:customStyle="1" w:styleId="CommentSubjectChar">
    <w:name w:val="Comment Subject Char"/>
    <w:basedOn w:val="CommentTextChar"/>
    <w:link w:val="CommentSubject"/>
    <w:uiPriority w:val="99"/>
    <w:qFormat/>
    <w:rPr>
      <w:rFonts w:ascii="Verdana" w:hAnsi="Verdana"/>
      <w:b/>
      <w:bCs/>
      <w:sz w:val="20"/>
      <w:szCs w:val="20"/>
      <w:lang w:val="en-GB"/>
    </w:rPr>
  </w:style>
  <w:style w:type="character" w:customStyle="1" w:styleId="Mention1">
    <w:name w:val="Mention1"/>
    <w:basedOn w:val="DefaultParagraphFont"/>
    <w:uiPriority w:val="99"/>
    <w:semiHidden/>
    <w:qFormat/>
    <w:rPr>
      <w:color w:val="2B579A"/>
      <w:shd w:val="clear" w:color="auto" w:fill="E6E6E6"/>
      <w:lang w:val="en-GB"/>
    </w:rPr>
  </w:style>
  <w:style w:type="character" w:customStyle="1" w:styleId="Hashtag1">
    <w:name w:val="Hashtag1"/>
    <w:basedOn w:val="DefaultParagraphFont"/>
    <w:uiPriority w:val="99"/>
    <w:semiHidden/>
    <w:qFormat/>
    <w:rPr>
      <w:color w:val="2B579A"/>
      <w:shd w:val="clear" w:color="auto" w:fill="E6E6E6"/>
      <w:lang w:val="en-GB"/>
    </w:rPr>
  </w:style>
  <w:style w:type="paragraph" w:styleId="Quote">
    <w:name w:val="Quote"/>
    <w:basedOn w:val="Normal"/>
    <w:next w:val="Normal"/>
    <w:link w:val="QuoteChar"/>
    <w:uiPriority w:val="29"/>
    <w:qFormat/>
    <w:pPr>
      <w:spacing w:before="260" w:after="260"/>
      <w:ind w:left="567" w:right="567"/>
    </w:pPr>
    <w:rPr>
      <w:b/>
      <w:iCs/>
      <w:color w:val="000000" w:themeColor="text1"/>
      <w:sz w:val="20"/>
    </w:rPr>
  </w:style>
  <w:style w:type="character" w:customStyle="1" w:styleId="QuoteChar">
    <w:name w:val="Quote Char"/>
    <w:basedOn w:val="DefaultParagraphFont"/>
    <w:link w:val="Quote"/>
    <w:uiPriority w:val="29"/>
    <w:qFormat/>
    <w:rPr>
      <w:rFonts w:ascii="Verdana" w:hAnsi="Verdana"/>
      <w:b/>
      <w:iCs/>
      <w:color w:val="000000" w:themeColor="text1"/>
      <w:sz w:val="20"/>
      <w:szCs w:val="18"/>
      <w:lang w:val="en-GB"/>
    </w:rPr>
  </w:style>
  <w:style w:type="character" w:customStyle="1" w:styleId="QuoteChar1">
    <w:name w:val="Quote Char1"/>
    <w:basedOn w:val="DefaultParagraphFont"/>
    <w:uiPriority w:val="29"/>
    <w:qFormat/>
    <w:rPr>
      <w:rFonts w:ascii="Verdana" w:eastAsia="Times New Roman" w:hAnsi="Verdana" w:cs="Times New Roman"/>
      <w:i/>
      <w:iCs/>
      <w:color w:val="404040" w:themeColor="text1" w:themeTint="BF"/>
      <w:sz w:val="18"/>
      <w:szCs w:val="18"/>
      <w:lang w:eastAsia="da-DK"/>
    </w:rPr>
  </w:style>
  <w:style w:type="paragraph" w:customStyle="1" w:styleId="ReportTableBodyText">
    <w:name w:val="Report Table Body Text"/>
    <w:basedOn w:val="Normal"/>
    <w:link w:val="ReportTableBodyTextChar"/>
    <w:qFormat/>
    <w:pPr>
      <w:spacing w:before="80" w:after="80" w:line="240" w:lineRule="exact"/>
    </w:pPr>
    <w:rPr>
      <w:rFonts w:ascii="Arial" w:hAnsi="Arial"/>
      <w:snapToGrid w:val="0"/>
      <w:sz w:val="20"/>
      <w:lang w:eastAsia="en-GB"/>
    </w:rPr>
  </w:style>
  <w:style w:type="paragraph" w:customStyle="1" w:styleId="AuthorisationBox">
    <w:name w:val="Authorisation Box"/>
    <w:basedOn w:val="Normal"/>
    <w:qFormat/>
    <w:pPr>
      <w:spacing w:before="120" w:line="240" w:lineRule="auto"/>
    </w:pPr>
    <w:rPr>
      <w:rFonts w:ascii="Arial" w:hAnsi="Arial"/>
      <w:bCs/>
      <w:snapToGrid w:val="0"/>
      <w:lang w:eastAsia="en-GB"/>
    </w:rPr>
  </w:style>
  <w:style w:type="paragraph" w:customStyle="1" w:styleId="VCRTableTitle">
    <w:name w:val="VCR Table Title"/>
    <w:basedOn w:val="Normal"/>
    <w:next w:val="Normal"/>
    <w:qFormat/>
    <w:pPr>
      <w:spacing w:before="80" w:after="80" w:line="240" w:lineRule="exact"/>
    </w:pPr>
    <w:rPr>
      <w:rFonts w:ascii="Arial" w:hAnsi="Arial"/>
      <w:b/>
      <w:bCs/>
      <w:lang w:eastAsia="en-GB"/>
    </w:rPr>
  </w:style>
  <w:style w:type="paragraph" w:customStyle="1" w:styleId="ReportBodyText">
    <w:name w:val="Report Body Text"/>
    <w:basedOn w:val="Normal"/>
    <w:link w:val="ReportBodyTextChar"/>
    <w:qFormat/>
    <w:pPr>
      <w:spacing w:before="120" w:line="280" w:lineRule="exact"/>
    </w:pPr>
    <w:rPr>
      <w:rFonts w:ascii="Arial" w:hAnsi="Arial"/>
      <w:snapToGrid w:val="0"/>
      <w:lang w:eastAsia="en-GB"/>
    </w:rPr>
  </w:style>
  <w:style w:type="character" w:customStyle="1" w:styleId="ReportBodyTextChar">
    <w:name w:val="Report Body Text Char"/>
    <w:basedOn w:val="DefaultParagraphFont"/>
    <w:link w:val="ReportBodyText"/>
    <w:qFormat/>
    <w:rPr>
      <w:rFonts w:ascii="Arial" w:eastAsia="Times New Roman" w:hAnsi="Arial" w:cs="Times New Roman"/>
      <w:snapToGrid w:val="0"/>
      <w:sz w:val="18"/>
      <w:lang w:eastAsia="en-GB"/>
    </w:rPr>
  </w:style>
  <w:style w:type="table" w:customStyle="1" w:styleId="18">
    <w:name w:val="Сетка таблицы1"/>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pPr>
      <w:autoSpaceDE w:val="0"/>
      <w:autoSpaceDN w:val="0"/>
      <w:adjustRightInd w:val="0"/>
    </w:pPr>
    <w:rPr>
      <w:rFonts w:ascii="Arial" w:eastAsia="Times New Roman" w:hAnsi="Arial" w:cs="Arial"/>
      <w:color w:val="000000"/>
      <w:sz w:val="24"/>
      <w:szCs w:val="24"/>
      <w:lang w:val="en-GB" w:eastAsia="en-US"/>
    </w:rPr>
  </w:style>
  <w:style w:type="character" w:customStyle="1" w:styleId="20">
    <w:name w:val="Текст сноски Знак2"/>
    <w:basedOn w:val="DefaultParagraphFont"/>
    <w:uiPriority w:val="99"/>
    <w:qFormat/>
    <w:rPr>
      <w:sz w:val="13"/>
      <w:szCs w:val="20"/>
      <w:lang w:val="en-GB"/>
    </w:rPr>
  </w:style>
  <w:style w:type="paragraph" w:customStyle="1" w:styleId="ReportSub-Bullet">
    <w:name w:val="Report Sub-Bullet"/>
    <w:basedOn w:val="Normal"/>
    <w:qFormat/>
    <w:pPr>
      <w:numPr>
        <w:ilvl w:val="1"/>
        <w:numId w:val="15"/>
      </w:numPr>
      <w:spacing w:before="60" w:after="60" w:line="280" w:lineRule="exact"/>
    </w:pPr>
    <w:rPr>
      <w:rFonts w:ascii="Arial" w:hAnsi="Arial"/>
      <w:snapToGrid w:val="0"/>
      <w:lang w:eastAsia="en-GB"/>
    </w:rPr>
  </w:style>
  <w:style w:type="paragraph" w:customStyle="1" w:styleId="ReportBullet">
    <w:name w:val="Report Bullet"/>
    <w:basedOn w:val="Normal"/>
    <w:uiPriority w:val="99"/>
    <w:qFormat/>
    <w:pPr>
      <w:numPr>
        <w:numId w:val="15"/>
      </w:numPr>
      <w:spacing w:before="60" w:after="60" w:line="280" w:lineRule="exact"/>
    </w:pPr>
    <w:rPr>
      <w:rFonts w:ascii="Arial" w:hAnsi="Arial"/>
      <w:snapToGrid w:val="0"/>
      <w:lang w:eastAsia="en-GB"/>
    </w:rPr>
  </w:style>
  <w:style w:type="character" w:customStyle="1" w:styleId="CaptionChar">
    <w:name w:val="Caption Char"/>
    <w:basedOn w:val="DefaultParagraphFont"/>
    <w:link w:val="Caption"/>
    <w:uiPriority w:val="3"/>
    <w:qFormat/>
    <w:rPr>
      <w:rFonts w:ascii="Verdana" w:hAnsi="Verdana"/>
      <w:b/>
      <w:bCs/>
      <w:color w:val="009DE0"/>
      <w:sz w:val="15"/>
      <w:szCs w:val="15"/>
      <w:lang w:eastAsia="da-DK"/>
    </w:rPr>
  </w:style>
  <w:style w:type="character" w:customStyle="1" w:styleId="ListParagraphChar1">
    <w:name w:val="List Paragraph Char1"/>
    <w:basedOn w:val="DefaultParagraphFont"/>
    <w:link w:val="ListParagraph"/>
    <w:qFormat/>
    <w:locked/>
    <w:rPr>
      <w:rFonts w:ascii="Verdana" w:hAnsi="Verdana"/>
      <w:sz w:val="18"/>
      <w:szCs w:val="18"/>
      <w:lang w:val="en-GB"/>
    </w:rPr>
  </w:style>
  <w:style w:type="character" w:customStyle="1" w:styleId="Heading2Char3">
    <w:name w:val="Heading 2 Char3"/>
    <w:qFormat/>
    <w:rPr>
      <w:rFonts w:cs="Arial"/>
      <w:b/>
      <w:bCs/>
      <w:iCs/>
      <w:szCs w:val="28"/>
    </w:rPr>
  </w:style>
  <w:style w:type="table" w:customStyle="1" w:styleId="21">
    <w:name w:val="Сетка таблицы2"/>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Сетка таблицы4"/>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qFormat/>
  </w:style>
  <w:style w:type="paragraph" w:customStyle="1" w:styleId="a8">
    <w:name w:val="текст сноски"/>
    <w:basedOn w:val="Normal"/>
    <w:next w:val="Normal"/>
    <w:link w:val="a9"/>
    <w:qFormat/>
    <w:pPr>
      <w:spacing w:after="0" w:line="240" w:lineRule="auto"/>
    </w:pPr>
    <w:rPr>
      <w:rFonts w:ascii="Times New Roman" w:hAnsi="Times New Roman"/>
      <w:szCs w:val="20"/>
      <w:lang w:eastAsia="ru-RU"/>
    </w:rPr>
  </w:style>
  <w:style w:type="character" w:customStyle="1" w:styleId="a9">
    <w:name w:val="текст сноски Знак"/>
    <w:basedOn w:val="DefaultParagraphFont"/>
    <w:link w:val="a8"/>
    <w:qFormat/>
    <w:rPr>
      <w:rFonts w:ascii="Times New Roman" w:eastAsia="Times New Roman" w:hAnsi="Times New Roman" w:cs="Times New Roman"/>
      <w:sz w:val="18"/>
      <w:szCs w:val="20"/>
      <w:lang w:eastAsia="ru-RU"/>
    </w:rPr>
  </w:style>
  <w:style w:type="table" w:customStyle="1" w:styleId="5">
    <w:name w:val="Сетка таблицы5"/>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таблица без шапки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a">
    <w:name w:val="Рецензия1"/>
    <w:hidden/>
    <w:uiPriority w:val="99"/>
    <w:semiHidden/>
    <w:qFormat/>
    <w:rPr>
      <w:rFonts w:ascii="Verdana" w:eastAsia="Times New Roman" w:hAnsi="Verdana"/>
      <w:sz w:val="18"/>
      <w:szCs w:val="18"/>
      <w:lang w:val="en-GB" w:eastAsia="da-DK"/>
    </w:rPr>
  </w:style>
  <w:style w:type="character" w:customStyle="1" w:styleId="ReportTableBodyTextChar">
    <w:name w:val="Report Table Body Text Char"/>
    <w:link w:val="ReportTableBodyText"/>
    <w:qFormat/>
    <w:rPr>
      <w:rFonts w:ascii="Arial" w:eastAsia="Times New Roman" w:hAnsi="Arial" w:cs="Times New Roman"/>
      <w:snapToGrid w:val="0"/>
      <w:sz w:val="20"/>
      <w:lang w:eastAsia="en-GB"/>
    </w:rPr>
  </w:style>
  <w:style w:type="paragraph" w:customStyle="1" w:styleId="ReportTableSub-HeadingCentre">
    <w:name w:val="Report Table Sub-Heading Centre"/>
    <w:basedOn w:val="Normal"/>
    <w:qFormat/>
    <w:pPr>
      <w:keepLines/>
      <w:spacing w:before="80" w:after="80" w:line="240" w:lineRule="exact"/>
      <w:jc w:val="center"/>
    </w:pPr>
    <w:rPr>
      <w:rFonts w:ascii="Arial" w:hAnsi="Arial"/>
      <w:b/>
      <w:snapToGrid w:val="0"/>
      <w:sz w:val="20"/>
      <w:lang w:eastAsia="en-GB"/>
    </w:rPr>
  </w:style>
  <w:style w:type="character" w:customStyle="1" w:styleId="1b">
    <w:name w:val="Текст сноски Знак1"/>
    <w:basedOn w:val="DefaultParagraphFont"/>
    <w:qFormat/>
    <w:rPr>
      <w:sz w:val="18"/>
      <w:szCs w:val="22"/>
      <w:lang w:val="en-GB" w:eastAsia="ru-RU" w:bidi="ar-SA"/>
    </w:rPr>
  </w:style>
  <w:style w:type="paragraph" w:customStyle="1" w:styleId="-0">
    <w:name w:val="шапка-табл"/>
    <w:basedOn w:val="Normal"/>
    <w:link w:val="-5"/>
    <w:qFormat/>
    <w:pPr>
      <w:spacing w:before="120" w:line="240" w:lineRule="auto"/>
      <w:jc w:val="center"/>
    </w:pPr>
    <w:rPr>
      <w:rFonts w:ascii="Arial" w:hAnsi="Arial"/>
      <w:b/>
      <w:sz w:val="20"/>
      <w:szCs w:val="20"/>
      <w:lang w:eastAsia="ru-RU"/>
    </w:rPr>
  </w:style>
  <w:style w:type="paragraph" w:customStyle="1" w:styleId="-6">
    <w:name w:val="Табл-текст"/>
    <w:basedOn w:val="Normal"/>
    <w:link w:val="-7"/>
    <w:qFormat/>
    <w:pPr>
      <w:spacing w:before="120" w:after="40" w:line="240" w:lineRule="auto"/>
    </w:pPr>
    <w:rPr>
      <w:rFonts w:ascii="Arial" w:hAnsi="Arial"/>
      <w:sz w:val="24"/>
      <w:szCs w:val="20"/>
      <w:lang w:eastAsia="ru-RU"/>
    </w:rPr>
  </w:style>
  <w:style w:type="paragraph" w:customStyle="1" w:styleId="aa">
    <w:name w:val="Заголовок таблицы"/>
    <w:basedOn w:val="Normal"/>
    <w:link w:val="ab"/>
    <w:qFormat/>
    <w:pPr>
      <w:keepNext/>
      <w:suppressAutoHyphens/>
      <w:spacing w:before="240" w:line="300" w:lineRule="auto"/>
      <w:jc w:val="center"/>
    </w:pPr>
    <w:rPr>
      <w:rFonts w:ascii="Arial" w:hAnsi="Arial"/>
      <w:b/>
      <w:sz w:val="24"/>
      <w:szCs w:val="20"/>
      <w:lang w:eastAsia="ru-RU"/>
    </w:rPr>
  </w:style>
  <w:style w:type="character" w:customStyle="1" w:styleId="-7">
    <w:name w:val="Табл-текст Знак"/>
    <w:link w:val="-6"/>
    <w:qFormat/>
    <w:locked/>
    <w:rPr>
      <w:rFonts w:ascii="Arial" w:eastAsia="Times New Roman" w:hAnsi="Arial" w:cs="Times New Roman"/>
      <w:sz w:val="24"/>
      <w:szCs w:val="20"/>
      <w:lang w:eastAsia="ru-RU"/>
    </w:rPr>
  </w:style>
  <w:style w:type="character" w:customStyle="1" w:styleId="ab">
    <w:name w:val="Заголовок таблицы Знак"/>
    <w:link w:val="aa"/>
    <w:qFormat/>
    <w:rPr>
      <w:rFonts w:ascii="Arial" w:eastAsia="Times New Roman" w:hAnsi="Arial" w:cs="Times New Roman"/>
      <w:b/>
      <w:sz w:val="24"/>
      <w:szCs w:val="20"/>
      <w:lang w:eastAsia="ru-RU"/>
    </w:rPr>
  </w:style>
  <w:style w:type="character" w:customStyle="1" w:styleId="-5">
    <w:name w:val="шапка-табл Знак"/>
    <w:link w:val="-0"/>
    <w:qFormat/>
    <w:rPr>
      <w:rFonts w:ascii="Arial" w:eastAsia="Times New Roman" w:hAnsi="Arial" w:cs="Times New Roman"/>
      <w:b/>
      <w:sz w:val="20"/>
      <w:szCs w:val="20"/>
      <w:lang w:eastAsia="ru-RU"/>
    </w:rPr>
  </w:style>
  <w:style w:type="paragraph" w:customStyle="1" w:styleId="ConsPlusNormal">
    <w:name w:val="ConsPlusNormal"/>
    <w:qFormat/>
    <w:pPr>
      <w:widowControl w:val="0"/>
      <w:autoSpaceDE w:val="0"/>
      <w:autoSpaceDN w:val="0"/>
      <w:adjustRightInd w:val="0"/>
    </w:pPr>
    <w:rPr>
      <w:rFonts w:ascii="Arial" w:eastAsiaTheme="minorEastAsia" w:hAnsi="Arial" w:cs="Arial"/>
      <w:lang w:val="en-GB"/>
    </w:rPr>
  </w:style>
  <w:style w:type="character" w:customStyle="1" w:styleId="match">
    <w:name w:val="match"/>
    <w:basedOn w:val="DefaultParagraphFont"/>
    <w:qFormat/>
    <w:rPr>
      <w:lang w:val="en-GB"/>
    </w:rPr>
  </w:style>
  <w:style w:type="character" w:customStyle="1" w:styleId="blk1">
    <w:name w:val="blk1"/>
    <w:basedOn w:val="DefaultParagraphFont"/>
    <w:qFormat/>
  </w:style>
  <w:style w:type="character" w:customStyle="1" w:styleId="f3">
    <w:name w:val="f3"/>
    <w:basedOn w:val="DefaultParagraphFont"/>
    <w:qFormat/>
    <w:rPr>
      <w:color w:val="000000"/>
      <w:shd w:val="clear" w:color="auto" w:fill="D2D2D2"/>
    </w:rPr>
  </w:style>
  <w:style w:type="character" w:customStyle="1" w:styleId="r">
    <w:name w:val="r"/>
    <w:basedOn w:val="DefaultParagraphFont"/>
    <w:qFormat/>
  </w:style>
  <w:style w:type="character" w:customStyle="1" w:styleId="f2">
    <w:name w:val="f2"/>
    <w:basedOn w:val="DefaultParagraphFont"/>
    <w:qFormat/>
    <w:rPr>
      <w:color w:val="000000"/>
      <w:shd w:val="clear" w:color="auto" w:fill="D2D2D2"/>
    </w:rPr>
  </w:style>
  <w:style w:type="paragraph" w:customStyle="1" w:styleId="xl58">
    <w:name w:val="xl58"/>
    <w:basedOn w:val="Normal"/>
    <w:qFormat/>
    <w:pPr>
      <w:pBdr>
        <w:bottom w:val="single" w:sz="4" w:space="0" w:color="auto"/>
        <w:right w:val="single" w:sz="4" w:space="0" w:color="auto"/>
      </w:pBdr>
      <w:spacing w:before="100" w:beforeAutospacing="1" w:after="100" w:afterAutospacing="1" w:line="240" w:lineRule="auto"/>
      <w:jc w:val="center"/>
      <w:textAlignment w:val="top"/>
    </w:pPr>
    <w:rPr>
      <w:rFonts w:ascii="Times New Roman" w:eastAsia="Arial Unicode MS" w:hAnsi="Times New Roman"/>
      <w:sz w:val="24"/>
      <w:szCs w:val="24"/>
      <w:lang w:eastAsia="ru-RU"/>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paragraph" w:customStyle="1" w:styleId="0ef7">
    <w:name w:val="Обыа0ef7ный"/>
    <w:qFormat/>
    <w:pPr>
      <w:widowControl w:val="0"/>
      <w:suppressAutoHyphens/>
      <w:ind w:firstLine="709"/>
      <w:jc w:val="both"/>
    </w:pPr>
    <w:rPr>
      <w:rFonts w:eastAsia="Arial"/>
      <w:sz w:val="28"/>
      <w:lang w:val="en-GB" w:eastAsia="ar-SA"/>
    </w:rPr>
  </w:style>
  <w:style w:type="character" w:customStyle="1" w:styleId="1c">
    <w:name w:val="Основной текст с отступом Знак1"/>
    <w:semiHidden/>
    <w:qFormat/>
    <w:locked/>
    <w:rPr>
      <w:rFonts w:ascii="Times New Roman" w:eastAsia="Times New Roman" w:hAnsi="Times New Roman"/>
      <w:sz w:val="28"/>
      <w:szCs w:val="24"/>
      <w:lang w:val="en-GB" w:eastAsia="ru-RU"/>
    </w:rPr>
  </w:style>
  <w:style w:type="paragraph" w:customStyle="1" w:styleId="1d">
    <w:name w:val="Заголовок1"/>
    <w:basedOn w:val="Heading1"/>
    <w:qFormat/>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1e">
    <w:name w:val="Верхний колонтитул Знак1"/>
    <w:basedOn w:val="DefaultParagraphFont"/>
    <w:uiPriority w:val="99"/>
    <w:semiHidden/>
    <w:qFormat/>
  </w:style>
  <w:style w:type="character" w:customStyle="1" w:styleId="1f">
    <w:name w:val="Нижний колонтитул Знак1"/>
    <w:basedOn w:val="DefaultParagraphFont"/>
    <w:uiPriority w:val="99"/>
    <w:semiHidden/>
    <w:qFormat/>
  </w:style>
  <w:style w:type="character" w:customStyle="1" w:styleId="spelle">
    <w:name w:val="spelle"/>
    <w:basedOn w:val="DefaultParagraphFont"/>
    <w:qFormat/>
  </w:style>
  <w:style w:type="character" w:customStyle="1" w:styleId="esriattributionitem">
    <w:name w:val="esriattributionitem"/>
    <w:basedOn w:val="DefaultParagraphFont"/>
    <w:qFormat/>
  </w:style>
  <w:style w:type="paragraph" w:customStyle="1" w:styleId="120">
    <w:name w:val="абзац 12"/>
    <w:basedOn w:val="Normal"/>
    <w:link w:val="121"/>
    <w:qFormat/>
    <w:pPr>
      <w:spacing w:before="120" w:after="0" w:line="240" w:lineRule="auto"/>
      <w:ind w:firstLine="709"/>
    </w:pPr>
    <w:rPr>
      <w:rFonts w:ascii="Times New Roman CYR" w:hAnsi="Times New Roman CYR"/>
      <w:sz w:val="24"/>
      <w:szCs w:val="20"/>
      <w:lang w:eastAsia="ru-RU"/>
    </w:rPr>
  </w:style>
  <w:style w:type="character" w:customStyle="1" w:styleId="121">
    <w:name w:val="абзац 12 Знак1"/>
    <w:link w:val="120"/>
    <w:qFormat/>
    <w:rPr>
      <w:rFonts w:ascii="Times New Roman CYR" w:eastAsia="Times New Roman" w:hAnsi="Times New Roman CYR" w:cs="Times New Roman"/>
      <w:sz w:val="24"/>
      <w:szCs w:val="20"/>
      <w:lang w:eastAsia="ru-RU"/>
    </w:rPr>
  </w:style>
  <w:style w:type="character" w:customStyle="1" w:styleId="js-phone-number">
    <w:name w:val="js-phone-number"/>
    <w:basedOn w:val="DefaultParagraphFont"/>
    <w:qFormat/>
  </w:style>
  <w:style w:type="character" w:customStyle="1" w:styleId="1f0">
    <w:name w:val="Основной текст Знак1"/>
    <w:qFormat/>
    <w:rPr>
      <w:sz w:val="24"/>
      <w:lang w:val="en-GB" w:eastAsia="ru-RU" w:bidi="ar-SA"/>
    </w:rPr>
  </w:style>
  <w:style w:type="paragraph" w:customStyle="1" w:styleId="IniiaiieoaenoCiaeCiae">
    <w:name w:val="Основной текст.Iniiaiie oaeno Ciae Ciae.Основной текст Знак Знак"/>
    <w:basedOn w:val="Normal"/>
    <w:link w:val="IniiaiieoaenoCiaeCiae0"/>
    <w:qFormat/>
    <w:pPr>
      <w:spacing w:before="120" w:line="300" w:lineRule="exact"/>
    </w:pPr>
    <w:rPr>
      <w:rFonts w:ascii="Times New Roman" w:hAnsi="Times New Roman"/>
      <w:sz w:val="24"/>
      <w:szCs w:val="24"/>
      <w:lang w:eastAsia="ru-RU"/>
    </w:rPr>
  </w:style>
  <w:style w:type="character" w:customStyle="1" w:styleId="IniiaiieoaenoCiaeCiae0">
    <w:name w:val="Основной текст.Iniiaiie oaeno Ciae Ciae.Основной текст Знак Знак Знак"/>
    <w:link w:val="IniiaiieoaenoCiaeCiae"/>
    <w:qFormat/>
    <w:rPr>
      <w:rFonts w:ascii="Times New Roman" w:eastAsia="Times New Roman" w:hAnsi="Times New Roman" w:cs="Times New Roman"/>
      <w:sz w:val="24"/>
      <w:szCs w:val="24"/>
      <w:lang w:eastAsia="ru-RU"/>
    </w:rPr>
  </w:style>
  <w:style w:type="character" w:customStyle="1" w:styleId="1f1">
    <w:name w:val="Неразрешенное упоминание1"/>
    <w:basedOn w:val="DefaultParagraphFont"/>
    <w:uiPriority w:val="99"/>
    <w:semiHidden/>
    <w:unhideWhenUsed/>
    <w:qFormat/>
    <w:rPr>
      <w:color w:val="808080"/>
      <w:shd w:val="clear" w:color="auto" w:fill="E6E6E6"/>
    </w:rPr>
  </w:style>
  <w:style w:type="character" w:customStyle="1" w:styleId="-10">
    <w:name w:val="Смарт-гиперссылка1"/>
    <w:basedOn w:val="DefaultParagraphFont"/>
    <w:uiPriority w:val="99"/>
    <w:semiHidden/>
    <w:unhideWhenUsed/>
    <w:qFormat/>
    <w:rPr>
      <w:u w:val="dotted"/>
      <w:lang w:val="en-GB"/>
    </w:rPr>
  </w:style>
  <w:style w:type="character" w:customStyle="1" w:styleId="1f2">
    <w:name w:val="Упомянуть1"/>
    <w:basedOn w:val="DefaultParagraphFont"/>
    <w:uiPriority w:val="99"/>
    <w:semiHidden/>
    <w:unhideWhenUsed/>
    <w:qFormat/>
    <w:rPr>
      <w:color w:val="2B579A"/>
      <w:shd w:val="clear" w:color="auto" w:fill="E6E6E6"/>
      <w:lang w:val="en-GB"/>
    </w:rPr>
  </w:style>
  <w:style w:type="character" w:customStyle="1" w:styleId="1f3">
    <w:name w:val="Хэштег1"/>
    <w:basedOn w:val="DefaultParagraphFont"/>
    <w:uiPriority w:val="99"/>
    <w:semiHidden/>
    <w:unhideWhenUsed/>
    <w:qFormat/>
    <w:rPr>
      <w:color w:val="2B579A"/>
      <w:shd w:val="clear" w:color="auto" w:fill="E6E6E6"/>
      <w:lang w:val="en-GB"/>
    </w:rPr>
  </w:style>
  <w:style w:type="character" w:customStyle="1" w:styleId="NormalWebChar">
    <w:name w:val="Normal (Web) Char"/>
    <w:link w:val="NormalWeb"/>
    <w:uiPriority w:val="5"/>
    <w:qFormat/>
    <w:locked/>
    <w:rPr>
      <w:rFonts w:ascii="Times New Roman" w:hAnsi="Times New Roman" w:cs="Times New Roman"/>
      <w:sz w:val="24"/>
      <w:szCs w:val="24"/>
      <w:lang w:val="en-GB"/>
    </w:rPr>
  </w:style>
  <w:style w:type="character" w:customStyle="1" w:styleId="ac">
    <w:name w:val="Основной текст док. Знак"/>
    <w:link w:val="ad"/>
    <w:qFormat/>
    <w:locked/>
    <w:rPr>
      <w:rFonts w:ascii="Times New Roman" w:hAnsi="Times New Roman"/>
      <w:sz w:val="20"/>
      <w:szCs w:val="28"/>
      <w:lang w:val="en-GB" w:eastAsia="zh-CN"/>
    </w:rPr>
  </w:style>
  <w:style w:type="paragraph" w:customStyle="1" w:styleId="ad">
    <w:name w:val="Основной текст док."/>
    <w:basedOn w:val="Normal"/>
    <w:link w:val="ac"/>
    <w:qFormat/>
    <w:pPr>
      <w:spacing w:after="0" w:line="312" w:lineRule="auto"/>
      <w:ind w:firstLine="567"/>
    </w:pPr>
    <w:rPr>
      <w:rFonts w:ascii="Times New Roman" w:hAnsi="Times New Roman"/>
      <w:sz w:val="20"/>
      <w:szCs w:val="28"/>
      <w:lang w:eastAsia="zh-CN"/>
    </w:rPr>
  </w:style>
  <w:style w:type="character" w:customStyle="1" w:styleId="-8">
    <w:name w:val="Рисунок - подпись Знак"/>
    <w:link w:val="-9"/>
    <w:qFormat/>
    <w:locked/>
    <w:rPr>
      <w:rFonts w:ascii="Times New Roman" w:hAnsi="Times New Roman"/>
      <w:bCs/>
      <w:sz w:val="20"/>
      <w:lang w:eastAsia="ru-RU"/>
    </w:rPr>
  </w:style>
  <w:style w:type="paragraph" w:customStyle="1" w:styleId="-9">
    <w:name w:val="Рисунок - подпись"/>
    <w:next w:val="120"/>
    <w:link w:val="-8"/>
    <w:qFormat/>
    <w:pPr>
      <w:spacing w:before="120" w:after="240"/>
      <w:jc w:val="center"/>
    </w:pPr>
    <w:rPr>
      <w:rFonts w:eastAsiaTheme="minorEastAsia" w:cstheme="minorBidi"/>
      <w:bCs/>
      <w:szCs w:val="22"/>
      <w:lang w:val="en-GB"/>
    </w:rPr>
  </w:style>
  <w:style w:type="paragraph" w:customStyle="1" w:styleId="ae">
    <w:name w:val="Рабочий"/>
    <w:uiPriority w:val="99"/>
    <w:qFormat/>
    <w:pPr>
      <w:spacing w:before="80"/>
      <w:ind w:firstLine="720"/>
      <w:jc w:val="both"/>
    </w:pPr>
    <w:rPr>
      <w:rFonts w:ascii="Arial" w:eastAsia="Times New Roman" w:hAnsi="Arial"/>
      <w:color w:val="000000"/>
      <w:sz w:val="24"/>
      <w:lang w:val="en-GB"/>
    </w:rPr>
  </w:style>
  <w:style w:type="character" w:customStyle="1" w:styleId="22">
    <w:name w:val="абзац Знак2"/>
    <w:link w:val="af"/>
    <w:qFormat/>
    <w:locked/>
    <w:rPr>
      <w:rFonts w:ascii="Times New Roman" w:eastAsia="PosterBodoni BT" w:hAnsi="Times New Roman" w:cs="PosterBodoni BT"/>
      <w:sz w:val="24"/>
      <w:szCs w:val="20"/>
      <w:lang w:eastAsia="ru-RU"/>
    </w:rPr>
  </w:style>
  <w:style w:type="paragraph" w:customStyle="1" w:styleId="af">
    <w:name w:val="абзац"/>
    <w:basedOn w:val="Normal"/>
    <w:link w:val="22"/>
    <w:qFormat/>
    <w:pPr>
      <w:spacing w:after="0" w:line="360" w:lineRule="auto"/>
      <w:ind w:firstLine="851"/>
    </w:pPr>
    <w:rPr>
      <w:rFonts w:ascii="Times New Roman" w:eastAsia="PosterBodoni BT" w:hAnsi="Times New Roman" w:cs="PosterBodoni BT"/>
      <w:sz w:val="24"/>
      <w:szCs w:val="20"/>
      <w:lang w:eastAsia="ru-RU"/>
    </w:rPr>
  </w:style>
  <w:style w:type="character" w:customStyle="1" w:styleId="Char">
    <w:name w:val="Абзац списка Char"/>
    <w:basedOn w:val="DefaultParagraphFont"/>
    <w:link w:val="1f4"/>
    <w:uiPriority w:val="99"/>
    <w:qFormat/>
    <w:locked/>
    <w:rPr>
      <w:rFonts w:ascii="Calibri" w:hAnsi="Calibri" w:cs="Calibri"/>
      <w:lang w:val="en-GB"/>
    </w:rPr>
  </w:style>
  <w:style w:type="paragraph" w:customStyle="1" w:styleId="1f4">
    <w:name w:val="Абзац списка1"/>
    <w:basedOn w:val="Normal"/>
    <w:link w:val="Char"/>
    <w:uiPriority w:val="34"/>
    <w:qFormat/>
    <w:pPr>
      <w:spacing w:before="200" w:after="200" w:line="276" w:lineRule="auto"/>
      <w:ind w:left="720"/>
    </w:pPr>
    <w:rPr>
      <w:rFonts w:ascii="Calibri" w:hAnsi="Calibri" w:cs="Calibri"/>
    </w:rPr>
  </w:style>
  <w:style w:type="character" w:customStyle="1" w:styleId="Style1Char">
    <w:name w:val="Style1 Char"/>
    <w:basedOn w:val="Char"/>
    <w:link w:val="Style1"/>
    <w:qFormat/>
    <w:locked/>
    <w:rPr>
      <w:rFonts w:ascii="Calibri" w:hAnsi="Calibri" w:cs="Calibri"/>
      <w:b/>
      <w:caps/>
      <w:color w:val="FFFFFF" w:themeColor="background1"/>
      <w:sz w:val="24"/>
      <w:shd w:val="clear" w:color="auto" w:fill="00B0F0"/>
      <w:lang w:val="en-GB"/>
    </w:rPr>
  </w:style>
  <w:style w:type="paragraph" w:customStyle="1" w:styleId="Style1">
    <w:name w:val="Style1"/>
    <w:basedOn w:val="1f4"/>
    <w:link w:val="Style1Char"/>
    <w:qFormat/>
    <w:pPr>
      <w:shd w:val="clear" w:color="auto" w:fill="00B0F0"/>
      <w:ind w:left="0"/>
    </w:pPr>
    <w:rPr>
      <w:b/>
      <w:caps/>
      <w:color w:val="FFFFFF" w:themeColor="background1"/>
      <w:sz w:val="24"/>
    </w:rPr>
  </w:style>
  <w:style w:type="character" w:customStyle="1" w:styleId="Style2Char">
    <w:name w:val="Style2 Char"/>
    <w:basedOn w:val="Char"/>
    <w:link w:val="Style2"/>
    <w:qFormat/>
    <w:locked/>
    <w:rPr>
      <w:rFonts w:ascii="Calibri" w:hAnsi="Calibri" w:cs="Calibri"/>
      <w:i/>
      <w:color w:val="00B0F0"/>
      <w:lang w:val="en-GB"/>
    </w:rPr>
  </w:style>
  <w:style w:type="paragraph" w:customStyle="1" w:styleId="Style2">
    <w:name w:val="Style2"/>
    <w:basedOn w:val="1f4"/>
    <w:link w:val="Style2Char"/>
    <w:qFormat/>
    <w:pPr>
      <w:pBdr>
        <w:bottom w:val="single" w:sz="4" w:space="1" w:color="00B0F0"/>
      </w:pBdr>
      <w:ind w:left="0"/>
    </w:pPr>
    <w:rPr>
      <w:i/>
      <w:color w:val="00B0F0"/>
    </w:rPr>
  </w:style>
  <w:style w:type="paragraph" w:customStyle="1" w:styleId="ReportTableSub-HeadingLeft">
    <w:name w:val="Report Table Sub-Heading Left"/>
    <w:basedOn w:val="Normal"/>
    <w:qFormat/>
    <w:pPr>
      <w:keepLines/>
      <w:spacing w:before="80" w:after="80" w:line="240" w:lineRule="exact"/>
    </w:pPr>
    <w:rPr>
      <w:rFonts w:ascii="Arial" w:hAnsi="Arial" w:cs="Arial"/>
      <w:b/>
      <w:bCs/>
      <w:sz w:val="20"/>
      <w:szCs w:val="20"/>
      <w:lang w:eastAsia="en-GB"/>
    </w:rPr>
  </w:style>
  <w:style w:type="paragraph" w:customStyle="1" w:styleId="ReportTableHeading">
    <w:name w:val="Report Table Heading"/>
    <w:basedOn w:val="Normal"/>
    <w:qFormat/>
    <w:pPr>
      <w:spacing w:before="80" w:after="80" w:line="240" w:lineRule="exact"/>
    </w:pPr>
    <w:rPr>
      <w:rFonts w:ascii="Arial" w:hAnsi="Arial" w:cs="Arial"/>
      <w:b/>
      <w:bCs/>
      <w:lang w:eastAsia="en-GB"/>
    </w:rPr>
  </w:style>
  <w:style w:type="character" w:customStyle="1" w:styleId="history-tooltip">
    <w:name w:val="history-tooltip"/>
    <w:basedOn w:val="DefaultParagraphFont"/>
    <w:qFormat/>
  </w:style>
  <w:style w:type="character" w:customStyle="1" w:styleId="1f5">
    <w:name w:val="Текст Знак1"/>
    <w:basedOn w:val="DefaultParagraphFont"/>
    <w:uiPriority w:val="99"/>
    <w:semiHidden/>
    <w:qFormat/>
    <w:rPr>
      <w:rFonts w:ascii="Consolas" w:eastAsiaTheme="minorHAnsi" w:hAnsi="Consolas" w:cs="Consolas"/>
      <w:sz w:val="21"/>
      <w:szCs w:val="21"/>
      <w:lang w:val="en-GB" w:eastAsia="en-US"/>
    </w:rPr>
  </w:style>
  <w:style w:type="character" w:customStyle="1" w:styleId="st1">
    <w:name w:val="st1"/>
    <w:basedOn w:val="DefaultParagraphFont"/>
    <w:qFormat/>
  </w:style>
  <w:style w:type="character" w:customStyle="1" w:styleId="1f6">
    <w:name w:val="Подзаголовок Знак1"/>
    <w:basedOn w:val="DefaultParagraphFont"/>
    <w:uiPriority w:val="11"/>
    <w:qFormat/>
    <w:rPr>
      <w:rFonts w:asciiTheme="minorHAnsi" w:eastAsiaTheme="minorEastAsia" w:hAnsiTheme="minorHAnsi" w:cstheme="minorBidi"/>
      <w:color w:val="595959" w:themeColor="text1" w:themeTint="A6"/>
      <w:spacing w:val="15"/>
      <w:sz w:val="22"/>
      <w:szCs w:val="22"/>
      <w:lang w:val="en-GB" w:eastAsia="en-US"/>
    </w:rPr>
  </w:style>
  <w:style w:type="character" w:customStyle="1" w:styleId="hl1">
    <w:name w:val="hl1"/>
    <w:basedOn w:val="DefaultParagraphFont"/>
    <w:qFormat/>
  </w:style>
  <w:style w:type="paragraph" w:customStyle="1" w:styleId="ConsPlusTitle">
    <w:name w:val="ConsPlusTitle"/>
    <w:qFormat/>
    <w:pPr>
      <w:widowControl w:val="0"/>
      <w:autoSpaceDE w:val="0"/>
      <w:autoSpaceDN w:val="0"/>
    </w:pPr>
    <w:rPr>
      <w:rFonts w:ascii="Calibri" w:eastAsia="Times New Roman" w:hAnsi="Calibri" w:cs="Calibri"/>
      <w:b/>
      <w:sz w:val="22"/>
      <w:lang w:val="en-GB"/>
    </w:rPr>
  </w:style>
  <w:style w:type="table" w:customStyle="1" w:styleId="TableGrid30">
    <w:name w:val="Table Grid3"/>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16">
    <w:name w:val="s_16"/>
    <w:basedOn w:val="Normal"/>
    <w:qFormat/>
    <w:pPr>
      <w:spacing w:before="100" w:beforeAutospacing="1" w:after="100" w:afterAutospacing="1" w:line="240" w:lineRule="auto"/>
    </w:pPr>
    <w:rPr>
      <w:rFonts w:ascii="Times New Roman" w:hAnsi="Times New Roman"/>
      <w:sz w:val="24"/>
      <w:szCs w:val="24"/>
      <w:lang w:eastAsia="ru-RU"/>
    </w:rPr>
  </w:style>
  <w:style w:type="character" w:customStyle="1" w:styleId="ListBulletChar">
    <w:name w:val="List Bullet Char"/>
    <w:link w:val="ListBullet"/>
    <w:uiPriority w:val="3"/>
    <w:qFormat/>
    <w:locked/>
    <w:rPr>
      <w:rFonts w:ascii="Verdana" w:hAnsi="Verdana"/>
      <w:sz w:val="18"/>
      <w:szCs w:val="18"/>
    </w:rPr>
  </w:style>
  <w:style w:type="paragraph" w:customStyle="1" w:styleId="default0">
    <w:name w:val="default"/>
    <w:basedOn w:val="Normal"/>
    <w:qFormat/>
    <w:pPr>
      <w:spacing w:before="100" w:beforeAutospacing="1" w:after="100" w:afterAutospacing="1" w:line="240" w:lineRule="auto"/>
    </w:pPr>
    <w:rPr>
      <w:rFonts w:ascii="Times New Roman" w:hAnsi="Times New Roman"/>
      <w:sz w:val="24"/>
      <w:szCs w:val="24"/>
    </w:rPr>
  </w:style>
  <w:style w:type="table" w:customStyle="1" w:styleId="TableGrid10">
    <w:name w:val="Table Grid1"/>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text">
    <w:name w:val="headertext"/>
    <w:basedOn w:val="Normal"/>
    <w:qFormat/>
    <w:pPr>
      <w:spacing w:before="100" w:beforeAutospacing="1" w:after="100" w:afterAutospacing="1" w:line="240" w:lineRule="auto"/>
    </w:pPr>
    <w:rPr>
      <w:rFonts w:ascii="Times New Roman" w:hAnsi="Times New Roman"/>
      <w:sz w:val="24"/>
      <w:szCs w:val="24"/>
      <w:lang w:eastAsia="ru-RU"/>
    </w:rPr>
  </w:style>
  <w:style w:type="paragraph" w:customStyle="1" w:styleId="p3">
    <w:name w:val="p3"/>
    <w:basedOn w:val="Normal"/>
    <w:qFormat/>
    <w:pPr>
      <w:spacing w:after="0" w:line="240" w:lineRule="auto"/>
      <w:ind w:firstLine="375"/>
    </w:pPr>
    <w:rPr>
      <w:rFonts w:ascii="Tahoma" w:hAnsi="Tahoma" w:cs="Tahoma"/>
      <w:sz w:val="16"/>
      <w:szCs w:val="16"/>
      <w:lang w:eastAsia="ru-RU"/>
    </w:rPr>
  </w:style>
  <w:style w:type="paragraph" w:customStyle="1" w:styleId="S">
    <w:name w:val="S_Обычный"/>
    <w:basedOn w:val="Normal"/>
    <w:link w:val="S0"/>
    <w:qFormat/>
    <w:pPr>
      <w:tabs>
        <w:tab w:val="left" w:pos="1010"/>
      </w:tabs>
      <w:suppressAutoHyphens/>
      <w:spacing w:after="0" w:line="240" w:lineRule="auto"/>
      <w:jc w:val="center"/>
    </w:pPr>
    <w:rPr>
      <w:rFonts w:ascii="Times New Roman" w:eastAsia="MS Mincho" w:hAnsi="Times New Roman"/>
      <w:sz w:val="24"/>
      <w:szCs w:val="24"/>
      <w:lang w:eastAsia="ar-SA"/>
    </w:rPr>
  </w:style>
  <w:style w:type="character" w:customStyle="1" w:styleId="S0">
    <w:name w:val="S_Обычный Знак"/>
    <w:link w:val="S"/>
    <w:qFormat/>
    <w:rPr>
      <w:rFonts w:ascii="Times New Roman" w:eastAsia="MS Mincho" w:hAnsi="Times New Roman" w:cs="Times New Roman"/>
      <w:sz w:val="24"/>
      <w:szCs w:val="24"/>
      <w:lang w:eastAsia="ar-SA"/>
    </w:rPr>
  </w:style>
  <w:style w:type="character" w:customStyle="1" w:styleId="BookmanOldStyle105pt1">
    <w:name w:val="Основной текст + Bookman Old Style.10.5 pt1"/>
    <w:qFormat/>
    <w:rPr>
      <w:rFonts w:ascii="Bookman Old Style" w:eastAsia="Bookman Old Style" w:hAnsi="Bookman Old Style" w:cs="Bookman Old Style"/>
      <w:color w:val="000000"/>
      <w:spacing w:val="10"/>
      <w:w w:val="100"/>
      <w:position w:val="0"/>
      <w:sz w:val="21"/>
      <w:szCs w:val="21"/>
      <w:u w:val="none"/>
      <w:lang w:val="en-GB"/>
    </w:rPr>
  </w:style>
  <w:style w:type="paragraph" w:customStyle="1" w:styleId="100">
    <w:name w:val="Табличный_слева_10"/>
    <w:basedOn w:val="Normal"/>
    <w:qFormat/>
    <w:pPr>
      <w:spacing w:after="0" w:line="240" w:lineRule="auto"/>
    </w:pPr>
    <w:rPr>
      <w:rFonts w:ascii="Times New Roman" w:hAnsi="Times New Roman"/>
      <w:sz w:val="20"/>
      <w:szCs w:val="24"/>
      <w:lang w:eastAsia="ru-RU"/>
    </w:rPr>
  </w:style>
  <w:style w:type="paragraph" w:customStyle="1" w:styleId="lastchild">
    <w:name w:val="last_child"/>
    <w:basedOn w:val="Normal"/>
    <w:qFormat/>
    <w:pPr>
      <w:spacing w:before="100" w:beforeAutospacing="1" w:after="168" w:line="240" w:lineRule="auto"/>
    </w:pPr>
    <w:rPr>
      <w:rFonts w:ascii="Times New Roman" w:hAnsi="Times New Roman"/>
      <w:sz w:val="24"/>
      <w:szCs w:val="24"/>
      <w:lang w:eastAsia="ru-RU"/>
    </w:rPr>
  </w:style>
  <w:style w:type="paragraph" w:customStyle="1" w:styleId="ReportTableBullets">
    <w:name w:val="Report Table Bullets"/>
    <w:basedOn w:val="Normal"/>
    <w:qFormat/>
    <w:pPr>
      <w:numPr>
        <w:numId w:val="16"/>
      </w:numPr>
      <w:spacing w:before="80" w:after="80" w:line="240" w:lineRule="exact"/>
    </w:pPr>
    <w:rPr>
      <w:rFonts w:ascii="Arial" w:hAnsi="Arial"/>
      <w:snapToGrid w:val="0"/>
      <w:sz w:val="20"/>
      <w:lang w:eastAsia="en-GB"/>
    </w:rPr>
  </w:style>
  <w:style w:type="character" w:customStyle="1" w:styleId="110">
    <w:name w:val="Заголовок 1 Знак1"/>
    <w:basedOn w:val="DefaultParagraphFont"/>
    <w:uiPriority w:val="1"/>
    <w:qFormat/>
    <w:rPr>
      <w:rFonts w:asciiTheme="majorHAnsi" w:eastAsiaTheme="majorEastAsia" w:hAnsiTheme="majorHAnsi" w:cstheme="majorBidi"/>
      <w:color w:val="2F5496" w:themeColor="accent1" w:themeShade="BF"/>
      <w:sz w:val="32"/>
      <w:szCs w:val="32"/>
      <w:lang w:val="en-GB" w:eastAsia="da-DK"/>
    </w:rPr>
  </w:style>
  <w:style w:type="character" w:customStyle="1" w:styleId="210">
    <w:name w:val="Заголовок 2 Знак1"/>
    <w:basedOn w:val="DefaultParagraphFont"/>
    <w:uiPriority w:val="1"/>
    <w:semiHidden/>
    <w:qFormat/>
    <w:rPr>
      <w:rFonts w:asciiTheme="majorHAnsi" w:eastAsiaTheme="majorEastAsia" w:hAnsiTheme="majorHAnsi" w:cstheme="majorBidi"/>
      <w:color w:val="2F5496" w:themeColor="accent1" w:themeShade="BF"/>
      <w:sz w:val="26"/>
      <w:szCs w:val="26"/>
      <w:lang w:val="en-GB" w:eastAsia="da-DK"/>
    </w:rPr>
  </w:style>
  <w:style w:type="character" w:customStyle="1" w:styleId="31">
    <w:name w:val="Заголовок 3 Знак1"/>
    <w:basedOn w:val="DefaultParagraphFont"/>
    <w:uiPriority w:val="1"/>
    <w:semiHidden/>
    <w:qFormat/>
    <w:rPr>
      <w:rFonts w:asciiTheme="majorHAnsi" w:eastAsiaTheme="majorEastAsia" w:hAnsiTheme="majorHAnsi" w:cstheme="majorBidi"/>
      <w:color w:val="1F3864" w:themeColor="accent1" w:themeShade="80"/>
      <w:sz w:val="24"/>
      <w:szCs w:val="24"/>
      <w:lang w:val="en-GB" w:eastAsia="da-DK"/>
    </w:rPr>
  </w:style>
  <w:style w:type="character" w:customStyle="1" w:styleId="41">
    <w:name w:val="Заголовок 4 Знак1"/>
    <w:basedOn w:val="DefaultParagraphFont"/>
    <w:uiPriority w:val="1"/>
    <w:semiHidden/>
    <w:qFormat/>
    <w:rPr>
      <w:rFonts w:asciiTheme="majorHAnsi" w:eastAsiaTheme="majorEastAsia" w:hAnsiTheme="majorHAnsi" w:cstheme="majorBidi"/>
      <w:i/>
      <w:iCs/>
      <w:color w:val="2F5496" w:themeColor="accent1" w:themeShade="BF"/>
      <w:sz w:val="18"/>
      <w:szCs w:val="18"/>
      <w:lang w:val="en-GB" w:eastAsia="da-DK"/>
    </w:rPr>
  </w:style>
  <w:style w:type="paragraph" w:customStyle="1" w:styleId="msonormal0">
    <w:name w:val="msonormal"/>
    <w:basedOn w:val="Normal"/>
    <w:uiPriority w:val="5"/>
    <w:qFormat/>
    <w:pPr>
      <w:spacing w:after="0"/>
    </w:pPr>
    <w:rPr>
      <w:rFonts w:ascii="Times New Roman" w:hAnsi="Times New Roman"/>
      <w:sz w:val="24"/>
    </w:rPr>
  </w:style>
  <w:style w:type="character" w:customStyle="1" w:styleId="NoSpacingChar1">
    <w:name w:val="No Spacing Char1"/>
    <w:basedOn w:val="DefaultParagraphFont"/>
    <w:link w:val="NoSpacing"/>
    <w:uiPriority w:val="3"/>
    <w:qFormat/>
    <w:locked/>
    <w:rPr>
      <w:rFonts w:ascii="Verdana" w:hAnsi="Verdana"/>
      <w:sz w:val="18"/>
      <w:szCs w:val="18"/>
      <w:lang w:val="en-GB"/>
    </w:rPr>
  </w:style>
  <w:style w:type="paragraph" w:customStyle="1" w:styleId="DAAFBC045A234F388343B1A25E857B74">
    <w:name w:val="DAAFBC045A234F388343B1A25E857B74"/>
    <w:qFormat/>
    <w:pPr>
      <w:spacing w:after="200" w:line="276" w:lineRule="auto"/>
    </w:pPr>
    <w:rPr>
      <w:rFonts w:asciiTheme="minorHAnsi" w:eastAsiaTheme="minorEastAsia" w:hAnsiTheme="minorHAnsi" w:cstheme="minorBidi"/>
      <w:sz w:val="22"/>
      <w:szCs w:val="22"/>
      <w:lang w:val="en-GB"/>
    </w:rPr>
  </w:style>
  <w:style w:type="paragraph" w:customStyle="1" w:styleId="ReportFigureTitle">
    <w:name w:val="Report Figure Title"/>
    <w:basedOn w:val="Normal"/>
    <w:next w:val="Normal"/>
    <w:qFormat/>
    <w:pPr>
      <w:spacing w:before="80" w:after="80" w:line="240" w:lineRule="auto"/>
      <w:ind w:left="1080" w:hanging="1080"/>
    </w:pPr>
    <w:rPr>
      <w:rFonts w:ascii="Arial" w:hAnsi="Arial"/>
      <w:b/>
      <w:bCs/>
      <w:lang w:eastAsia="en-GB"/>
    </w:rPr>
  </w:style>
  <w:style w:type="paragraph" w:customStyle="1" w:styleId="ReportSubtitle">
    <w:name w:val="Report Subtitle"/>
    <w:basedOn w:val="Normal"/>
    <w:next w:val="Normal"/>
    <w:qFormat/>
    <w:pPr>
      <w:snapToGrid w:val="0"/>
      <w:spacing w:after="0" w:line="240" w:lineRule="auto"/>
      <w:jc w:val="right"/>
    </w:pPr>
    <w:rPr>
      <w:rFonts w:ascii="Arial" w:hAnsi="Arial"/>
      <w:sz w:val="28"/>
      <w:lang w:eastAsia="en-GB"/>
    </w:rPr>
  </w:style>
  <w:style w:type="paragraph" w:customStyle="1" w:styleId="ReportTableSub-Heading">
    <w:name w:val="Report Table Sub-Heading"/>
    <w:basedOn w:val="Normal"/>
    <w:qFormat/>
    <w:pPr>
      <w:keepNext/>
      <w:keepLines/>
      <w:widowControl w:val="0"/>
      <w:adjustRightInd w:val="0"/>
      <w:snapToGrid w:val="0"/>
      <w:spacing w:before="60" w:after="60" w:line="240" w:lineRule="auto"/>
      <w:jc w:val="center"/>
    </w:pPr>
    <w:rPr>
      <w:rFonts w:ascii="Arial" w:hAnsi="Arial"/>
      <w:b/>
      <w:sz w:val="20"/>
    </w:rPr>
  </w:style>
  <w:style w:type="character" w:customStyle="1" w:styleId="ReportAnnexTitleCharChar">
    <w:name w:val="Report Annex Title Char Char"/>
    <w:basedOn w:val="DefaultParagraphFont"/>
    <w:link w:val="ReportAnnexTitle"/>
    <w:qFormat/>
    <w:locked/>
    <w:rPr>
      <w:rFonts w:ascii="Arial" w:hAnsi="Arial"/>
      <w:b/>
      <w:bCs/>
      <w:sz w:val="28"/>
      <w:lang w:val="en-GB" w:eastAsia="en-GB"/>
    </w:rPr>
  </w:style>
  <w:style w:type="paragraph" w:customStyle="1" w:styleId="ReportAnnexTitle">
    <w:name w:val="Report Annex Title"/>
    <w:basedOn w:val="ReportBodyText"/>
    <w:link w:val="ReportAnnexTitleCharChar"/>
    <w:qFormat/>
    <w:pPr>
      <w:snapToGrid w:val="0"/>
      <w:spacing w:before="960" w:after="0" w:line="360" w:lineRule="exact"/>
      <w:jc w:val="right"/>
    </w:pPr>
    <w:rPr>
      <w:b/>
      <w:bCs/>
      <w:snapToGrid/>
      <w:sz w:val="28"/>
    </w:rPr>
  </w:style>
  <w:style w:type="character" w:customStyle="1" w:styleId="ReportAnnexSubtitleCharChar">
    <w:name w:val="Report Annex Subtitle Char Char"/>
    <w:basedOn w:val="ReportAnnexTitleCharChar"/>
    <w:link w:val="ReportAnnexSubtitle"/>
    <w:qFormat/>
    <w:locked/>
    <w:rPr>
      <w:rFonts w:ascii="Arial" w:hAnsi="Arial"/>
      <w:b/>
      <w:bCs/>
      <w:sz w:val="24"/>
      <w:lang w:val="en-GB" w:eastAsia="en-GB"/>
    </w:rPr>
  </w:style>
  <w:style w:type="paragraph" w:customStyle="1" w:styleId="ReportAnnexSubtitle">
    <w:name w:val="Report Annex Subtitle"/>
    <w:basedOn w:val="ReportAnnexTitle"/>
    <w:next w:val="ReportBodyText"/>
    <w:link w:val="ReportAnnexSubtitleCharChar"/>
    <w:qFormat/>
    <w:pPr>
      <w:spacing w:before="240"/>
    </w:pPr>
    <w:rPr>
      <w:sz w:val="24"/>
    </w:rPr>
  </w:style>
  <w:style w:type="paragraph" w:customStyle="1" w:styleId="bullet0">
    <w:name w:val="bullet"/>
    <w:basedOn w:val="Normal"/>
    <w:semiHidden/>
    <w:qFormat/>
    <w:pPr>
      <w:numPr>
        <w:numId w:val="17"/>
      </w:numPr>
      <w:spacing w:line="300" w:lineRule="auto"/>
    </w:pPr>
    <w:rPr>
      <w:rFonts w:ascii="Arial" w:hAnsi="Arial"/>
      <w:lang w:eastAsia="en-GB"/>
    </w:rPr>
  </w:style>
  <w:style w:type="paragraph" w:customStyle="1" w:styleId="ReportBulletLast">
    <w:name w:val="Report Bullet Last"/>
    <w:basedOn w:val="ReportBullet"/>
    <w:next w:val="ReportBodyText"/>
    <w:qFormat/>
    <w:pPr>
      <w:numPr>
        <w:numId w:val="18"/>
      </w:numPr>
      <w:snapToGrid w:val="0"/>
      <w:spacing w:after="240"/>
    </w:pPr>
    <w:rPr>
      <w:snapToGrid/>
    </w:rPr>
  </w:style>
  <w:style w:type="paragraph" w:customStyle="1" w:styleId="ReportSub-BulletLast">
    <w:name w:val="Report Sub-Bullet Last"/>
    <w:basedOn w:val="ReportSub-Bullet"/>
    <w:next w:val="ReportBodyText"/>
    <w:qFormat/>
    <w:pPr>
      <w:numPr>
        <w:numId w:val="18"/>
      </w:numPr>
      <w:snapToGrid w:val="0"/>
      <w:spacing w:after="240"/>
      <w:ind w:left="1440" w:hanging="360"/>
    </w:pPr>
    <w:rPr>
      <w:snapToGrid/>
    </w:rPr>
  </w:style>
  <w:style w:type="paragraph" w:customStyle="1" w:styleId="ReportNumberBullet">
    <w:name w:val="Report Number Bullet"/>
    <w:basedOn w:val="ReportBodyText"/>
    <w:qFormat/>
    <w:pPr>
      <w:numPr>
        <w:numId w:val="19"/>
      </w:numPr>
      <w:snapToGrid w:val="0"/>
      <w:ind w:hanging="397"/>
    </w:pPr>
    <w:rPr>
      <w:snapToGrid/>
    </w:rPr>
  </w:style>
  <w:style w:type="paragraph" w:customStyle="1" w:styleId="bullet1">
    <w:name w:val="bullet #1"/>
    <w:basedOn w:val="BodyTextIndent"/>
    <w:semiHidden/>
    <w:qFormat/>
    <w:pPr>
      <w:numPr>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BulletsRFIndentAutoChar">
    <w:name w:val="Bullets (RF) Indent + Auto Char"/>
    <w:basedOn w:val="DefaultParagraphFont"/>
    <w:link w:val="BulletsRFIndentAuto"/>
    <w:semiHidden/>
    <w:qFormat/>
    <w:locked/>
    <w:rPr>
      <w:rFonts w:ascii="Arial" w:hAnsi="Arial"/>
      <w:lang w:val="en-GB" w:eastAsia="en-GB"/>
    </w:rPr>
  </w:style>
  <w:style w:type="paragraph" w:customStyle="1" w:styleId="BulletsRFIndentAuto">
    <w:name w:val="Bullets (RF) Indent + Auto"/>
    <w:basedOn w:val="Normal"/>
    <w:link w:val="BulletsRFIndentAutoChar"/>
    <w:semiHidden/>
    <w:qFormat/>
    <w:pPr>
      <w:autoSpaceDE w:val="0"/>
      <w:autoSpaceDN w:val="0"/>
      <w:adjustRightInd w:val="0"/>
      <w:spacing w:after="0" w:line="280" w:lineRule="exact"/>
      <w:ind w:left="504"/>
    </w:pPr>
    <w:rPr>
      <w:rFonts w:ascii="Arial" w:hAnsi="Arial"/>
      <w:lang w:eastAsia="en-GB"/>
    </w:rPr>
  </w:style>
  <w:style w:type="paragraph" w:customStyle="1" w:styleId="ReportFooterRIGHT">
    <w:name w:val="Report Footer RIGHT"/>
    <w:basedOn w:val="ReportBodyText"/>
    <w:qFormat/>
    <w:pPr>
      <w:snapToGrid w:val="0"/>
      <w:spacing w:before="0" w:after="0"/>
      <w:ind w:right="181"/>
      <w:jc w:val="right"/>
    </w:pPr>
    <w:rPr>
      <w:snapToGrid/>
    </w:rPr>
  </w:style>
  <w:style w:type="paragraph" w:customStyle="1" w:styleId="c2">
    <w:name w:val="c2"/>
    <w:basedOn w:val="Normal"/>
    <w:qFormat/>
    <w:pPr>
      <w:spacing w:before="100" w:beforeAutospacing="1" w:after="100" w:afterAutospacing="1" w:line="240" w:lineRule="auto"/>
    </w:pPr>
    <w:rPr>
      <w:rFonts w:ascii="Times New Roman" w:hAnsi="Times New Roman"/>
      <w:sz w:val="24"/>
      <w:szCs w:val="24"/>
    </w:rPr>
  </w:style>
  <w:style w:type="paragraph" w:customStyle="1" w:styleId="paragraghtext">
    <w:name w:val="paragraghtext"/>
    <w:basedOn w:val="Normal"/>
    <w:qFormat/>
    <w:pPr>
      <w:spacing w:before="100" w:beforeAutospacing="1" w:after="100" w:afterAutospacing="1" w:line="240" w:lineRule="auto"/>
    </w:pPr>
    <w:rPr>
      <w:rFonts w:ascii="Times New Roman" w:hAnsi="Times New Roman"/>
      <w:sz w:val="24"/>
      <w:szCs w:val="24"/>
    </w:rPr>
  </w:style>
  <w:style w:type="paragraph" w:customStyle="1" w:styleId="TableParagraph">
    <w:name w:val="Table Paragraph"/>
    <w:basedOn w:val="Normal"/>
    <w:uiPriority w:val="1"/>
    <w:qFormat/>
    <w:pPr>
      <w:widowControl w:val="0"/>
      <w:autoSpaceDE w:val="0"/>
      <w:autoSpaceDN w:val="0"/>
      <w:spacing w:after="0" w:line="240" w:lineRule="auto"/>
    </w:pPr>
    <w:rPr>
      <w:rFonts w:ascii="Arial" w:eastAsia="Arial" w:hAnsi="Arial" w:cs="Arial"/>
      <w:lang w:eastAsia="fr-FR" w:bidi="fr-FR"/>
    </w:rPr>
  </w:style>
  <w:style w:type="paragraph" w:customStyle="1" w:styleId="Body">
    <w:name w:val="Body"/>
    <w:qFormat/>
    <w:rPr>
      <w:rFonts w:ascii="Helvetica" w:eastAsia="ヒラギノ角ゴ Pro W3" w:hAnsi="Helvetica"/>
      <w:color w:val="000000"/>
      <w:sz w:val="24"/>
      <w:lang w:val="en-GB"/>
    </w:rPr>
  </w:style>
  <w:style w:type="paragraph" w:customStyle="1" w:styleId="23">
    <w:name w:val="Абзац списка2"/>
    <w:basedOn w:val="Normal"/>
    <w:uiPriority w:val="99"/>
    <w:qFormat/>
    <w:pPr>
      <w:spacing w:before="200" w:after="200" w:line="276" w:lineRule="auto"/>
      <w:ind w:left="720"/>
    </w:pPr>
    <w:rPr>
      <w:rFonts w:ascii="Arial" w:eastAsia="MS P????" w:hAnsi="Arial" w:cs="Arial"/>
    </w:rPr>
  </w:style>
  <w:style w:type="character" w:customStyle="1" w:styleId="longtext">
    <w:name w:val="long_text"/>
    <w:basedOn w:val="DefaultParagraphFont"/>
    <w:qFormat/>
  </w:style>
  <w:style w:type="character" w:customStyle="1" w:styleId="c1">
    <w:name w:val="c1"/>
    <w:basedOn w:val="DefaultParagraphFont"/>
    <w:qFormat/>
  </w:style>
  <w:style w:type="character" w:customStyle="1" w:styleId="UnresolvedMention3">
    <w:name w:val="Unresolved Mention3"/>
    <w:basedOn w:val="DefaultParagraphFont"/>
    <w:uiPriority w:val="99"/>
    <w:semiHidden/>
    <w:qFormat/>
    <w:rPr>
      <w:color w:val="808080"/>
      <w:shd w:val="clear" w:color="auto" w:fill="E6E6E6"/>
    </w:rPr>
  </w:style>
  <w:style w:type="paragraph" w:customStyle="1" w:styleId="NoSpacing1">
    <w:name w:val="No Spacing1"/>
    <w:basedOn w:val="Normal"/>
    <w:link w:val="NoSpacingChar"/>
    <w:qFormat/>
    <w:pPr>
      <w:spacing w:after="0" w:line="240" w:lineRule="auto"/>
    </w:pPr>
    <w:rPr>
      <w:rFonts w:ascii="Arial" w:hAnsi="Arial"/>
      <w:sz w:val="20"/>
      <w:szCs w:val="20"/>
      <w:lang w:eastAsia="ru-RU"/>
    </w:rPr>
  </w:style>
  <w:style w:type="character" w:customStyle="1" w:styleId="NoSpacingChar">
    <w:name w:val="No Spacing Char"/>
    <w:link w:val="NoSpacing1"/>
    <w:uiPriority w:val="1"/>
    <w:qFormat/>
    <w:locked/>
    <w:rPr>
      <w:rFonts w:ascii="Arial" w:eastAsia="Times New Roman" w:hAnsi="Arial" w:cs="Times New Roman"/>
      <w:sz w:val="20"/>
      <w:szCs w:val="20"/>
      <w:lang w:eastAsia="ru-RU"/>
    </w:rPr>
  </w:style>
  <w:style w:type="paragraph" w:customStyle="1" w:styleId="ListParagraph1">
    <w:name w:val="List Paragraph1"/>
    <w:basedOn w:val="Normal"/>
    <w:qFormat/>
    <w:pPr>
      <w:spacing w:after="0" w:line="276" w:lineRule="auto"/>
      <w:ind w:left="720"/>
    </w:pPr>
    <w:rPr>
      <w:rFonts w:ascii="Arial" w:hAnsi="Arial" w:cs="Arial"/>
    </w:rPr>
  </w:style>
  <w:style w:type="paragraph" w:customStyle="1" w:styleId="Quote1">
    <w:name w:val="Quote1"/>
    <w:basedOn w:val="Normal"/>
    <w:next w:val="Normal"/>
    <w:qFormat/>
    <w:pPr>
      <w:spacing w:after="0" w:line="276" w:lineRule="auto"/>
    </w:pPr>
    <w:rPr>
      <w:i/>
      <w:iCs/>
      <w:color w:val="404040" w:themeColor="text1" w:themeTint="BF"/>
    </w:rPr>
  </w:style>
  <w:style w:type="paragraph" w:customStyle="1" w:styleId="IntenseQuote1">
    <w:name w:val="Intense Quote1"/>
    <w:basedOn w:val="Normal"/>
    <w:next w:val="Normal"/>
    <w:qFormat/>
    <w:pPr>
      <w:pBdr>
        <w:top w:val="single" w:sz="4" w:space="10" w:color="4F81BD"/>
        <w:left w:val="single" w:sz="4" w:space="10" w:color="4F81BD"/>
      </w:pBdr>
      <w:spacing w:after="0" w:line="276" w:lineRule="auto"/>
      <w:ind w:left="1296" w:right="1152"/>
    </w:pPr>
    <w:rPr>
      <w:i/>
      <w:iCs/>
      <w:color w:val="4472C4" w:themeColor="accent1"/>
    </w:rPr>
  </w:style>
  <w:style w:type="character" w:customStyle="1" w:styleId="SubtleEmphasis1">
    <w:name w:val="Subtle Emphasis1"/>
    <w:qFormat/>
    <w:rPr>
      <w:i/>
      <w:color w:val="243F60"/>
    </w:rPr>
  </w:style>
  <w:style w:type="character" w:customStyle="1" w:styleId="IntenseEmphasis1">
    <w:name w:val="Intense Emphasis1"/>
    <w:qFormat/>
    <w:rPr>
      <w:b/>
      <w:caps/>
      <w:color w:val="243F60"/>
      <w:spacing w:val="10"/>
    </w:rPr>
  </w:style>
  <w:style w:type="character" w:customStyle="1" w:styleId="SubtleReference1">
    <w:name w:val="Subtle Reference1"/>
    <w:qFormat/>
    <w:rPr>
      <w:b/>
      <w:color w:val="4F81BD"/>
    </w:rPr>
  </w:style>
  <w:style w:type="character" w:customStyle="1" w:styleId="IntenseReference1">
    <w:name w:val="Intense Reference1"/>
    <w:qFormat/>
    <w:rPr>
      <w:b/>
      <w:i/>
      <w:caps/>
      <w:color w:val="4F81BD"/>
    </w:rPr>
  </w:style>
  <w:style w:type="character" w:customStyle="1" w:styleId="BookTitle1">
    <w:name w:val="Book Title1"/>
    <w:qFormat/>
    <w:rPr>
      <w:b/>
      <w:i/>
      <w:spacing w:val="9"/>
    </w:rPr>
  </w:style>
  <w:style w:type="paragraph" w:customStyle="1" w:styleId="TOCHeading1">
    <w:name w:val="TOC Heading1"/>
    <w:basedOn w:val="Heading1"/>
    <w:next w:val="Normal"/>
    <w:qFormat/>
    <w:pPr>
      <w:keepNext w:val="0"/>
      <w:numPr>
        <w:numId w:val="0"/>
      </w:numPr>
      <w:pBdr>
        <w:top w:val="single" w:sz="24" w:space="0" w:color="4F81BD"/>
        <w:left w:val="single" w:sz="24" w:space="0" w:color="4F81BD"/>
        <w:bottom w:val="single" w:sz="24" w:space="0" w:color="4F81BD"/>
        <w:right w:val="single" w:sz="24" w:space="0" w:color="4F81BD"/>
      </w:pBdr>
      <w:shd w:val="clear" w:color="auto" w:fill="4F81BD"/>
      <w:spacing w:after="0" w:line="276" w:lineRule="auto"/>
      <w:outlineLvl w:val="9"/>
    </w:pPr>
    <w:rPr>
      <w:rFonts w:ascii="Arial" w:hAnsi="Arial" w:cs="Times New Roman"/>
      <w:color w:val="FFFFFF"/>
      <w:spacing w:val="15"/>
      <w:sz w:val="22"/>
      <w:szCs w:val="22"/>
    </w:rPr>
  </w:style>
  <w:style w:type="paragraph" w:customStyle="1" w:styleId="ReportTableBodyTextCentre">
    <w:name w:val="Report Table Body Text Centre"/>
    <w:basedOn w:val="ReportTableBodyText"/>
    <w:qFormat/>
    <w:pPr>
      <w:jc w:val="center"/>
    </w:pPr>
    <w:rPr>
      <w:snapToGrid/>
      <w:szCs w:val="20"/>
    </w:rPr>
  </w:style>
  <w:style w:type="paragraph" w:customStyle="1" w:styleId="ReportHeading3">
    <w:name w:val="Report Heading 3"/>
    <w:basedOn w:val="Heading3"/>
    <w:next w:val="ReportBodyText"/>
    <w:link w:val="ReportHeading3CharChar"/>
    <w:qFormat/>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PlaceholderText1">
    <w:name w:val="Placeholder Text1"/>
    <w:semiHidden/>
    <w:qFormat/>
    <w:rPr>
      <w:color w:val="808080"/>
    </w:rPr>
  </w:style>
  <w:style w:type="paragraph" w:customStyle="1" w:styleId="bullet2">
    <w:name w:val="bullet 2"/>
    <w:basedOn w:val="Normal"/>
    <w:semiHidden/>
    <w:qFormat/>
    <w:pPr>
      <w:numPr>
        <w:numId w:val="21"/>
      </w:numPr>
      <w:spacing w:line="300" w:lineRule="auto"/>
    </w:pPr>
    <w:rPr>
      <w:rFonts w:ascii="Arial" w:hAnsi="Arial" w:cs="Arial"/>
      <w:lang w:eastAsia="en-GB"/>
    </w:rPr>
  </w:style>
  <w:style w:type="paragraph" w:customStyle="1" w:styleId="Style3">
    <w:name w:val="Style3"/>
    <w:basedOn w:val="Style2"/>
    <w:qFormat/>
    <w:pPr>
      <w:pBdr>
        <w:bottom w:val="none" w:sz="0" w:space="0" w:color="auto"/>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bulletindent">
    <w:name w:val="bullet indent"/>
    <w:basedOn w:val="Normal"/>
    <w:semiHidden/>
    <w:qFormat/>
    <w:pPr>
      <w:numPr>
        <w:ilvl w:val="1"/>
        <w:numId w:val="22"/>
      </w:numPr>
      <w:spacing w:line="300" w:lineRule="auto"/>
    </w:pPr>
    <w:rPr>
      <w:rFonts w:ascii="Arial" w:hAnsi="Arial" w:cs="Arial"/>
      <w:lang w:eastAsia="en-GB"/>
    </w:rPr>
  </w:style>
  <w:style w:type="character" w:customStyle="1" w:styleId="NormalBlackChar">
    <w:name w:val="Normal + Black Char"/>
    <w:semiHidden/>
    <w:qFormat/>
    <w:rPr>
      <w:snapToGrid w:val="0"/>
      <w:color w:val="000000"/>
      <w:sz w:val="24"/>
      <w:lang w:val="en-GB" w:eastAsia="en-US"/>
    </w:rPr>
  </w:style>
  <w:style w:type="paragraph" w:customStyle="1" w:styleId="ReportHeading1">
    <w:name w:val="Report Heading 1"/>
    <w:basedOn w:val="Heading1"/>
    <w:next w:val="ReportBodyText"/>
    <w:qFormat/>
    <w:pPr>
      <w:numPr>
        <w:numId w:val="23"/>
      </w:numPr>
      <w:tabs>
        <w:tab w:val="left" w:pos="1800"/>
      </w:tabs>
      <w:spacing w:after="0" w:line="240" w:lineRule="auto"/>
      <w:ind w:left="0" w:firstLine="0"/>
      <w:jc w:val="center"/>
    </w:pPr>
    <w:rPr>
      <w:rFonts w:ascii="Arial" w:hAnsi="Arial" w:cs="Times New Roman"/>
      <w:caps w:val="0"/>
      <w:color w:val="auto"/>
      <w:lang w:eastAsia="en-GB"/>
    </w:rPr>
  </w:style>
  <w:style w:type="paragraph" w:customStyle="1" w:styleId="BulletsRFIndent">
    <w:name w:val="Bullets (RF) Indent"/>
    <w:basedOn w:val="Normal"/>
    <w:link w:val="BulletsRFIndentChar"/>
    <w:semiHidden/>
    <w:qFormat/>
    <w:pPr>
      <w:autoSpaceDE w:val="0"/>
      <w:autoSpaceDN w:val="0"/>
      <w:adjustRightInd w:val="0"/>
      <w:spacing w:after="0" w:line="280" w:lineRule="exact"/>
    </w:pPr>
    <w:rPr>
      <w:rFonts w:ascii="Arial" w:hAnsi="Arial"/>
      <w:sz w:val="20"/>
      <w:szCs w:val="20"/>
      <w:lang w:eastAsia="en-GB"/>
    </w:rPr>
  </w:style>
  <w:style w:type="character" w:customStyle="1" w:styleId="BulletsRFIndentChar">
    <w:name w:val="Bullets (RF) Indent Char"/>
    <w:link w:val="BulletsRFIndent"/>
    <w:semiHidden/>
    <w:qFormat/>
    <w:locked/>
    <w:rPr>
      <w:rFonts w:ascii="Arial" w:eastAsia="Times New Roman" w:hAnsi="Arial" w:cs="Times New Roman"/>
      <w:sz w:val="20"/>
      <w:szCs w:val="20"/>
      <w:lang w:eastAsia="en-GB"/>
    </w:rPr>
  </w:style>
  <w:style w:type="paragraph" w:customStyle="1" w:styleId="BodyTextIndentHeadings">
    <w:name w:val="Body Text Indent Headings"/>
    <w:basedOn w:val="BodyTextIndent"/>
    <w:semiHidden/>
    <w:qFormat/>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PinkBulletwithPinktext">
    <w:name w:val="Pink Bullet with Pink text"/>
    <w:basedOn w:val="Normal"/>
    <w:link w:val="PinkBulletwithPinktextChar"/>
    <w:semiHidden/>
    <w:qFormat/>
    <w:pPr>
      <w:autoSpaceDE w:val="0"/>
      <w:autoSpaceDN w:val="0"/>
      <w:adjustRightInd w:val="0"/>
      <w:spacing w:after="0" w:line="280" w:lineRule="exact"/>
    </w:pPr>
    <w:rPr>
      <w:rFonts w:ascii="Arial" w:hAnsi="Arial"/>
      <w:sz w:val="20"/>
      <w:szCs w:val="20"/>
      <w:lang w:eastAsia="en-GB"/>
    </w:rPr>
  </w:style>
  <w:style w:type="character" w:customStyle="1" w:styleId="PinkBulletwithPinktextChar">
    <w:name w:val="Pink Bullet with Pink text Char"/>
    <w:link w:val="PinkBulletwithPinktext"/>
    <w:semiHidden/>
    <w:qFormat/>
    <w:locked/>
    <w:rPr>
      <w:rFonts w:ascii="Arial" w:eastAsia="Times New Roman" w:hAnsi="Arial" w:cs="Times New Roman"/>
      <w:sz w:val="20"/>
      <w:szCs w:val="20"/>
      <w:lang w:eastAsia="en-GB"/>
    </w:rPr>
  </w:style>
  <w:style w:type="paragraph" w:customStyle="1" w:styleId="ReportFooterLEFT">
    <w:name w:val="Report Footer LEFT"/>
    <w:basedOn w:val="ReportBodyText"/>
    <w:qFormat/>
    <w:rPr>
      <w:snapToGrid/>
      <w:lang w:eastAsia="ru-RU"/>
    </w:rPr>
  </w:style>
  <w:style w:type="paragraph" w:customStyle="1" w:styleId="ReportHeading2">
    <w:name w:val="Report Heading 2"/>
    <w:basedOn w:val="Heading2"/>
    <w:next w:val="ReportBodyText"/>
    <w:link w:val="ReportHeading2CharChar"/>
    <w:qFormat/>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TableHeadingWhiteRF">
    <w:name w:val="Table Heading White (RF)"/>
    <w:basedOn w:val="Normal"/>
    <w:semiHidden/>
    <w:qFormat/>
    <w:pPr>
      <w:spacing w:before="60" w:after="60" w:line="240" w:lineRule="auto"/>
      <w:jc w:val="center"/>
    </w:pPr>
    <w:rPr>
      <w:rFonts w:ascii="Arial" w:hAnsi="Arial" w:cs="Arial"/>
      <w:b/>
      <w:bCs/>
      <w:color w:val="FFFFFF"/>
      <w:sz w:val="20"/>
      <w:szCs w:val="20"/>
      <w:lang w:eastAsia="en-GB"/>
    </w:rPr>
  </w:style>
  <w:style w:type="paragraph" w:customStyle="1" w:styleId="PrivlegedConfLineRF">
    <w:name w:val="Privleged &amp; Conf Line (RF)"/>
    <w:basedOn w:val="Normal"/>
    <w:semiHidden/>
    <w:qFormat/>
    <w:pPr>
      <w:snapToGrid w:val="0"/>
      <w:spacing w:after="0" w:line="240" w:lineRule="auto"/>
    </w:pPr>
    <w:rPr>
      <w:rFonts w:ascii="Arial" w:hAnsi="Arial" w:cs="Arial"/>
      <w:b/>
      <w:bCs/>
      <w:lang w:eastAsia="en-GB"/>
    </w:rPr>
  </w:style>
  <w:style w:type="paragraph" w:customStyle="1" w:styleId="ReportHeaderLEFT">
    <w:name w:val="Report Header LEFT"/>
    <w:basedOn w:val="ReportBodyText"/>
    <w:qFormat/>
    <w:rPr>
      <w:snapToGrid/>
      <w:lang w:eastAsia="ru-RU"/>
    </w:rPr>
  </w:style>
  <w:style w:type="paragraph" w:customStyle="1" w:styleId="TitlePageTextRF">
    <w:name w:val="Title Page Text (RF)"/>
    <w:basedOn w:val="Normal"/>
    <w:semiHidden/>
    <w:qFormat/>
    <w:pPr>
      <w:spacing w:after="0" w:line="240" w:lineRule="auto"/>
      <w:jc w:val="right"/>
    </w:pPr>
    <w:rPr>
      <w:rFonts w:ascii="Arial" w:hAnsi="Arial" w:cs="Arial"/>
      <w:sz w:val="20"/>
      <w:szCs w:val="20"/>
      <w:lang w:eastAsia="en-GB"/>
    </w:rPr>
  </w:style>
  <w:style w:type="paragraph" w:customStyle="1" w:styleId="TitlePageTextboldRF">
    <w:name w:val="Title Page Text  bold (RF)"/>
    <w:basedOn w:val="TitlePageTextRF"/>
    <w:semiHidden/>
    <w:qFormat/>
    <w:pPr>
      <w:spacing w:after="240"/>
    </w:pPr>
    <w:rPr>
      <w:b/>
      <w:bCs/>
    </w:rPr>
  </w:style>
  <w:style w:type="paragraph" w:customStyle="1" w:styleId="ReportHeaderRIGHT">
    <w:name w:val="Report Header RIGHT"/>
    <w:basedOn w:val="ReportBodyText"/>
    <w:qFormat/>
    <w:rPr>
      <w:snapToGrid/>
      <w:lang w:eastAsia="ru-RU"/>
    </w:rPr>
  </w:style>
  <w:style w:type="paragraph" w:customStyle="1" w:styleId="ReportBodyTextIndented">
    <w:name w:val="Report Body Text Indented"/>
    <w:basedOn w:val="ReportBodyText"/>
    <w:semiHidden/>
    <w:qFormat/>
    <w:locked/>
    <w:rPr>
      <w:snapToGrid/>
      <w:lang w:eastAsia="ru-RU"/>
    </w:rPr>
  </w:style>
  <w:style w:type="paragraph" w:customStyle="1" w:styleId="ReportTitle">
    <w:name w:val="Report Title"/>
    <w:basedOn w:val="ReportBodyText"/>
    <w:next w:val="ReportSubtitle"/>
    <w:qFormat/>
    <w:rPr>
      <w:snapToGrid/>
      <w:lang w:eastAsia="ru-RU"/>
    </w:rPr>
  </w:style>
  <w:style w:type="paragraph" w:customStyle="1" w:styleId="ReportTitlePageReportInfoSubHeadings">
    <w:name w:val="Report Title Page Report Info SubHeadings"/>
    <w:basedOn w:val="TitlePageTextboldRF"/>
    <w:qFormat/>
  </w:style>
  <w:style w:type="paragraph" w:customStyle="1" w:styleId="ReportTitlePageReportInfoHeading">
    <w:name w:val="Report Title Page Report Info Heading"/>
    <w:basedOn w:val="TitlePageTextboldRF"/>
    <w:semiHidden/>
    <w:qFormat/>
  </w:style>
  <w:style w:type="paragraph" w:customStyle="1" w:styleId="ReportTitlePageReportInfo">
    <w:name w:val="Report Title Page Report Info"/>
    <w:basedOn w:val="TitlePageTextRF"/>
    <w:qFormat/>
    <w:rPr>
      <w:b/>
      <w:bCs/>
    </w:rPr>
  </w:style>
  <w:style w:type="paragraph" w:customStyle="1" w:styleId="ReportFootnoteText">
    <w:name w:val="Report Footnote Text"/>
    <w:basedOn w:val="FootnoteText"/>
    <w:qFormat/>
    <w:pPr>
      <w:widowControl w:val="0"/>
      <w:spacing w:after="0" w:line="300" w:lineRule="auto"/>
    </w:pPr>
    <w:rPr>
      <w:rFonts w:ascii="Arial" w:hAnsi="Arial"/>
      <w:color w:val="000000"/>
      <w:sz w:val="18"/>
      <w:szCs w:val="18"/>
      <w:lang w:eastAsia="en-GB"/>
    </w:rPr>
  </w:style>
  <w:style w:type="paragraph" w:customStyle="1" w:styleId="ReportTOCHeading">
    <w:name w:val="Report TOC Heading"/>
    <w:basedOn w:val="ReportBodyText"/>
    <w:next w:val="ReportBodyText"/>
    <w:qFormat/>
    <w:rPr>
      <w:snapToGrid/>
      <w:lang w:eastAsia="ru-RU"/>
    </w:rPr>
  </w:style>
  <w:style w:type="paragraph" w:customStyle="1" w:styleId="HeadingsnoTOCRF">
    <w:name w:val="Headings no TOC (RF)"/>
    <w:semiHidden/>
    <w:qFormat/>
    <w:pPr>
      <w:spacing w:line="276" w:lineRule="auto"/>
    </w:pPr>
    <w:rPr>
      <w:rFonts w:ascii="Arial" w:eastAsia="Times New Roman" w:hAnsi="Arial" w:cs="Arial"/>
      <w:b/>
      <w:bCs/>
      <w:sz w:val="32"/>
      <w:szCs w:val="32"/>
      <w:lang w:val="en-GB" w:eastAsia="en-US"/>
    </w:rPr>
  </w:style>
  <w:style w:type="paragraph" w:customStyle="1" w:styleId="ReportFooterPageNumbers">
    <w:name w:val="Report Footer Page Numbers"/>
    <w:basedOn w:val="ReportBodyText"/>
    <w:qFormat/>
    <w:rPr>
      <w:snapToGrid/>
      <w:lang w:eastAsia="ru-RU"/>
    </w:rPr>
  </w:style>
  <w:style w:type="character" w:customStyle="1" w:styleId="ReportHeading3CharChar">
    <w:name w:val="Report Heading 3 Char Char"/>
    <w:link w:val="ReportHeading3"/>
    <w:qFormat/>
    <w:locked/>
    <w:rPr>
      <w:rFonts w:ascii="Arial" w:eastAsia="Times New Roman" w:hAnsi="Arial" w:cs="Times New Roman"/>
      <w:b/>
      <w:bCs/>
      <w:color w:val="243F60"/>
      <w:spacing w:val="15"/>
      <w:lang w:eastAsia="ru-RU"/>
    </w:rPr>
  </w:style>
  <w:style w:type="character" w:customStyle="1" w:styleId="ReportHeading2CharChar">
    <w:name w:val="Report Heading 2 Char Char"/>
    <w:link w:val="ReportHeading2"/>
    <w:qFormat/>
    <w:locked/>
    <w:rPr>
      <w:rFonts w:ascii="Arial" w:eastAsia="Times New Roman" w:hAnsi="Arial" w:cs="Times New Roman"/>
      <w:b/>
      <w:bCs/>
      <w:spacing w:val="15"/>
      <w:lang w:eastAsia="ru-RU"/>
    </w:rPr>
  </w:style>
  <w:style w:type="paragraph" w:customStyle="1" w:styleId="Disclaimer">
    <w:name w:val="Disclaimer"/>
    <w:basedOn w:val="ReportBodyText"/>
    <w:next w:val="ReportBodyText"/>
    <w:qFormat/>
    <w:pPr>
      <w:ind w:left="851" w:right="851"/>
    </w:pPr>
    <w:rPr>
      <w:i/>
      <w:iCs/>
      <w:snapToGrid/>
      <w:lang w:eastAsia="ru-RU"/>
    </w:rPr>
  </w:style>
  <w:style w:type="paragraph" w:customStyle="1" w:styleId="ReportNumber">
    <w:name w:val="Report Number"/>
    <w:basedOn w:val="ReportBodyText"/>
    <w:semiHidden/>
    <w:qFormat/>
    <w:pPr>
      <w:ind w:left="504" w:hanging="360"/>
    </w:pPr>
    <w:rPr>
      <w:snapToGrid/>
      <w:lang w:eastAsia="ru-RU"/>
    </w:rPr>
  </w:style>
  <w:style w:type="paragraph" w:customStyle="1" w:styleId="ReportExecSummaryHeading">
    <w:name w:val="Report Exec Summary Heading"/>
    <w:basedOn w:val="ReportHeading1"/>
    <w:next w:val="ReportBodyText"/>
    <w:qFormat/>
    <w:pPr>
      <w:numPr>
        <w:numId w:val="0"/>
      </w:numPr>
      <w:spacing w:before="360" w:after="160"/>
      <w:jc w:val="left"/>
    </w:pPr>
    <w:rPr>
      <w:sz w:val="32"/>
      <w:szCs w:val="32"/>
    </w:rPr>
  </w:style>
  <w:style w:type="paragraph" w:customStyle="1" w:styleId="ReportHeading4">
    <w:name w:val="Report Heading 4"/>
    <w:basedOn w:val="ReportBodyText"/>
    <w:next w:val="ReportBodyText"/>
    <w:qFormat/>
    <w:pPr>
      <w:numPr>
        <w:ilvl w:val="3"/>
        <w:numId w:val="23"/>
      </w:numPr>
    </w:pPr>
    <w:rPr>
      <w:b/>
      <w:bCs/>
      <w:snapToGrid/>
      <w:sz w:val="24"/>
      <w:szCs w:val="24"/>
      <w:lang w:eastAsia="ru-RU"/>
    </w:rPr>
  </w:style>
  <w:style w:type="paragraph" w:customStyle="1" w:styleId="ListParagraph2">
    <w:name w:val="List Paragraph2"/>
    <w:basedOn w:val="Normal"/>
    <w:link w:val="ListParagraphChar"/>
    <w:qFormat/>
    <w:pPr>
      <w:spacing w:after="240" w:line="240" w:lineRule="auto"/>
      <w:ind w:left="720"/>
    </w:pPr>
    <w:rPr>
      <w:rFonts w:ascii="Times New Roman" w:hAnsi="Times New Roman"/>
      <w:sz w:val="24"/>
      <w:szCs w:val="24"/>
      <w:lang w:eastAsia="ru-RU"/>
    </w:rPr>
  </w:style>
  <w:style w:type="character" w:customStyle="1" w:styleId="ListParagraphChar">
    <w:name w:val="List Paragraph Char"/>
    <w:link w:val="ListParagraph2"/>
    <w:uiPriority w:val="34"/>
    <w:qFormat/>
    <w:locked/>
    <w:rPr>
      <w:rFonts w:ascii="Times New Roman" w:eastAsia="Times New Roman" w:hAnsi="Times New Roman" w:cs="Times New Roman"/>
      <w:sz w:val="24"/>
      <w:szCs w:val="24"/>
      <w:lang w:eastAsia="ru-RU"/>
    </w:rPr>
  </w:style>
  <w:style w:type="table" w:customStyle="1" w:styleId="TableGrid20">
    <w:name w:val="Table Grid2"/>
    <w:uiPriority w:val="59"/>
    <w:qFormat/>
    <w:pPr>
      <w:spacing w:line="276" w:lineRule="auto"/>
    </w:pPr>
    <w:rPr>
      <w:rFonts w:ascii="Calibri" w:eastAsia="Times New Roman"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Revision1">
    <w:name w:val="Revision1"/>
    <w:hidden/>
    <w:semiHidden/>
    <w:qFormat/>
    <w:pPr>
      <w:spacing w:line="276" w:lineRule="auto"/>
    </w:pPr>
    <w:rPr>
      <w:rFonts w:ascii="Arial" w:eastAsia="Times New Roman" w:hAnsi="Arial" w:cs="Arial"/>
      <w:sz w:val="22"/>
      <w:szCs w:val="22"/>
      <w:lang w:val="en-GB" w:eastAsia="en-US"/>
    </w:rPr>
  </w:style>
  <w:style w:type="paragraph" w:customStyle="1" w:styleId="ListParagraph3">
    <w:name w:val="List Paragraph3"/>
    <w:basedOn w:val="Normal"/>
    <w:qFormat/>
    <w:pPr>
      <w:spacing w:before="200" w:after="200" w:line="276" w:lineRule="auto"/>
      <w:ind w:left="720"/>
    </w:pPr>
    <w:rPr>
      <w:rFonts w:ascii="Calibri" w:hAnsi="Calibri" w:cs="Calibri"/>
    </w:rPr>
  </w:style>
  <w:style w:type="paragraph" w:customStyle="1" w:styleId="1f7">
    <w:name w:val="Без интервала1"/>
    <w:qFormat/>
    <w:rPr>
      <w:rFonts w:ascii="Calibri" w:eastAsia="Times New Roman" w:hAnsi="Calibri" w:cs="Calibri"/>
      <w:sz w:val="22"/>
      <w:szCs w:val="22"/>
      <w:lang w:val="en-GB" w:eastAsia="en-US"/>
    </w:rPr>
  </w:style>
  <w:style w:type="table" w:customStyle="1" w:styleId="111">
    <w:name w:val="Сетка таблицы11"/>
    <w:basedOn w:val="TableNormal"/>
    <w:uiPriority w:val="59"/>
    <w:qFormat/>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mcvbwodmsonormal">
    <w:name w:val="rmcvbwod msonormal"/>
    <w:basedOn w:val="Normal"/>
    <w:qFormat/>
    <w:pPr>
      <w:spacing w:before="100" w:beforeAutospacing="1" w:after="100" w:afterAutospacing="1" w:line="240" w:lineRule="auto"/>
    </w:pPr>
    <w:rPr>
      <w:rFonts w:ascii="Times New Roman" w:hAnsi="Times New Roman"/>
      <w:sz w:val="24"/>
      <w:szCs w:val="24"/>
      <w:lang w:eastAsia="ru-RU"/>
    </w:rPr>
  </w:style>
  <w:style w:type="paragraph" w:customStyle="1" w:styleId="rmcyrnuvmsonormal">
    <w:name w:val="rmcyrnuv msonormal"/>
    <w:basedOn w:val="Normal"/>
    <w:qFormat/>
    <w:pPr>
      <w:spacing w:before="100" w:beforeAutospacing="1" w:after="100" w:afterAutospacing="1" w:line="240" w:lineRule="auto"/>
    </w:pPr>
    <w:rPr>
      <w:rFonts w:ascii="Times New Roman" w:hAnsi="Times New Roman"/>
      <w:sz w:val="24"/>
      <w:szCs w:val="24"/>
      <w:lang w:eastAsia="ru-RU"/>
    </w:rPr>
  </w:style>
  <w:style w:type="paragraph" w:customStyle="1" w:styleId="rmcyrnuvmsolistparagraph">
    <w:name w:val="rmcyrnuv msolistparagraph"/>
    <w:basedOn w:val="Normal"/>
    <w:qFormat/>
    <w:pPr>
      <w:spacing w:before="100" w:beforeAutospacing="1" w:after="100" w:afterAutospacing="1" w:line="240" w:lineRule="auto"/>
    </w:pPr>
    <w:rPr>
      <w:rFonts w:ascii="Times New Roman" w:hAnsi="Times New Roman"/>
      <w:sz w:val="24"/>
      <w:szCs w:val="24"/>
      <w:lang w:eastAsia="ru-RU"/>
    </w:rPr>
  </w:style>
  <w:style w:type="table" w:customStyle="1" w:styleId="TableNormal1">
    <w:name w:val="Table Normal1"/>
    <w:uiPriority w:val="2"/>
    <w:semiHidden/>
    <w:unhideWhenUsed/>
    <w:qFormat/>
    <w:pPr>
      <w:widowControl w:val="0"/>
    </w:pPr>
    <w:tblPr>
      <w:tblCellMar>
        <w:top w:w="0" w:type="dxa"/>
        <w:left w:w="0" w:type="dxa"/>
        <w:bottom w:w="0" w:type="dxa"/>
        <w:right w:w="0" w:type="dxa"/>
      </w:tblCellMar>
    </w:tblPr>
  </w:style>
  <w:style w:type="character" w:customStyle="1" w:styleId="nowrap">
    <w:name w:val="nowrap"/>
    <w:basedOn w:val="DefaultParagraphFont"/>
    <w:qFormat/>
  </w:style>
  <w:style w:type="paragraph" w:customStyle="1" w:styleId="TableHeadlineSSTT">
    <w:name w:val="Table Headline SSTT"/>
    <w:basedOn w:val="Normal"/>
    <w:uiPriority w:val="2"/>
    <w:qFormat/>
    <w:pPr>
      <w:spacing w:before="120" w:line="240" w:lineRule="auto"/>
    </w:pPr>
    <w:rPr>
      <w:rFonts w:ascii="Tahoma" w:hAnsi="Tahoma" w:cs="Tahoma"/>
      <w:b/>
      <w:color w:val="262626" w:themeColor="text1" w:themeTint="D9"/>
      <w:kern w:val="16"/>
    </w:rPr>
  </w:style>
  <w:style w:type="paragraph" w:customStyle="1" w:styleId="TableNormalSSTT">
    <w:name w:val="Table Normal SSTT"/>
    <w:basedOn w:val="Normal"/>
    <w:uiPriority w:val="2"/>
    <w:qFormat/>
    <w:pPr>
      <w:spacing w:before="120" w:line="264" w:lineRule="auto"/>
    </w:pPr>
    <w:rPr>
      <w:rFonts w:ascii="Tahoma" w:hAnsi="Tahoma" w:cs="Tahoma"/>
      <w:kern w:val="16"/>
      <w:szCs w:val="19"/>
    </w:rPr>
  </w:style>
  <w:style w:type="paragraph" w:customStyle="1" w:styleId="af0">
    <w:name w:val="Титул год"/>
    <w:basedOn w:val="Normal"/>
    <w:next w:val="Normal"/>
    <w:qFormat/>
    <w:pPr>
      <w:spacing w:after="0" w:line="240" w:lineRule="auto"/>
      <w:jc w:val="center"/>
    </w:pPr>
    <w:rPr>
      <w:rFonts w:eastAsia="MS Mincho"/>
      <w:b/>
      <w:sz w:val="32"/>
      <w:szCs w:val="32"/>
      <w:lang w:eastAsia="ja-JP"/>
    </w:rPr>
  </w:style>
  <w:style w:type="paragraph" w:customStyle="1" w:styleId="2">
    <w:name w:val="М список 2"/>
    <w:basedOn w:val="Normal"/>
    <w:qFormat/>
    <w:pPr>
      <w:numPr>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formattext">
    <w:name w:val="formattext"/>
    <w:basedOn w:val="Normal"/>
    <w:qFormat/>
    <w:pPr>
      <w:spacing w:before="100" w:beforeAutospacing="1" w:after="100" w:afterAutospacing="1" w:line="240" w:lineRule="auto"/>
    </w:pPr>
    <w:rPr>
      <w:sz w:val="24"/>
      <w:szCs w:val="24"/>
    </w:rPr>
  </w:style>
  <w:style w:type="character" w:customStyle="1" w:styleId="Bodytext20">
    <w:name w:val="Body text (2)_"/>
    <w:basedOn w:val="DefaultParagraphFont"/>
    <w:link w:val="Bodytext21"/>
    <w:qFormat/>
    <w:rPr>
      <w:rFonts w:ascii="Times New Roman" w:hAnsi="Times New Roman"/>
      <w:color w:val="000000"/>
      <w:shd w:val="clear" w:color="auto" w:fill="FFFFFF"/>
    </w:rPr>
  </w:style>
  <w:style w:type="paragraph" w:customStyle="1" w:styleId="Bodytext21">
    <w:name w:val="Body text (2)1"/>
    <w:basedOn w:val="Normal"/>
    <w:link w:val="Bodytext20"/>
    <w:qFormat/>
    <w:pPr>
      <w:widowControl w:val="0"/>
      <w:shd w:val="clear" w:color="auto" w:fill="FFFFFF"/>
      <w:spacing w:after="0" w:line="274" w:lineRule="exact"/>
      <w:ind w:hanging="780"/>
    </w:pPr>
    <w:rPr>
      <w:rFonts w:ascii="Times New Roman" w:hAnsi="Times New Roman"/>
      <w:color w:val="000000"/>
    </w:rPr>
  </w:style>
  <w:style w:type="paragraph" w:customStyle="1" w:styleId="style30">
    <w:name w:val="style3"/>
    <w:basedOn w:val="Normal"/>
    <w:qFormat/>
    <w:pPr>
      <w:spacing w:before="100" w:beforeAutospacing="1" w:after="100" w:afterAutospacing="1" w:line="240" w:lineRule="auto"/>
    </w:pPr>
    <w:rPr>
      <w:sz w:val="24"/>
      <w:szCs w:val="24"/>
    </w:rPr>
  </w:style>
  <w:style w:type="character" w:customStyle="1" w:styleId="fontstyle13">
    <w:name w:val="fontstyle13"/>
    <w:basedOn w:val="DefaultParagraphFont"/>
    <w:qFormat/>
  </w:style>
  <w:style w:type="character" w:customStyle="1" w:styleId="fontstyle11">
    <w:name w:val="fontstyle11"/>
    <w:basedOn w:val="DefaultParagraphFont"/>
    <w:qFormat/>
  </w:style>
  <w:style w:type="character" w:customStyle="1" w:styleId="Bodytext22">
    <w:name w:val="Body text (2)"/>
    <w:basedOn w:val="Bodytext20"/>
    <w:qFormat/>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Bodytext2Italic">
    <w:name w:val="Body text (2) + Italic"/>
    <w:basedOn w:val="Bodytext20"/>
    <w:qFormat/>
    <w:rPr>
      <w:rFonts w:ascii="Times New Roman" w:hAnsi="Times New Roman"/>
      <w:i/>
      <w:iCs/>
      <w:color w:val="000000"/>
      <w:spacing w:val="0"/>
      <w:w w:val="100"/>
      <w:position w:val="0"/>
      <w:sz w:val="24"/>
      <w:szCs w:val="24"/>
      <w:shd w:val="clear" w:color="auto" w:fill="FFFFFF"/>
      <w:lang w:eastAsia="ru-RU" w:bidi="ru-RU"/>
    </w:rPr>
  </w:style>
  <w:style w:type="character" w:customStyle="1" w:styleId="Bodytext214ptBold2">
    <w:name w:val="Body text (2) + 14 pt.Bold2"/>
    <w:basedOn w:val="Bodytext20"/>
    <w:qFormat/>
    <w:rPr>
      <w:rFonts w:ascii="Times New Roman" w:hAnsi="Times New Roman"/>
      <w:b/>
      <w:bCs/>
      <w:color w:val="000000"/>
      <w:spacing w:val="0"/>
      <w:w w:val="100"/>
      <w:position w:val="0"/>
      <w:sz w:val="28"/>
      <w:szCs w:val="28"/>
      <w:shd w:val="clear" w:color="auto" w:fill="FFFFFF"/>
      <w:lang w:eastAsia="ru-RU" w:bidi="ru-RU"/>
    </w:rPr>
  </w:style>
  <w:style w:type="character" w:customStyle="1" w:styleId="Tablecaption2">
    <w:name w:val="Table caption (2)_"/>
    <w:basedOn w:val="DefaultParagraphFont"/>
    <w:link w:val="Tablecaption20"/>
    <w:qFormat/>
    <w:rPr>
      <w:rFonts w:ascii="Times New Roman" w:hAnsi="Times New Roman"/>
      <w:color w:val="000000"/>
      <w:shd w:val="clear" w:color="auto" w:fill="FFFFFF"/>
    </w:rPr>
  </w:style>
  <w:style w:type="paragraph" w:customStyle="1" w:styleId="Tablecaption20">
    <w:name w:val="Table caption (2)"/>
    <w:basedOn w:val="Normal"/>
    <w:link w:val="Tablecaption2"/>
    <w:qFormat/>
    <w:pPr>
      <w:widowControl w:val="0"/>
      <w:shd w:val="clear" w:color="auto" w:fill="FFFFFF"/>
      <w:spacing w:after="0" w:line="0" w:lineRule="atLeast"/>
    </w:pPr>
    <w:rPr>
      <w:rFonts w:ascii="Times New Roman" w:hAnsi="Times New Roman"/>
      <w:color w:val="000000"/>
    </w:rPr>
  </w:style>
  <w:style w:type="paragraph" w:customStyle="1" w:styleId="1f8">
    <w:name w:val="заголовок 1"/>
    <w:basedOn w:val="Normal"/>
    <w:next w:val="Normal"/>
    <w:link w:val="1f9"/>
    <w:qFormat/>
    <w:pPr>
      <w:keepNext/>
      <w:widowControl w:val="0"/>
      <w:spacing w:after="0"/>
      <w:jc w:val="center"/>
    </w:pPr>
    <w:rPr>
      <w:b/>
      <w:sz w:val="36"/>
      <w:szCs w:val="20"/>
      <w:lang w:eastAsia="ru-RU"/>
    </w:rPr>
  </w:style>
  <w:style w:type="character" w:customStyle="1" w:styleId="1f9">
    <w:name w:val="заголовок 1 Знак"/>
    <w:link w:val="1f8"/>
    <w:qFormat/>
    <w:rPr>
      <w:rFonts w:ascii="Verdana" w:eastAsia="Times New Roman" w:hAnsi="Verdana" w:cs="Times New Roman"/>
      <w:b/>
      <w:sz w:val="36"/>
      <w:szCs w:val="20"/>
      <w:lang w:eastAsia="ru-RU"/>
    </w:rPr>
  </w:style>
  <w:style w:type="character" w:customStyle="1" w:styleId="hl">
    <w:name w:val="hl"/>
    <w:basedOn w:val="DefaultParagraphFont"/>
    <w:qFormat/>
  </w:style>
  <w:style w:type="character" w:customStyle="1" w:styleId="searchtext">
    <w:name w:val="searchtext"/>
    <w:basedOn w:val="DefaultParagraphFont"/>
    <w:qFormat/>
  </w:style>
  <w:style w:type="paragraph" w:customStyle="1" w:styleId="af1">
    <w:name w:val="Текст основной"/>
    <w:basedOn w:val="Normal"/>
    <w:link w:val="af2"/>
    <w:qFormat/>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af2">
    <w:name w:val="Текст основной Знак"/>
    <w:basedOn w:val="DefaultParagraphFont"/>
    <w:link w:val="af1"/>
    <w:qFormat/>
    <w:rPr>
      <w:rFonts w:ascii="Verdana" w:eastAsia="Times New Roman" w:hAnsi="Verdana" w:cs="Times New Roman"/>
      <w:sz w:val="24"/>
      <w:szCs w:val="20"/>
      <w:lang w:eastAsia="ru-RU"/>
    </w:rPr>
  </w:style>
  <w:style w:type="character" w:customStyle="1" w:styleId="Heading1Char1">
    <w:name w:val="Heading 1 Char1"/>
    <w:basedOn w:val="DefaultParagraphFont"/>
    <w:uiPriority w:val="1"/>
    <w:qFormat/>
    <w:rPr>
      <w:rFonts w:asciiTheme="majorHAnsi" w:eastAsiaTheme="majorEastAsia" w:hAnsiTheme="majorHAnsi" w:cstheme="majorBidi"/>
      <w:color w:val="2F5496" w:themeColor="accent1" w:themeShade="BF"/>
      <w:sz w:val="32"/>
      <w:szCs w:val="32"/>
      <w:lang w:val="en-GB"/>
    </w:rPr>
  </w:style>
  <w:style w:type="character" w:customStyle="1" w:styleId="Heading2Char1">
    <w:name w:val="Heading 2 Char1"/>
    <w:basedOn w:val="DefaultParagraphFont"/>
    <w:uiPriority w:val="1"/>
    <w:qFormat/>
    <w:rPr>
      <w:rFonts w:asciiTheme="majorHAnsi" w:eastAsiaTheme="majorEastAsia" w:hAnsiTheme="majorHAnsi" w:cstheme="majorBidi"/>
      <w:color w:val="2F5496" w:themeColor="accent1" w:themeShade="BF"/>
      <w:sz w:val="26"/>
      <w:szCs w:val="26"/>
      <w:lang w:val="en-GB"/>
    </w:rPr>
  </w:style>
  <w:style w:type="character" w:customStyle="1" w:styleId="Heading3Char1">
    <w:name w:val="Heading 3 Char1"/>
    <w:basedOn w:val="DefaultParagraphFont"/>
    <w:uiPriority w:val="1"/>
    <w:semiHidden/>
    <w:qFormat/>
    <w:rPr>
      <w:rFonts w:asciiTheme="majorHAnsi" w:eastAsiaTheme="majorEastAsia" w:hAnsiTheme="majorHAnsi" w:cstheme="majorBidi"/>
      <w:color w:val="1F3864" w:themeColor="accent1" w:themeShade="80"/>
      <w:sz w:val="24"/>
      <w:szCs w:val="24"/>
      <w:lang w:val="en-GB"/>
    </w:rPr>
  </w:style>
  <w:style w:type="character" w:customStyle="1" w:styleId="Heading4Char1">
    <w:name w:val="Heading 4 Char1"/>
    <w:basedOn w:val="DefaultParagraphFont"/>
    <w:uiPriority w:val="1"/>
    <w:qFormat/>
    <w:rPr>
      <w:rFonts w:asciiTheme="majorHAnsi" w:eastAsiaTheme="majorEastAsia" w:hAnsiTheme="majorHAnsi" w:cstheme="majorBidi"/>
      <w:i/>
      <w:iCs/>
      <w:color w:val="2F5496" w:themeColor="accent1" w:themeShade="BF"/>
      <w:lang w:val="en-GB"/>
    </w:rPr>
  </w:style>
  <w:style w:type="character" w:customStyle="1" w:styleId="Heading5Char1">
    <w:name w:val="Heading 5 Char1"/>
    <w:basedOn w:val="DefaultParagraphFont"/>
    <w:uiPriority w:val="1"/>
    <w:qFormat/>
    <w:rPr>
      <w:rFonts w:asciiTheme="majorHAnsi" w:eastAsiaTheme="majorEastAsia" w:hAnsiTheme="majorHAnsi" w:cstheme="majorBidi"/>
      <w:color w:val="2F5496" w:themeColor="accent1" w:themeShade="BF"/>
      <w:lang w:val="en-GB"/>
    </w:rPr>
  </w:style>
  <w:style w:type="character" w:customStyle="1" w:styleId="Heading6Char1">
    <w:name w:val="Heading 6 Char1"/>
    <w:basedOn w:val="DefaultParagraphFont"/>
    <w:uiPriority w:val="1"/>
    <w:semiHidden/>
    <w:qFormat/>
    <w:rPr>
      <w:rFonts w:asciiTheme="majorHAnsi" w:eastAsiaTheme="majorEastAsia" w:hAnsiTheme="majorHAnsi" w:cstheme="majorBidi"/>
      <w:color w:val="1F3864" w:themeColor="accent1" w:themeShade="80"/>
      <w:lang w:val="en-GB"/>
    </w:rPr>
  </w:style>
  <w:style w:type="character" w:customStyle="1" w:styleId="Heading7Char1">
    <w:name w:val="Heading 7 Char1"/>
    <w:basedOn w:val="DefaultParagraphFont"/>
    <w:uiPriority w:val="1"/>
    <w:semiHidden/>
    <w:qFormat/>
    <w:rPr>
      <w:rFonts w:asciiTheme="majorHAnsi" w:eastAsiaTheme="majorEastAsia" w:hAnsiTheme="majorHAnsi" w:cstheme="majorBidi"/>
      <w:i/>
      <w:iCs/>
      <w:color w:val="1F3864" w:themeColor="accent1" w:themeShade="80"/>
      <w:lang w:val="en-GB"/>
    </w:rPr>
  </w:style>
  <w:style w:type="character" w:customStyle="1" w:styleId="Heading8Char2">
    <w:name w:val="Heading 8 Char2"/>
    <w:basedOn w:val="DefaultParagraphFont"/>
    <w:uiPriority w:val="1"/>
    <w:semiHidden/>
    <w:qFormat/>
    <w:rPr>
      <w:rFonts w:asciiTheme="majorHAnsi" w:eastAsiaTheme="majorEastAsia" w:hAnsiTheme="majorHAnsi" w:cstheme="majorBidi"/>
      <w:color w:val="262626" w:themeColor="text1" w:themeTint="D9"/>
      <w:sz w:val="21"/>
      <w:szCs w:val="21"/>
      <w:lang w:val="en-GB"/>
    </w:rPr>
  </w:style>
  <w:style w:type="character" w:customStyle="1" w:styleId="Heading9Char1">
    <w:name w:val="Heading 9 Char1"/>
    <w:basedOn w:val="DefaultParagraphFont"/>
    <w:uiPriority w:val="1"/>
    <w:semiHidden/>
    <w:qFormat/>
    <w:rPr>
      <w:rFonts w:asciiTheme="majorHAnsi" w:eastAsiaTheme="majorEastAsia" w:hAnsiTheme="majorHAnsi" w:cstheme="majorBidi"/>
      <w:i/>
      <w:iCs/>
      <w:color w:val="262626" w:themeColor="text1" w:themeTint="D9"/>
      <w:sz w:val="21"/>
      <w:szCs w:val="21"/>
      <w:lang w:val="en-GB"/>
    </w:rPr>
  </w:style>
  <w:style w:type="character" w:customStyle="1" w:styleId="FootnoteTextChar1">
    <w:name w:val="Footnote Text Char1"/>
    <w:basedOn w:val="DefaultParagraphFont"/>
    <w:uiPriority w:val="9"/>
    <w:qFormat/>
    <w:rPr>
      <w:sz w:val="20"/>
      <w:szCs w:val="20"/>
      <w:lang w:val="en-GB"/>
    </w:rPr>
  </w:style>
  <w:style w:type="character" w:customStyle="1" w:styleId="HeaderChar1">
    <w:name w:val="Header Char1"/>
    <w:basedOn w:val="DefaultParagraphFont"/>
    <w:uiPriority w:val="99"/>
    <w:qFormat/>
    <w:rPr>
      <w:lang w:val="en-GB"/>
    </w:rPr>
  </w:style>
  <w:style w:type="character" w:customStyle="1" w:styleId="FooterChar1">
    <w:name w:val="Footer Char1"/>
    <w:basedOn w:val="DefaultParagraphFont"/>
    <w:uiPriority w:val="9"/>
    <w:qFormat/>
    <w:rPr>
      <w:lang w:val="en-GB"/>
    </w:rPr>
  </w:style>
  <w:style w:type="character" w:customStyle="1" w:styleId="BodyTextIndentChar1">
    <w:name w:val="Body Text Indent Char1"/>
    <w:basedOn w:val="DefaultParagraphFont"/>
    <w:uiPriority w:val="99"/>
    <w:qFormat/>
    <w:rPr>
      <w:lang w:val="en-GB"/>
    </w:rPr>
  </w:style>
  <w:style w:type="character" w:customStyle="1" w:styleId="122">
    <w:name w:val="Тект документа 12 Знак"/>
    <w:link w:val="123"/>
    <w:qFormat/>
    <w:locked/>
    <w:rPr>
      <w:rFonts w:ascii="Times New Roman" w:hAnsi="Times New Roman"/>
      <w:sz w:val="24"/>
      <w:szCs w:val="24"/>
      <w:lang w:eastAsia="ru-RU"/>
    </w:rPr>
  </w:style>
  <w:style w:type="paragraph" w:customStyle="1" w:styleId="123">
    <w:name w:val="Тект документа 12"/>
    <w:basedOn w:val="Normal"/>
    <w:link w:val="122"/>
    <w:qFormat/>
    <w:pPr>
      <w:spacing w:after="0" w:line="360" w:lineRule="auto"/>
      <w:ind w:firstLine="567"/>
    </w:pPr>
    <w:rPr>
      <w:rFonts w:ascii="Times New Roman" w:hAnsi="Times New Roman"/>
      <w:sz w:val="24"/>
      <w:szCs w:val="24"/>
      <w:lang w:eastAsia="ru-RU"/>
    </w:rPr>
  </w:style>
  <w:style w:type="table" w:customStyle="1" w:styleId="TableGrid40">
    <w:name w:val="Table Grid4"/>
    <w:basedOn w:val="TableNormal"/>
    <w:uiPriority w:val="39"/>
    <w:qFormat/>
    <w:rPr>
      <w:rFonts w:ascii="Calibri" w:eastAsia="Calibri" w:hAnsi="Calibri"/>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Сетка таблицы6"/>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Сетка таблицы7"/>
    <w:basedOn w:val="TableNormal"/>
    <w:uiPriority w:val="39"/>
    <w:qFormat/>
    <w:rPr>
      <w:rFonts w:ascii="Verdana" w:eastAsia="Times New Roman"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talic">
    <w:name w:val="italic"/>
    <w:basedOn w:val="DefaultParagraphFont"/>
    <w:qFormat/>
  </w:style>
  <w:style w:type="paragraph" w:customStyle="1" w:styleId="-4">
    <w:name w:val="Подпункт - 4 ур"/>
    <w:basedOn w:val="Normal"/>
    <w:qFormat/>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2">
    <w:name w:val="Пункт раздела - 2 ур"/>
    <w:basedOn w:val="Normal"/>
    <w:link w:val="-20"/>
    <w:qFormat/>
    <w:pPr>
      <w:numPr>
        <w:ilvl w:val="1"/>
        <w:numId w:val="25"/>
      </w:numPr>
      <w:spacing w:before="60" w:after="60" w:line="240" w:lineRule="auto"/>
      <w:ind w:right="170"/>
    </w:pPr>
    <w:rPr>
      <w:rFonts w:ascii="Times New Roman" w:hAnsi="Times New Roman"/>
      <w:sz w:val="28"/>
      <w:szCs w:val="28"/>
      <w:lang w:eastAsia="ru-RU"/>
    </w:rPr>
  </w:style>
  <w:style w:type="paragraph" w:customStyle="1" w:styleId="-3">
    <w:name w:val="Пункт подраздела - 3 ур"/>
    <w:basedOn w:val="Normal"/>
    <w:qFormat/>
    <w:pPr>
      <w:numPr>
        <w:ilvl w:val="2"/>
        <w:numId w:val="25"/>
      </w:numPr>
      <w:spacing w:before="60" w:after="60" w:line="240" w:lineRule="auto"/>
      <w:ind w:right="170"/>
    </w:pPr>
    <w:rPr>
      <w:rFonts w:ascii="Times New Roman" w:hAnsi="Times New Roman"/>
      <w:sz w:val="28"/>
      <w:szCs w:val="28"/>
      <w:lang w:eastAsia="ru-RU"/>
    </w:rPr>
  </w:style>
  <w:style w:type="paragraph" w:customStyle="1" w:styleId="-1">
    <w:name w:val="Раздел - 1 ур"/>
    <w:next w:val="-2"/>
    <w:qFormat/>
    <w:pPr>
      <w:keepNext/>
      <w:pageBreakBefore/>
      <w:numPr>
        <w:numId w:val="25"/>
      </w:numPr>
      <w:suppressAutoHyphens/>
      <w:spacing w:after="240"/>
      <w:ind w:right="170" w:firstLine="851"/>
    </w:pPr>
    <w:rPr>
      <w:rFonts w:ascii="Arial" w:eastAsia="Times New Roman" w:hAnsi="Arial"/>
      <w:b/>
      <w:sz w:val="28"/>
      <w:szCs w:val="28"/>
      <w:lang w:val="en-GB"/>
    </w:rPr>
  </w:style>
  <w:style w:type="paragraph" w:customStyle="1" w:styleId="-">
    <w:name w:val="Перечисление -"/>
    <w:basedOn w:val="Normal"/>
    <w:link w:val="-a"/>
    <w:qFormat/>
    <w:pPr>
      <w:numPr>
        <w:numId w:val="26"/>
      </w:numPr>
      <w:spacing w:before="60" w:after="60" w:line="240" w:lineRule="auto"/>
      <w:ind w:right="170"/>
      <w:contextualSpacing/>
    </w:pPr>
    <w:rPr>
      <w:rFonts w:ascii="Times New Roman" w:hAnsi="Times New Roman"/>
      <w:sz w:val="28"/>
      <w:szCs w:val="28"/>
      <w:lang w:eastAsia="ru-RU"/>
    </w:rPr>
  </w:style>
  <w:style w:type="paragraph" w:customStyle="1" w:styleId="footnotedescription">
    <w:name w:val="footnote description"/>
    <w:next w:val="Normal"/>
    <w:link w:val="footnotedescriptionChar"/>
    <w:qFormat/>
    <w:pPr>
      <w:spacing w:after="294" w:line="259" w:lineRule="auto"/>
      <w:jc w:val="both"/>
    </w:pPr>
    <w:rPr>
      <w:rFonts w:ascii="Arial" w:eastAsia="Arial" w:hAnsi="Arial" w:cs="Arial"/>
      <w:color w:val="000000"/>
      <w:sz w:val="16"/>
      <w:szCs w:val="22"/>
      <w:lang w:val="en-GB" w:eastAsia="en-GB"/>
    </w:rPr>
  </w:style>
  <w:style w:type="character" w:customStyle="1" w:styleId="footnotedescriptionChar">
    <w:name w:val="footnote description Char"/>
    <w:link w:val="footnotedescription"/>
    <w:qFormat/>
    <w:rPr>
      <w:rFonts w:ascii="Arial" w:eastAsia="Arial" w:hAnsi="Arial" w:cs="Arial"/>
      <w:color w:val="000000"/>
      <w:sz w:val="16"/>
      <w:lang w:val="en-GB" w:eastAsia="en-GB"/>
    </w:rPr>
  </w:style>
  <w:style w:type="character" w:customStyle="1" w:styleId="footnotemark">
    <w:name w:val="footnote mark"/>
    <w:qFormat/>
    <w:rPr>
      <w:rFonts w:ascii="Arial" w:eastAsia="Arial" w:hAnsi="Arial" w:cs="Arial"/>
      <w:color w:val="000000"/>
      <w:sz w:val="16"/>
      <w:vertAlign w:val="superscript"/>
    </w:rPr>
  </w:style>
  <w:style w:type="character" w:customStyle="1" w:styleId="-20">
    <w:name w:val="Пункт раздела - 2 ур Знак"/>
    <w:link w:val="-2"/>
    <w:qFormat/>
    <w:locked/>
    <w:rPr>
      <w:rFonts w:ascii="Times New Roman" w:hAnsi="Times New Roman"/>
      <w:sz w:val="28"/>
      <w:szCs w:val="28"/>
      <w:lang w:eastAsia="ru-RU"/>
    </w:rPr>
  </w:style>
  <w:style w:type="character" w:customStyle="1" w:styleId="-a">
    <w:name w:val="Перечисление - Знак"/>
    <w:link w:val="-"/>
    <w:qFormat/>
    <w:locked/>
    <w:rPr>
      <w:rFonts w:ascii="Times New Roman" w:hAnsi="Times New Roman"/>
      <w:sz w:val="28"/>
      <w:szCs w:val="28"/>
      <w:lang w:eastAsia="ru-RU"/>
    </w:rPr>
  </w:style>
  <w:style w:type="paragraph" w:customStyle="1" w:styleId="para2">
    <w:name w:val="para2"/>
    <w:basedOn w:val="Normal"/>
    <w:qFormat/>
    <w:pPr>
      <w:numPr>
        <w:numId w:val="27"/>
      </w:numPr>
      <w:tabs>
        <w:tab w:val="clear" w:pos="360"/>
      </w:tabs>
      <w:spacing w:before="120" w:line="240" w:lineRule="auto"/>
    </w:pPr>
    <w:rPr>
      <w:rFonts w:ascii="Times New Roman" w:eastAsia="Malgun Gothic" w:hAnsi="Times New Roman"/>
      <w:szCs w:val="20"/>
    </w:rPr>
  </w:style>
  <w:style w:type="paragraph" w:customStyle="1" w:styleId="Bullet">
    <w:name w:val="Bullet"/>
    <w:basedOn w:val="Normal"/>
    <w:qFormat/>
    <w:pPr>
      <w:numPr>
        <w:numId w:val="28"/>
      </w:numPr>
      <w:spacing w:before="60" w:after="100" w:afterAutospacing="1" w:line="252" w:lineRule="auto"/>
      <w:ind w:left="714" w:hanging="357"/>
    </w:pPr>
    <w:rPr>
      <w:rFonts w:ascii="Arial" w:eastAsia="Arial" w:hAnsi="Arial" w:cs="Arial"/>
      <w:color w:val="000000"/>
      <w:sz w:val="20"/>
      <w:lang w:eastAsia="en-GB"/>
    </w:rPr>
  </w:style>
  <w:style w:type="table" w:customStyle="1" w:styleId="8">
    <w:name w:val="Сетка таблицы8"/>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Сетка таблицы9"/>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
    <w:name w:val="Сетка таблицы10"/>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Сетка таблицы12"/>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TableNormal"/>
    <w:uiPriority w:val="39"/>
    <w:qFormat/>
    <w:rPr>
      <w:rFonts w:ascii="Calibri" w:eastAsia="Times New Roman" w:hAnsi="Calibri"/>
      <w:lang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ntent-text">
    <w:name w:val="content-text"/>
    <w:basedOn w:val="Normal"/>
    <w:qFormat/>
    <w:pPr>
      <w:spacing w:before="100" w:beforeAutospacing="1" w:after="100" w:afterAutospacing="1" w:line="240" w:lineRule="auto"/>
    </w:pPr>
    <w:rPr>
      <w:rFonts w:ascii="Times New Roman" w:hAnsi="Times New Roman"/>
      <w:sz w:val="24"/>
      <w:szCs w:val="24"/>
    </w:rPr>
  </w:style>
  <w:style w:type="character" w:customStyle="1" w:styleId="24">
    <w:name w:val="Неразрешенное упоминание2"/>
    <w:basedOn w:val="DefaultParagraphFont"/>
    <w:uiPriority w:val="99"/>
    <w:semiHidden/>
    <w:unhideWhenUsed/>
    <w:qFormat/>
    <w:rPr>
      <w:color w:val="808080"/>
      <w:shd w:val="clear" w:color="auto" w:fill="E6E6E6"/>
    </w:rPr>
  </w:style>
  <w:style w:type="character" w:customStyle="1" w:styleId="blk">
    <w:name w:val="blk"/>
    <w:basedOn w:val="DefaultParagraphFont"/>
    <w:qFormat/>
  </w:style>
  <w:style w:type="character" w:customStyle="1" w:styleId="nobr">
    <w:name w:val="nobr"/>
    <w:basedOn w:val="DefaultParagraphFont"/>
    <w:qFormat/>
  </w:style>
  <w:style w:type="character" w:customStyle="1" w:styleId="UnresolvedMention4">
    <w:name w:val="Unresolved Mention4"/>
    <w:basedOn w:val="DefaultParagraphFont"/>
    <w:uiPriority w:val="99"/>
    <w:semiHidden/>
    <w:unhideWhenUsed/>
    <w:qFormat/>
    <w:rPr>
      <w:color w:val="808080"/>
      <w:shd w:val="clear" w:color="auto" w:fill="E6E6E6"/>
    </w:rPr>
  </w:style>
  <w:style w:type="paragraph" w:customStyle="1" w:styleId="s1">
    <w:name w:val="s_1"/>
    <w:basedOn w:val="Normal"/>
    <w:qFormat/>
    <w:pPr>
      <w:spacing w:before="100" w:beforeAutospacing="1" w:after="100" w:afterAutospacing="1" w:line="240" w:lineRule="auto"/>
    </w:pPr>
    <w:rPr>
      <w:rFonts w:ascii="Times New Roman" w:hAnsi="Times New Roman"/>
      <w:sz w:val="24"/>
      <w:szCs w:val="24"/>
      <w:lang w:eastAsia="ru-RU"/>
    </w:rPr>
  </w:style>
  <w:style w:type="table" w:customStyle="1" w:styleId="1fa">
    <w:name w:val="Сетка таблицы светлая1"/>
    <w:basedOn w:val="TableNormal"/>
    <w:uiPriority w:val="40"/>
    <w:qFormat/>
    <w:rPr>
      <w:rFonts w:ascii="Verdana" w:eastAsia="Times New Roman" w:hAnsi="Verdana"/>
      <w:sz w:val="18"/>
      <w:szCs w:val="18"/>
      <w:lang w:eastAsia="da-DK"/>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
    <w:name w:val="Список-таблица 1 светлая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Список-таблица 1 светлая — акцент 1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21">
    <w:name w:val="Список-таблица 1 светлая — акцент 2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31">
    <w:name w:val="Список-таблица 1 светлая — акцент 3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41">
    <w:name w:val="Список-таблица 1 светлая — акцент 4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151">
    <w:name w:val="Список-таблица 1 светлая — акцент 5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161">
    <w:name w:val="Список-таблица 1 светлая — акцент 61"/>
    <w:basedOn w:val="TableNormal"/>
    <w:uiPriority w:val="46"/>
    <w:qFormat/>
    <w:rPr>
      <w:rFonts w:ascii="Verdana" w:eastAsia="Times New Roman" w:hAnsi="Verdana"/>
      <w:sz w:val="18"/>
      <w:szCs w:val="18"/>
      <w:lang w:eastAsia="da-DK"/>
    </w:rP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1">
    <w:name w:val="Список-таблица 21"/>
    <w:basedOn w:val="TableNormal"/>
    <w:uiPriority w:val="47"/>
    <w:qFormat/>
    <w:rPr>
      <w:rFonts w:ascii="Verdana" w:eastAsia="Times New Roman" w:hAnsi="Verdana"/>
      <w:sz w:val="18"/>
      <w:szCs w:val="18"/>
      <w:lang w:eastAsia="da-DK"/>
    </w:rPr>
    <w:tblPr>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Список-таблица 2 — акцент 11"/>
    <w:basedOn w:val="TableNormal"/>
    <w:uiPriority w:val="47"/>
    <w:qFormat/>
    <w:rPr>
      <w:rFonts w:ascii="Verdana" w:eastAsia="Times New Roman" w:hAnsi="Verdana"/>
      <w:sz w:val="18"/>
      <w:szCs w:val="18"/>
      <w:lang w:eastAsia="da-DK"/>
    </w:rPr>
    <w:tblPr>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21">
    <w:name w:val="Список-таблица 2 — акцент 21"/>
    <w:basedOn w:val="TableNormal"/>
    <w:uiPriority w:val="47"/>
    <w:qFormat/>
    <w:rPr>
      <w:rFonts w:ascii="Verdana" w:eastAsia="Times New Roman" w:hAnsi="Verdana"/>
      <w:sz w:val="18"/>
      <w:szCs w:val="18"/>
      <w:lang w:eastAsia="da-DK"/>
    </w:rPr>
    <w:tblPr>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231">
    <w:name w:val="Список-таблица 2 — акцент 31"/>
    <w:basedOn w:val="TableNormal"/>
    <w:uiPriority w:val="47"/>
    <w:qFormat/>
    <w:rPr>
      <w:rFonts w:ascii="Verdana" w:eastAsia="Times New Roman" w:hAnsi="Verdana"/>
      <w:sz w:val="18"/>
      <w:szCs w:val="18"/>
      <w:lang w:eastAsia="da-DK"/>
    </w:rPr>
    <w:tblPr>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
    <w:name w:val="Список-таблица 2 — акцент 41"/>
    <w:basedOn w:val="TableNormal"/>
    <w:uiPriority w:val="47"/>
    <w:qFormat/>
    <w:rPr>
      <w:rFonts w:ascii="Verdana" w:eastAsia="Times New Roman" w:hAnsi="Verdana"/>
      <w:sz w:val="18"/>
      <w:szCs w:val="18"/>
      <w:lang w:eastAsia="da-DK"/>
    </w:rPr>
    <w:tblPr>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251">
    <w:name w:val="Список-таблица 2 — акцент 51"/>
    <w:basedOn w:val="TableNormal"/>
    <w:uiPriority w:val="47"/>
    <w:qFormat/>
    <w:rPr>
      <w:rFonts w:ascii="Verdana" w:eastAsia="Times New Roman" w:hAnsi="Verdana"/>
      <w:sz w:val="18"/>
      <w:szCs w:val="18"/>
      <w:lang w:eastAsia="da-DK"/>
    </w:rPr>
    <w:tblPr>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261">
    <w:name w:val="Список-таблица 2 — акцент 61"/>
    <w:basedOn w:val="TableNormal"/>
    <w:uiPriority w:val="47"/>
    <w:qFormat/>
    <w:rPr>
      <w:rFonts w:ascii="Verdana" w:eastAsia="Times New Roman" w:hAnsi="Verdana"/>
      <w:sz w:val="18"/>
      <w:szCs w:val="18"/>
      <w:lang w:eastAsia="da-DK"/>
    </w:rPr>
    <w:tblPr>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1">
    <w:name w:val="Список-таблица 31"/>
    <w:basedOn w:val="TableNormal"/>
    <w:uiPriority w:val="48"/>
    <w:qFormat/>
    <w:rPr>
      <w:rFonts w:ascii="Verdana" w:eastAsia="Times New Roman" w:hAnsi="Verdana"/>
      <w:sz w:val="18"/>
      <w:szCs w:val="18"/>
      <w:lang w:eastAsia="da-DK"/>
    </w:rPr>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Список-таблица 3 — акцент 11"/>
    <w:basedOn w:val="TableNormal"/>
    <w:uiPriority w:val="48"/>
    <w:qFormat/>
    <w:rPr>
      <w:rFonts w:ascii="Verdana" w:eastAsia="Times New Roman" w:hAnsi="Verdana"/>
      <w:sz w:val="18"/>
      <w:szCs w:val="18"/>
      <w:lang w:eastAsia="da-DK"/>
    </w:rPr>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321">
    <w:name w:val="Список-таблица 3 — акцент 21"/>
    <w:basedOn w:val="TableNormal"/>
    <w:uiPriority w:val="48"/>
    <w:qFormat/>
    <w:rPr>
      <w:rFonts w:ascii="Verdana" w:eastAsia="Times New Roman" w:hAnsi="Verdana"/>
      <w:sz w:val="18"/>
      <w:szCs w:val="18"/>
      <w:lang w:eastAsia="da-DK"/>
    </w:rPr>
    <w:tblPr>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331">
    <w:name w:val="Список-таблица 3 — акцент 31"/>
    <w:basedOn w:val="TableNormal"/>
    <w:uiPriority w:val="48"/>
    <w:qFormat/>
    <w:rPr>
      <w:rFonts w:ascii="Verdana" w:eastAsia="Times New Roman" w:hAnsi="Verdana"/>
      <w:sz w:val="18"/>
      <w:szCs w:val="18"/>
      <w:lang w:eastAsia="da-DK"/>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341">
    <w:name w:val="Список-таблица 3 — акцент 41"/>
    <w:basedOn w:val="TableNormal"/>
    <w:uiPriority w:val="48"/>
    <w:qFormat/>
    <w:rPr>
      <w:rFonts w:ascii="Verdana" w:eastAsia="Times New Roman" w:hAnsi="Verdana"/>
      <w:sz w:val="18"/>
      <w:szCs w:val="18"/>
      <w:lang w:eastAsia="da-DK"/>
    </w:rPr>
    <w:tblPr>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351">
    <w:name w:val="Список-таблица 3 — акцент 51"/>
    <w:basedOn w:val="TableNormal"/>
    <w:uiPriority w:val="48"/>
    <w:qFormat/>
    <w:rPr>
      <w:rFonts w:ascii="Verdana" w:eastAsia="Times New Roman" w:hAnsi="Verdana"/>
      <w:sz w:val="18"/>
      <w:szCs w:val="18"/>
      <w:lang w:eastAsia="da-DK"/>
    </w:rPr>
    <w:tblPr>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361">
    <w:name w:val="Список-таблица 3 — акцент 61"/>
    <w:basedOn w:val="TableNormal"/>
    <w:uiPriority w:val="48"/>
    <w:qFormat/>
    <w:rPr>
      <w:rFonts w:ascii="Verdana" w:eastAsia="Times New Roman" w:hAnsi="Verdana"/>
      <w:sz w:val="18"/>
      <w:szCs w:val="18"/>
      <w:lang w:eastAsia="da-DK"/>
    </w:rPr>
    <w:tblPr>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41">
    <w:name w:val="Список-таблица 41"/>
    <w:basedOn w:val="TableNormal"/>
    <w:uiPriority w:val="49"/>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Список-таблица 4 — акцент 11"/>
    <w:basedOn w:val="TableNormal"/>
    <w:uiPriority w:val="49"/>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21">
    <w:name w:val="Список-таблица 4 — акцент 21"/>
    <w:basedOn w:val="TableNormal"/>
    <w:uiPriority w:val="49"/>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431">
    <w:name w:val="Список-таблица 4 — акцент 31"/>
    <w:basedOn w:val="TableNormal"/>
    <w:uiPriority w:val="49"/>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41">
    <w:name w:val="Список-таблица 4 — акцент 41"/>
    <w:basedOn w:val="TableNormal"/>
    <w:uiPriority w:val="49"/>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51">
    <w:name w:val="Список-таблица 4 — акцент 51"/>
    <w:basedOn w:val="TableNormal"/>
    <w:uiPriority w:val="49"/>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61">
    <w:name w:val="Список-таблица 4 — акцент 61"/>
    <w:basedOn w:val="TableNormal"/>
    <w:uiPriority w:val="49"/>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1">
    <w:name w:val="Список-таблица 5 темная1"/>
    <w:basedOn w:val="TableNormal"/>
    <w:uiPriority w:val="50"/>
    <w:qFormat/>
    <w:rPr>
      <w:rFonts w:ascii="Verdana" w:eastAsia="Times New Roman" w:hAnsi="Verdana"/>
      <w:color w:val="FFFFFF" w:themeColor="background1"/>
      <w:sz w:val="18"/>
      <w:szCs w:val="18"/>
      <w:lang w:eastAsia="da-DK"/>
    </w:rPr>
    <w:tblPr>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Список-таблица 5 темная — акцент 11"/>
    <w:basedOn w:val="TableNormal"/>
    <w:uiPriority w:val="50"/>
    <w:qFormat/>
    <w:rPr>
      <w:rFonts w:ascii="Verdana" w:eastAsia="Times New Roman" w:hAnsi="Verdana"/>
      <w:color w:val="FFFFFF" w:themeColor="background1"/>
      <w:sz w:val="18"/>
      <w:szCs w:val="18"/>
      <w:lang w:eastAsia="da-DK"/>
    </w:rPr>
    <w:tblPr>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Список-таблица 5 темная — акцент 21"/>
    <w:basedOn w:val="TableNormal"/>
    <w:uiPriority w:val="50"/>
    <w:qFormat/>
    <w:rPr>
      <w:rFonts w:ascii="Verdana" w:eastAsia="Times New Roman" w:hAnsi="Verdana"/>
      <w:color w:val="FFFFFF" w:themeColor="background1"/>
      <w:sz w:val="18"/>
      <w:szCs w:val="18"/>
      <w:lang w:eastAsia="da-DK"/>
    </w:rPr>
    <w:tblPr>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Список-таблица 5 темная — акцент 31"/>
    <w:basedOn w:val="TableNormal"/>
    <w:uiPriority w:val="50"/>
    <w:qFormat/>
    <w:rPr>
      <w:rFonts w:ascii="Verdana" w:eastAsia="Times New Roman" w:hAnsi="Verdana"/>
      <w:color w:val="FFFFFF" w:themeColor="background1"/>
      <w:sz w:val="18"/>
      <w:szCs w:val="18"/>
      <w:lang w:eastAsia="da-DK"/>
    </w:rPr>
    <w:tblPr>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Список-таблица 5 темная — акцент 41"/>
    <w:basedOn w:val="TableNormal"/>
    <w:uiPriority w:val="50"/>
    <w:qFormat/>
    <w:rPr>
      <w:rFonts w:ascii="Verdana" w:eastAsia="Times New Roman" w:hAnsi="Verdana"/>
      <w:color w:val="FFFFFF" w:themeColor="background1"/>
      <w:sz w:val="18"/>
      <w:szCs w:val="18"/>
      <w:lang w:eastAsia="da-DK"/>
    </w:rPr>
    <w:tblPr>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Список-таблица 5 темная — акцент 51"/>
    <w:basedOn w:val="TableNormal"/>
    <w:uiPriority w:val="50"/>
    <w:qFormat/>
    <w:rPr>
      <w:rFonts w:ascii="Verdana" w:eastAsia="Times New Roman" w:hAnsi="Verdana"/>
      <w:color w:val="FFFFFF" w:themeColor="background1"/>
      <w:sz w:val="18"/>
      <w:szCs w:val="18"/>
      <w:lang w:eastAsia="da-DK"/>
    </w:rPr>
    <w:tblPr>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Список-таблица 5 темная — акцент 61"/>
    <w:basedOn w:val="TableNormal"/>
    <w:uiPriority w:val="50"/>
    <w:qFormat/>
    <w:rPr>
      <w:rFonts w:ascii="Verdana" w:eastAsia="Times New Roman" w:hAnsi="Verdana"/>
      <w:color w:val="FFFFFF" w:themeColor="background1"/>
      <w:sz w:val="18"/>
      <w:szCs w:val="18"/>
      <w:lang w:eastAsia="da-DK"/>
    </w:rPr>
    <w:tblPr>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1">
    <w:name w:val="Список-таблица 6 цветная1"/>
    <w:basedOn w:val="TableNormal"/>
    <w:uiPriority w:val="51"/>
    <w:qFormat/>
    <w:rPr>
      <w:rFonts w:ascii="Verdana" w:eastAsia="Times New Roman" w:hAnsi="Verdana"/>
      <w:color w:val="000000" w:themeColor="text1"/>
      <w:sz w:val="18"/>
      <w:szCs w:val="18"/>
      <w:lang w:eastAsia="da-DK"/>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Список-таблица 6 цветная — акцент 11"/>
    <w:basedOn w:val="TableNormal"/>
    <w:uiPriority w:val="51"/>
    <w:qFormat/>
    <w:rPr>
      <w:rFonts w:ascii="Verdana" w:eastAsia="Times New Roman" w:hAnsi="Verdana"/>
      <w:color w:val="2F5496" w:themeColor="accent1" w:themeShade="BF"/>
      <w:sz w:val="18"/>
      <w:szCs w:val="18"/>
      <w:lang w:eastAsia="da-DK"/>
    </w:rPr>
    <w:tblPr>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21">
    <w:name w:val="Список-таблица 6 цветная — акцент 21"/>
    <w:basedOn w:val="TableNormal"/>
    <w:uiPriority w:val="51"/>
    <w:qFormat/>
    <w:rPr>
      <w:rFonts w:ascii="Verdana" w:eastAsia="Times New Roman" w:hAnsi="Verdana"/>
      <w:color w:val="C45911" w:themeColor="accent2" w:themeShade="BF"/>
      <w:sz w:val="18"/>
      <w:szCs w:val="18"/>
      <w:lang w:eastAsia="da-DK"/>
    </w:rPr>
    <w:tblPr>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631">
    <w:name w:val="Список-таблица 6 цветная — акцент 31"/>
    <w:basedOn w:val="TableNormal"/>
    <w:uiPriority w:val="51"/>
    <w:qFormat/>
    <w:rPr>
      <w:rFonts w:ascii="Verdana" w:eastAsia="Times New Roman" w:hAnsi="Verdana"/>
      <w:color w:val="7B7B7B" w:themeColor="accent3" w:themeShade="BF"/>
      <w:sz w:val="18"/>
      <w:szCs w:val="18"/>
      <w:lang w:eastAsia="da-DK"/>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641">
    <w:name w:val="Список-таблица 6 цветная — акцент 41"/>
    <w:basedOn w:val="TableNormal"/>
    <w:uiPriority w:val="51"/>
    <w:qFormat/>
    <w:rPr>
      <w:rFonts w:ascii="Verdana" w:eastAsia="Times New Roman" w:hAnsi="Verdana"/>
      <w:color w:val="BF8F00" w:themeColor="accent4" w:themeShade="BF"/>
      <w:sz w:val="18"/>
      <w:szCs w:val="18"/>
      <w:lang w:eastAsia="da-DK"/>
    </w:rPr>
    <w:tblPr>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651">
    <w:name w:val="Список-таблица 6 цветная — акцент 51"/>
    <w:basedOn w:val="TableNormal"/>
    <w:uiPriority w:val="51"/>
    <w:qFormat/>
    <w:rPr>
      <w:rFonts w:ascii="Verdana" w:eastAsia="Times New Roman" w:hAnsi="Verdana"/>
      <w:color w:val="2E74B5" w:themeColor="accent5" w:themeShade="BF"/>
      <w:sz w:val="18"/>
      <w:szCs w:val="18"/>
      <w:lang w:eastAsia="da-DK"/>
    </w:rPr>
    <w:tblPr>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661">
    <w:name w:val="Список-таблица 6 цветная — акцент 61"/>
    <w:basedOn w:val="TableNormal"/>
    <w:uiPriority w:val="51"/>
    <w:qFormat/>
    <w:rPr>
      <w:rFonts w:ascii="Verdana" w:eastAsia="Times New Roman" w:hAnsi="Verdana"/>
      <w:color w:val="538135" w:themeColor="accent6" w:themeShade="BF"/>
      <w:sz w:val="18"/>
      <w:szCs w:val="18"/>
      <w:lang w:eastAsia="da-DK"/>
    </w:rPr>
    <w:tblPr>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71">
    <w:name w:val="Список-таблица 7 цветная1"/>
    <w:basedOn w:val="TableNormal"/>
    <w:uiPriority w:val="52"/>
    <w:qFormat/>
    <w:rPr>
      <w:rFonts w:ascii="Verdana" w:eastAsia="Times New Roman" w:hAnsi="Verdana"/>
      <w:color w:val="000000" w:themeColor="text1"/>
      <w:sz w:val="18"/>
      <w:szCs w:val="18"/>
      <w:lang w:eastAsia="da-DK"/>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Список-таблица 7 цветная — акцент 11"/>
    <w:basedOn w:val="TableNormal"/>
    <w:uiPriority w:val="52"/>
    <w:qFormat/>
    <w:rPr>
      <w:rFonts w:ascii="Verdana" w:eastAsia="Times New Roman" w:hAnsi="Verdana"/>
      <w:color w:val="2F5496" w:themeColor="accent1"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
    <w:name w:val="Список-таблица 7 цветная — акцент 21"/>
    <w:basedOn w:val="TableNormal"/>
    <w:uiPriority w:val="52"/>
    <w:qFormat/>
    <w:rPr>
      <w:rFonts w:ascii="Verdana" w:eastAsia="Times New Roman" w:hAnsi="Verdana"/>
      <w:color w:val="C45911" w:themeColor="accent2"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Список-таблица 7 цветная — акцент 31"/>
    <w:basedOn w:val="TableNormal"/>
    <w:uiPriority w:val="52"/>
    <w:qFormat/>
    <w:rPr>
      <w:rFonts w:ascii="Verdana" w:eastAsia="Times New Roman" w:hAnsi="Verdana"/>
      <w:color w:val="7B7B7B" w:themeColor="accent3"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Список-таблица 7 цветная — акцент 41"/>
    <w:basedOn w:val="TableNormal"/>
    <w:uiPriority w:val="52"/>
    <w:qFormat/>
    <w:rPr>
      <w:rFonts w:ascii="Verdana" w:eastAsia="Times New Roman" w:hAnsi="Verdana"/>
      <w:color w:val="BF8F00" w:themeColor="accent4"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Список-таблица 7 цветная — акцент 51"/>
    <w:basedOn w:val="TableNormal"/>
    <w:uiPriority w:val="52"/>
    <w:qFormat/>
    <w:rPr>
      <w:rFonts w:ascii="Verdana" w:eastAsia="Times New Roman" w:hAnsi="Verdana"/>
      <w:color w:val="2E74B5" w:themeColor="accent5"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Список-таблица 7 цветная — акцент 61"/>
    <w:basedOn w:val="TableNormal"/>
    <w:uiPriority w:val="52"/>
    <w:qFormat/>
    <w:rPr>
      <w:rFonts w:ascii="Verdana" w:eastAsia="Times New Roman" w:hAnsi="Verdana"/>
      <w:color w:val="538135" w:themeColor="accent6" w:themeShade="BF"/>
      <w:sz w:val="18"/>
      <w:szCs w:val="18"/>
      <w:lang w:eastAsia="da-DK"/>
    </w:rP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2">
    <w:name w:val="Таблица простая 11"/>
    <w:basedOn w:val="TableNormal"/>
    <w:uiPriority w:val="41"/>
    <w:qFormat/>
    <w:rPr>
      <w:rFonts w:ascii="Verdana" w:eastAsia="Times New Roman" w:hAnsi="Verdana"/>
      <w:sz w:val="18"/>
      <w:szCs w:val="18"/>
      <w:lang w:eastAsia="da-DK"/>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1">
    <w:name w:val="Таблица простая 21"/>
    <w:basedOn w:val="TableNormal"/>
    <w:uiPriority w:val="42"/>
    <w:qFormat/>
    <w:rPr>
      <w:rFonts w:ascii="Verdana" w:eastAsia="Times New Roman" w:hAnsi="Verdana"/>
      <w:sz w:val="18"/>
      <w:szCs w:val="18"/>
      <w:lang w:eastAsia="da-DK"/>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TableNormal"/>
    <w:uiPriority w:val="43"/>
    <w:qFormat/>
    <w:rPr>
      <w:rFonts w:ascii="Verdana" w:eastAsia="Times New Roman" w:hAnsi="Verdana"/>
      <w:sz w:val="18"/>
      <w:szCs w:val="18"/>
      <w:lang w:eastAsia="da-DK"/>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TableNormal"/>
    <w:uiPriority w:val="44"/>
    <w:qFormat/>
    <w:rPr>
      <w:rFonts w:ascii="Verdana" w:eastAsia="Times New Roman" w:hAnsi="Verdana"/>
      <w:sz w:val="18"/>
      <w:szCs w:val="18"/>
      <w:lang w:eastAsia="da-DK"/>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
    <w:name w:val="Таблица простая 51"/>
    <w:basedOn w:val="TableNormal"/>
    <w:uiPriority w:val="45"/>
    <w:qFormat/>
    <w:rPr>
      <w:rFonts w:ascii="Verdana" w:eastAsia="Times New Roman" w:hAnsi="Verdana"/>
      <w:sz w:val="18"/>
      <w:szCs w:val="18"/>
      <w:lang w:eastAsia="da-DK"/>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0">
    <w:name w:val="Таблица-сетка 1 светлая1"/>
    <w:basedOn w:val="TableNormal"/>
    <w:uiPriority w:val="46"/>
    <w:qFormat/>
    <w:rPr>
      <w:rFonts w:ascii="Verdana" w:eastAsia="Times New Roman" w:hAnsi="Verdana"/>
      <w:sz w:val="18"/>
      <w:szCs w:val="18"/>
      <w:lang w:eastAsia="da-DK"/>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0">
    <w:name w:val="Таблица-сетка 1 светлая — акцент 11"/>
    <w:basedOn w:val="TableNormal"/>
    <w:uiPriority w:val="46"/>
    <w:qFormat/>
    <w:rPr>
      <w:rFonts w:ascii="Verdana" w:eastAsia="Times New Roman" w:hAnsi="Verdana"/>
      <w:sz w:val="18"/>
      <w:szCs w:val="18"/>
      <w:lang w:eastAsia="da-DK"/>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210">
    <w:name w:val="Таблица-сетка 1 светлая — акцент 21"/>
    <w:basedOn w:val="TableNormal"/>
    <w:uiPriority w:val="46"/>
    <w:qFormat/>
    <w:rPr>
      <w:rFonts w:ascii="Verdana" w:eastAsia="Times New Roman" w:hAnsi="Verdana"/>
      <w:sz w:val="18"/>
      <w:szCs w:val="18"/>
      <w:lang w:eastAsia="da-DK"/>
    </w:rPr>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10">
    <w:name w:val="Таблица-сетка 1 светлая — акцент 31"/>
    <w:basedOn w:val="TableNormal"/>
    <w:uiPriority w:val="46"/>
    <w:qFormat/>
    <w:rPr>
      <w:rFonts w:ascii="Verdana" w:eastAsia="Times New Roman" w:hAnsi="Verdana"/>
      <w:sz w:val="18"/>
      <w:szCs w:val="18"/>
      <w:lang w:eastAsia="da-DK"/>
    </w:rPr>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10">
    <w:name w:val="Таблица-сетка 1 светлая — акцент 41"/>
    <w:basedOn w:val="TableNormal"/>
    <w:uiPriority w:val="46"/>
    <w:qFormat/>
    <w:rPr>
      <w:rFonts w:ascii="Verdana" w:eastAsia="Times New Roman" w:hAnsi="Verdana"/>
      <w:sz w:val="18"/>
      <w:szCs w:val="18"/>
      <w:lang w:eastAsia="da-DK"/>
    </w:rPr>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10">
    <w:name w:val="Таблица-сетка 1 светлая — акцент 51"/>
    <w:basedOn w:val="TableNormal"/>
    <w:uiPriority w:val="46"/>
    <w:qFormat/>
    <w:rPr>
      <w:rFonts w:ascii="Verdana" w:eastAsia="Times New Roman" w:hAnsi="Verdana"/>
      <w:sz w:val="18"/>
      <w:szCs w:val="18"/>
      <w:lang w:eastAsia="da-DK"/>
    </w:rPr>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1610">
    <w:name w:val="Таблица-сетка 1 светлая — акцент 61"/>
    <w:basedOn w:val="TableNormal"/>
    <w:uiPriority w:val="46"/>
    <w:qFormat/>
    <w:rPr>
      <w:rFonts w:ascii="Verdana" w:eastAsia="Times New Roman" w:hAnsi="Verdana"/>
      <w:sz w:val="18"/>
      <w:szCs w:val="18"/>
      <w:lang w:eastAsia="da-DK"/>
    </w:rPr>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210">
    <w:name w:val="Таблица-сетка 21"/>
    <w:basedOn w:val="TableNormal"/>
    <w:uiPriority w:val="47"/>
    <w:qFormat/>
    <w:rPr>
      <w:rFonts w:ascii="Verdana" w:eastAsia="Times New Roman" w:hAnsi="Verdana"/>
      <w:sz w:val="18"/>
      <w:szCs w:val="18"/>
      <w:lang w:eastAsia="da-DK"/>
    </w:r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0">
    <w:name w:val="Таблица-сетка 2 — акцент 11"/>
    <w:basedOn w:val="TableNormal"/>
    <w:uiPriority w:val="47"/>
    <w:qFormat/>
    <w:rPr>
      <w:rFonts w:ascii="Verdana" w:eastAsia="Times New Roman" w:hAnsi="Verdana"/>
      <w:sz w:val="18"/>
      <w:szCs w:val="18"/>
      <w:lang w:eastAsia="da-DK"/>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210">
    <w:name w:val="Таблица-сетка 2 — акцент 21"/>
    <w:basedOn w:val="TableNormal"/>
    <w:uiPriority w:val="47"/>
    <w:qFormat/>
    <w:rPr>
      <w:rFonts w:ascii="Verdana" w:eastAsia="Times New Roman" w:hAnsi="Verdana"/>
      <w:sz w:val="18"/>
      <w:szCs w:val="18"/>
      <w:lang w:eastAsia="da-DK"/>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2310">
    <w:name w:val="Таблица-сетка 2 — акцент 31"/>
    <w:basedOn w:val="TableNormal"/>
    <w:uiPriority w:val="47"/>
    <w:qFormat/>
    <w:rPr>
      <w:rFonts w:ascii="Verdana" w:eastAsia="Times New Roman" w:hAnsi="Verdana"/>
      <w:sz w:val="18"/>
      <w:szCs w:val="18"/>
      <w:lang w:eastAsia="da-DK"/>
    </w:rPr>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10">
    <w:name w:val="Таблица-сетка 2 — акцент 41"/>
    <w:basedOn w:val="TableNormal"/>
    <w:uiPriority w:val="47"/>
    <w:qFormat/>
    <w:rPr>
      <w:rFonts w:ascii="Verdana" w:eastAsia="Times New Roman" w:hAnsi="Verdana"/>
      <w:sz w:val="18"/>
      <w:szCs w:val="18"/>
      <w:lang w:eastAsia="da-DK"/>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2510">
    <w:name w:val="Таблица-сетка 2 — акцент 51"/>
    <w:basedOn w:val="TableNormal"/>
    <w:uiPriority w:val="47"/>
    <w:qFormat/>
    <w:rPr>
      <w:rFonts w:ascii="Verdana" w:eastAsia="Times New Roman" w:hAnsi="Verdana"/>
      <w:sz w:val="18"/>
      <w:szCs w:val="18"/>
      <w:lang w:eastAsia="da-DK"/>
    </w:rPr>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2610">
    <w:name w:val="Таблица-сетка 2 — акцент 61"/>
    <w:basedOn w:val="TableNormal"/>
    <w:uiPriority w:val="47"/>
    <w:qFormat/>
    <w:rPr>
      <w:rFonts w:ascii="Verdana" w:eastAsia="Times New Roman" w:hAnsi="Verdana"/>
      <w:sz w:val="18"/>
      <w:szCs w:val="18"/>
      <w:lang w:eastAsia="da-DK"/>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10">
    <w:name w:val="Таблица-сетка 31"/>
    <w:basedOn w:val="TableNormal"/>
    <w:uiPriority w:val="48"/>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10">
    <w:name w:val="Таблица-сетка 3 — акцент 11"/>
    <w:basedOn w:val="TableNormal"/>
    <w:uiPriority w:val="48"/>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3210">
    <w:name w:val="Таблица-сетка 3 — акцент 21"/>
    <w:basedOn w:val="TableNormal"/>
    <w:uiPriority w:val="48"/>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3310">
    <w:name w:val="Таблица-сетка 3 — акцент 31"/>
    <w:basedOn w:val="TableNormal"/>
    <w:uiPriority w:val="48"/>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410">
    <w:name w:val="Таблица-сетка 3 — акцент 41"/>
    <w:basedOn w:val="TableNormal"/>
    <w:uiPriority w:val="48"/>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3510">
    <w:name w:val="Таблица-сетка 3 — акцент 51"/>
    <w:basedOn w:val="TableNormal"/>
    <w:uiPriority w:val="48"/>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3610">
    <w:name w:val="Таблица-сетка 3 — акцент 61"/>
    <w:basedOn w:val="TableNormal"/>
    <w:uiPriority w:val="48"/>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410">
    <w:name w:val="Таблица-сетка 41"/>
    <w:basedOn w:val="TableNormal"/>
    <w:uiPriority w:val="49"/>
    <w:qFormat/>
    <w:rPr>
      <w:rFonts w:ascii="Verdana" w:eastAsia="Times New Roman" w:hAnsi="Verdana"/>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0">
    <w:name w:val="Таблица-сетка 4 — акцент 11"/>
    <w:basedOn w:val="TableNormal"/>
    <w:uiPriority w:val="49"/>
    <w:qFormat/>
    <w:rPr>
      <w:rFonts w:ascii="Verdana" w:eastAsia="Times New Roman" w:hAnsi="Verdana"/>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210">
    <w:name w:val="Таблица-сетка 4 — акцент 21"/>
    <w:basedOn w:val="TableNormal"/>
    <w:uiPriority w:val="49"/>
    <w:qFormat/>
    <w:rPr>
      <w:rFonts w:ascii="Verdana" w:eastAsia="Times New Roman" w:hAnsi="Verdana"/>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4310">
    <w:name w:val="Таблица-сетка 4 — акцент 31"/>
    <w:basedOn w:val="TableNormal"/>
    <w:uiPriority w:val="49"/>
    <w:qFormat/>
    <w:rPr>
      <w:rFonts w:ascii="Verdana" w:eastAsia="Times New Roman" w:hAnsi="Verdana"/>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410">
    <w:name w:val="Таблица-сетка 4 — акцент 41"/>
    <w:basedOn w:val="TableNormal"/>
    <w:uiPriority w:val="49"/>
    <w:qFormat/>
    <w:rPr>
      <w:rFonts w:ascii="Verdana" w:eastAsia="Times New Roman" w:hAnsi="Verdana"/>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510">
    <w:name w:val="Таблица-сетка 4 — акцент 51"/>
    <w:basedOn w:val="TableNormal"/>
    <w:uiPriority w:val="49"/>
    <w:qFormat/>
    <w:rPr>
      <w:rFonts w:ascii="Verdana" w:eastAsia="Times New Roman" w:hAnsi="Verdana"/>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610">
    <w:name w:val="Таблица-сетка 4 — акцент 61"/>
    <w:basedOn w:val="TableNormal"/>
    <w:uiPriority w:val="49"/>
    <w:qFormat/>
    <w:rPr>
      <w:rFonts w:ascii="Verdana" w:eastAsia="Times New Roman" w:hAnsi="Verdana"/>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10">
    <w:name w:val="Таблица-сетка 5 темная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0">
    <w:name w:val="Таблица-сетка 5 темная — акцент 1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210">
    <w:name w:val="Таблица-сетка 5 темная — акцент 2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5310">
    <w:name w:val="Таблица-сетка 5 темная — акцент 3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410">
    <w:name w:val="Таблица-сетка 5 темная — акцент 4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5510">
    <w:name w:val="Таблица-сетка 5 темная — акцент 5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5610">
    <w:name w:val="Таблица-сетка 5 темная — акцент 61"/>
    <w:basedOn w:val="TableNormal"/>
    <w:uiPriority w:val="50"/>
    <w:qFormat/>
    <w:rPr>
      <w:rFonts w:ascii="Verdana" w:eastAsia="Times New Roman" w:hAnsi="Verdana"/>
      <w:sz w:val="18"/>
      <w:szCs w:val="18"/>
      <w:lang w:eastAsia="da-DK"/>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610">
    <w:name w:val="Таблица-сетка 6 цветная1"/>
    <w:basedOn w:val="TableNormal"/>
    <w:uiPriority w:val="51"/>
    <w:qFormat/>
    <w:rPr>
      <w:rFonts w:ascii="Verdana" w:eastAsia="Times New Roman" w:hAnsi="Verdana"/>
      <w:color w:val="000000" w:themeColor="text1"/>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0">
    <w:name w:val="Таблица-сетка 6 цветная — акцент 11"/>
    <w:basedOn w:val="TableNormal"/>
    <w:uiPriority w:val="51"/>
    <w:qFormat/>
    <w:rPr>
      <w:rFonts w:ascii="Verdana" w:eastAsia="Times New Roman" w:hAnsi="Verdana"/>
      <w:color w:val="2F5496" w:themeColor="accent1" w:themeShade="BF"/>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210">
    <w:name w:val="Таблица-сетка 6 цветная — акцент 21"/>
    <w:basedOn w:val="TableNormal"/>
    <w:uiPriority w:val="51"/>
    <w:qFormat/>
    <w:rPr>
      <w:rFonts w:ascii="Verdana" w:eastAsia="Times New Roman" w:hAnsi="Verdana"/>
      <w:color w:val="C45911" w:themeColor="accent2" w:themeShade="BF"/>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6310">
    <w:name w:val="Таблица-сетка 6 цветная — акцент 31"/>
    <w:basedOn w:val="TableNormal"/>
    <w:uiPriority w:val="51"/>
    <w:qFormat/>
    <w:rPr>
      <w:rFonts w:ascii="Verdana" w:eastAsia="Times New Roman" w:hAnsi="Verdana"/>
      <w:color w:val="7B7B7B" w:themeColor="accent3" w:themeShade="BF"/>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6410">
    <w:name w:val="Таблица-сетка 6 цветная — акцент 41"/>
    <w:basedOn w:val="TableNormal"/>
    <w:uiPriority w:val="51"/>
    <w:qFormat/>
    <w:rPr>
      <w:rFonts w:ascii="Verdana" w:eastAsia="Times New Roman" w:hAnsi="Verdana"/>
      <w:color w:val="BF8F00" w:themeColor="accent4" w:themeShade="BF"/>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6510">
    <w:name w:val="Таблица-сетка 6 цветная — акцент 51"/>
    <w:basedOn w:val="TableNormal"/>
    <w:uiPriority w:val="51"/>
    <w:qFormat/>
    <w:rPr>
      <w:rFonts w:ascii="Verdana" w:eastAsia="Times New Roman" w:hAnsi="Verdana"/>
      <w:color w:val="2E74B5" w:themeColor="accent5" w:themeShade="BF"/>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6610">
    <w:name w:val="Таблица-сетка 6 цветная — акцент 61"/>
    <w:basedOn w:val="TableNormal"/>
    <w:uiPriority w:val="51"/>
    <w:qFormat/>
    <w:rPr>
      <w:rFonts w:ascii="Verdana" w:eastAsia="Times New Roman" w:hAnsi="Verdana"/>
      <w:color w:val="538135" w:themeColor="accent6" w:themeShade="BF"/>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710">
    <w:name w:val="Таблица-сетка 7 цветная1"/>
    <w:basedOn w:val="TableNormal"/>
    <w:uiPriority w:val="52"/>
    <w:qFormat/>
    <w:rPr>
      <w:rFonts w:ascii="Verdana" w:eastAsia="Times New Roman" w:hAnsi="Verdana"/>
      <w:color w:val="000000" w:themeColor="text1"/>
      <w:sz w:val="18"/>
      <w:szCs w:val="18"/>
      <w:lang w:eastAsia="da-DK"/>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10">
    <w:name w:val="Таблица-сетка 7 цветная — акцент 11"/>
    <w:basedOn w:val="TableNormal"/>
    <w:uiPriority w:val="52"/>
    <w:qFormat/>
    <w:rPr>
      <w:rFonts w:ascii="Verdana" w:eastAsia="Times New Roman" w:hAnsi="Verdana"/>
      <w:color w:val="2F5496" w:themeColor="accent1" w:themeShade="BF"/>
      <w:sz w:val="18"/>
      <w:szCs w:val="18"/>
      <w:lang w:eastAsia="da-DK"/>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7210">
    <w:name w:val="Таблица-сетка 7 цветная — акцент 21"/>
    <w:basedOn w:val="TableNormal"/>
    <w:uiPriority w:val="52"/>
    <w:qFormat/>
    <w:rPr>
      <w:rFonts w:ascii="Verdana" w:eastAsia="Times New Roman" w:hAnsi="Verdana"/>
      <w:color w:val="C45911" w:themeColor="accent2" w:themeShade="BF"/>
      <w:sz w:val="18"/>
      <w:szCs w:val="18"/>
      <w:lang w:eastAsia="da-DK"/>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7310">
    <w:name w:val="Таблица-сетка 7 цветная — акцент 31"/>
    <w:basedOn w:val="TableNormal"/>
    <w:uiPriority w:val="52"/>
    <w:qFormat/>
    <w:rPr>
      <w:rFonts w:ascii="Verdana" w:eastAsia="Times New Roman" w:hAnsi="Verdana"/>
      <w:color w:val="7B7B7B" w:themeColor="accent3" w:themeShade="BF"/>
      <w:sz w:val="18"/>
      <w:szCs w:val="18"/>
      <w:lang w:eastAsia="da-DK"/>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7410">
    <w:name w:val="Таблица-сетка 7 цветная — акцент 41"/>
    <w:basedOn w:val="TableNormal"/>
    <w:uiPriority w:val="52"/>
    <w:qFormat/>
    <w:rPr>
      <w:rFonts w:ascii="Verdana" w:eastAsia="Times New Roman" w:hAnsi="Verdana"/>
      <w:color w:val="BF8F00" w:themeColor="accent4" w:themeShade="BF"/>
      <w:sz w:val="18"/>
      <w:szCs w:val="18"/>
      <w:lang w:eastAsia="da-DK"/>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7510">
    <w:name w:val="Таблица-сетка 7 цветная — акцент 51"/>
    <w:basedOn w:val="TableNormal"/>
    <w:uiPriority w:val="52"/>
    <w:qFormat/>
    <w:rPr>
      <w:rFonts w:ascii="Verdana" w:eastAsia="Times New Roman" w:hAnsi="Verdana"/>
      <w:color w:val="2E74B5" w:themeColor="accent5" w:themeShade="BF"/>
      <w:sz w:val="18"/>
      <w:szCs w:val="18"/>
      <w:lang w:eastAsia="da-DK"/>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7610">
    <w:name w:val="Таблица-сетка 7 цветная — акцент 61"/>
    <w:basedOn w:val="TableNormal"/>
    <w:uiPriority w:val="52"/>
    <w:qFormat/>
    <w:rPr>
      <w:rFonts w:ascii="Verdana" w:eastAsia="Times New Roman" w:hAnsi="Verdana"/>
      <w:color w:val="538135" w:themeColor="accent6" w:themeShade="BF"/>
      <w:sz w:val="18"/>
      <w:szCs w:val="18"/>
      <w:lang w:eastAsia="da-DK"/>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size">
    <w:name w:val="size"/>
    <w:basedOn w:val="DefaultParagraphFont"/>
    <w:qFormat/>
  </w:style>
  <w:style w:type="table" w:customStyle="1" w:styleId="LightShading1">
    <w:name w:val="Light Shading1"/>
    <w:basedOn w:val="TableNormal"/>
    <w:uiPriority w:val="60"/>
    <w:semiHidden/>
    <w:unhideWhenUsed/>
    <w:qFormat/>
    <w:rPr>
      <w:rFonts w:ascii="Verdana" w:eastAsia="Times New Roman" w:hAnsi="Verdana"/>
      <w:color w:val="000000" w:themeColor="text1" w:themeShade="BF"/>
      <w:sz w:val="18"/>
      <w:szCs w:val="18"/>
      <w:lang w:eastAsia="da-DK"/>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semiHidden/>
    <w:unhideWhenUsed/>
    <w:qFormat/>
    <w:rPr>
      <w:rFonts w:ascii="Verdana" w:eastAsia="Times New Roman" w:hAnsi="Verdana"/>
      <w:color w:val="2F5496" w:themeColor="accent1" w:themeShade="BF"/>
      <w:sz w:val="18"/>
      <w:szCs w:val="18"/>
      <w:lang w:eastAsia="da-DK"/>
    </w:rPr>
    <w:tblPr>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customStyle="1" w:styleId="LightGrid1">
    <w:name w:val="Light Grid1"/>
    <w:basedOn w:val="TableNormal"/>
    <w:uiPriority w:val="62"/>
    <w:semiHidden/>
    <w:unhideWhenUsed/>
    <w:qFormat/>
    <w:rPr>
      <w:rFonts w:ascii="Verdana" w:eastAsia="Times New Roman" w:hAnsi="Verdana"/>
      <w:sz w:val="18"/>
      <w:szCs w:val="18"/>
      <w:lang w:eastAsia="da-DK"/>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auto"/>
        </w:tcBorders>
      </w:tcPr>
    </w:tblStylePr>
  </w:style>
  <w:style w:type="table" w:customStyle="1" w:styleId="LightGrid-Accent11">
    <w:name w:val="Light Grid - Accent 11"/>
    <w:basedOn w:val="TableNormal"/>
    <w:uiPriority w:val="62"/>
    <w:semiHidden/>
    <w:unhideWhenUsed/>
    <w:qFormat/>
    <w:rPr>
      <w:rFonts w:ascii="Verdana" w:eastAsia="Times New Roman" w:hAnsi="Verdana"/>
      <w:sz w:val="18"/>
      <w:szCs w:val="18"/>
      <w:lang w:eastAsia="da-DK"/>
    </w:rPr>
    <w:tblPr>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auto"/>
        </w:tcBorders>
      </w:tcPr>
    </w:tblStylePr>
  </w:style>
  <w:style w:type="table" w:customStyle="1" w:styleId="LightList1">
    <w:name w:val="Light List1"/>
    <w:basedOn w:val="TableNormal"/>
    <w:uiPriority w:val="61"/>
    <w:semiHidden/>
    <w:unhideWhenUsed/>
    <w:qFormat/>
    <w:rPr>
      <w:rFonts w:ascii="Verdana" w:eastAsia="Times New Roman" w:hAnsi="Verdana"/>
      <w:sz w:val="18"/>
      <w:szCs w:val="18"/>
      <w:lang w:eastAsia="da-DK"/>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semiHidden/>
    <w:unhideWhenUsed/>
    <w:qFormat/>
    <w:rPr>
      <w:rFonts w:ascii="Verdana" w:eastAsia="Times New Roman" w:hAnsi="Verdana"/>
      <w:sz w:val="18"/>
      <w:szCs w:val="18"/>
      <w:lang w:eastAsia="da-DK"/>
    </w:rPr>
    <w:tblPr>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MediumList11">
    <w:name w:val="Medium List 11"/>
    <w:basedOn w:val="TableNormal"/>
    <w:uiPriority w:val="65"/>
    <w:semiHidden/>
    <w:unhideWhenUsed/>
    <w:qFormat/>
    <w:rPr>
      <w:rFonts w:ascii="Verdana" w:eastAsia="Times New Roman" w:hAnsi="Verdana"/>
      <w:color w:val="000000" w:themeColor="text1"/>
      <w:sz w:val="18"/>
      <w:szCs w:val="18"/>
      <w:lang w:eastAsia="da-DK"/>
    </w:rPr>
    <w:tblPr>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uiPriority w:val="65"/>
    <w:semiHidden/>
    <w:unhideWhenUsed/>
    <w:qFormat/>
    <w:rPr>
      <w:rFonts w:ascii="Verdana" w:eastAsia="Times New Roman" w:hAnsi="Verdana"/>
      <w:color w:val="000000" w:themeColor="text1"/>
      <w:sz w:val="18"/>
      <w:szCs w:val="18"/>
      <w:lang w:eastAsia="da-DK"/>
    </w:rPr>
    <w:tblPr>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customStyle="1" w:styleId="MediumList21">
    <w:name w:val="Medium List 21"/>
    <w:basedOn w:val="TableNormal"/>
    <w:uiPriority w:val="66"/>
    <w:semiHidden/>
    <w:unhideWhenUsed/>
    <w:qFormat/>
    <w:rPr>
      <w:rFonts w:asciiTheme="majorHAnsi" w:eastAsiaTheme="majorEastAsia" w:hAnsiTheme="majorHAnsi" w:cstheme="majorBidi"/>
      <w:color w:val="000000" w:themeColor="text1"/>
      <w:sz w:val="18"/>
      <w:szCs w:val="18"/>
      <w:lang w:eastAsia="da-DK"/>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1">
    <w:name w:val="Medium Shading 11"/>
    <w:basedOn w:val="TableNormal"/>
    <w:uiPriority w:val="63"/>
    <w:semiHidden/>
    <w:unhideWhenUsed/>
    <w:qFormat/>
    <w:rPr>
      <w:rFonts w:ascii="Verdana" w:eastAsia="Times New Roman" w:hAnsi="Verdana"/>
      <w:sz w:val="18"/>
      <w:szCs w:val="18"/>
      <w:lang w:eastAsia="da-DK"/>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semiHidden/>
    <w:unhideWhenUsed/>
    <w:qFormat/>
    <w:rPr>
      <w:rFonts w:ascii="Verdana" w:eastAsia="Times New Roman" w:hAnsi="Verdana"/>
      <w:sz w:val="18"/>
      <w:szCs w:val="18"/>
      <w:lang w:eastAsia="da-DK"/>
    </w:rPr>
    <w:tblPr>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customStyle="1" w:styleId="MediumShading21">
    <w:name w:val="Medium Shading 2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customStyle="1" w:styleId="MediumShading2-Accent11">
    <w:name w:val="Medium Shading 2 - Accent 1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customStyle="1" w:styleId="MediumGrid11">
    <w:name w:val="Medium Grid 11"/>
    <w:basedOn w:val="TableNormal"/>
    <w:uiPriority w:val="67"/>
    <w:semiHidden/>
    <w:unhideWhenUsed/>
    <w:qFormat/>
    <w:rPr>
      <w:rFonts w:ascii="Verdana" w:eastAsia="Times New Roman" w:hAnsi="Verdana"/>
      <w:sz w:val="18"/>
      <w:szCs w:val="18"/>
      <w:lang w:eastAsia="da-DK"/>
    </w:rPr>
    <w:tblPr>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MediumGrid21">
    <w:name w:val="Medium Grid 21"/>
    <w:basedOn w:val="TableNormal"/>
    <w:uiPriority w:val="68"/>
    <w:semiHidden/>
    <w:unhideWhenUsed/>
    <w:qFormat/>
    <w:rPr>
      <w:rFonts w:asciiTheme="majorHAnsi" w:eastAsiaTheme="majorEastAsia" w:hAnsiTheme="majorHAnsi" w:cstheme="majorBidi"/>
      <w:color w:val="000000" w:themeColor="text1"/>
      <w:sz w:val="18"/>
      <w:szCs w:val="18"/>
      <w:lang w:eastAsia="da-DK"/>
    </w:rPr>
    <w:tblP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auto"/>
          <w:insideV w:val="single" w:sz="6" w:space="0" w:color="auto"/>
        </w:tcBorders>
        <w:shd w:val="clear" w:color="auto" w:fill="808080" w:themeFill="text1" w:themeFillTint="7F"/>
      </w:tcPr>
    </w:tblStylePr>
    <w:tblStylePr w:type="nwCell">
      <w:tblPr/>
      <w:tcPr>
        <w:shd w:val="clear" w:color="auto" w:fill="FFFFFF" w:themeFill="background1"/>
      </w:tcPr>
    </w:tblStylePr>
  </w:style>
  <w:style w:type="table" w:customStyle="1" w:styleId="MediumGrid31">
    <w:name w:val="Medium Grid 31"/>
    <w:basedOn w:val="TableNormal"/>
    <w:uiPriority w:val="69"/>
    <w:semiHidden/>
    <w:unhideWhenUsed/>
    <w:qFormat/>
    <w:rPr>
      <w:rFonts w:ascii="Verdana" w:eastAsia="Times New Roman" w:hAnsi="Verdana"/>
      <w:sz w:val="18"/>
      <w:szCs w:val="18"/>
      <w:lang w:eastAsia="da-DK"/>
    </w:r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auto"/>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auto"/>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auto"/>
          <w:insideV w:val="single" w:sz="8" w:space="0" w:color="auto"/>
        </w:tcBorders>
        <w:shd w:val="clear" w:color="auto" w:fill="808080" w:themeFill="text1" w:themeFillTint="7F"/>
      </w:tcPr>
    </w:tblStylePr>
  </w:style>
  <w:style w:type="table" w:customStyle="1" w:styleId="DarkList1">
    <w:name w:val="Dark List1"/>
    <w:basedOn w:val="TableNormal"/>
    <w:uiPriority w:val="70"/>
    <w:semiHidden/>
    <w:unhideWhenUsed/>
    <w:qFormat/>
    <w:rPr>
      <w:rFonts w:ascii="Verdana" w:eastAsia="Times New Roman" w:hAnsi="Verdana"/>
      <w:color w:val="FFFFFF" w:themeColor="background1"/>
      <w:sz w:val="18"/>
      <w:szCs w:val="18"/>
      <w:lang w:eastAsia="da-DK"/>
    </w:rP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ColorfulShading1">
    <w:name w:val="Colorful Shading1"/>
    <w:basedOn w:val="TableNormal"/>
    <w:uiPriority w:val="71"/>
    <w:semiHidden/>
    <w:unhideWhenUsed/>
    <w:qFormat/>
    <w:rPr>
      <w:rFonts w:ascii="Verdana" w:eastAsia="Times New Roman" w:hAnsi="Verdana"/>
      <w:color w:val="000000" w:themeColor="text1"/>
      <w:sz w:val="18"/>
      <w:szCs w:val="18"/>
      <w:lang w:eastAsia="da-DK"/>
    </w:rPr>
    <w:tblPr>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auto"/>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ColorfulGrid1">
    <w:name w:val="Colorful Grid1"/>
    <w:basedOn w:val="TableNormal"/>
    <w:uiPriority w:val="73"/>
    <w:semiHidden/>
    <w:unhideWhenUsed/>
    <w:qFormat/>
    <w:rPr>
      <w:rFonts w:ascii="Verdana" w:eastAsia="Times New Roman" w:hAnsi="Verdana"/>
      <w:color w:val="000000" w:themeColor="text1"/>
      <w:sz w:val="18"/>
      <w:szCs w:val="18"/>
      <w:lang w:eastAsia="da-DK"/>
    </w:rPr>
    <w:tblPr>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ColorfulList1">
    <w:name w:val="Colorful List1"/>
    <w:basedOn w:val="TableNormal"/>
    <w:uiPriority w:val="72"/>
    <w:semiHidden/>
    <w:unhideWhenUsed/>
    <w:qFormat/>
    <w:rPr>
      <w:rFonts w:ascii="Verdana" w:eastAsia="Times New Roman" w:hAnsi="Verdana"/>
      <w:color w:val="000000" w:themeColor="text1"/>
      <w:sz w:val="18"/>
      <w:szCs w:val="18"/>
      <w:lang w:eastAsia="da-DK"/>
    </w:rP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af3">
    <w:name w:val="рисунок"/>
    <w:basedOn w:val="Normal"/>
    <w:next w:val="Caption"/>
    <w:qFormat/>
    <w:pPr>
      <w:keepNext/>
      <w:spacing w:after="0" w:line="240" w:lineRule="auto"/>
      <w:jc w:val="center"/>
    </w:pPr>
    <w:rPr>
      <w:rFonts w:ascii="Arial" w:hAnsi="Arial"/>
      <w:b/>
      <w:sz w:val="20"/>
      <w:szCs w:val="28"/>
      <w:lang w:eastAsia="ru-RU"/>
    </w:rPr>
  </w:style>
  <w:style w:type="paragraph" w:customStyle="1" w:styleId="af4">
    <w:name w:val="Основной текст продолжение"/>
    <w:basedOn w:val="BodyText"/>
    <w:next w:val="BodyText"/>
    <w:link w:val="af5"/>
    <w:qFormat/>
    <w:pPr>
      <w:spacing w:before="120" w:after="0" w:line="240" w:lineRule="auto"/>
      <w:ind w:firstLine="709"/>
    </w:pPr>
    <w:rPr>
      <w:rFonts w:ascii="Times New Roman" w:hAnsi="Times New Roman"/>
      <w:sz w:val="24"/>
      <w:szCs w:val="28"/>
      <w:lang w:eastAsia="ru-RU"/>
    </w:rPr>
  </w:style>
  <w:style w:type="character" w:customStyle="1" w:styleId="af5">
    <w:name w:val="Основной текст продолжение Знак"/>
    <w:link w:val="af4"/>
    <w:qFormat/>
    <w:rPr>
      <w:rFonts w:ascii="Times New Roman" w:eastAsia="Times New Roman" w:hAnsi="Times New Roman" w:cs="Times New Roman"/>
      <w:sz w:val="24"/>
      <w:szCs w:val="28"/>
      <w:lang w:eastAsia="ru-RU"/>
    </w:rPr>
  </w:style>
  <w:style w:type="paragraph" w:customStyle="1" w:styleId="Template-Address">
    <w:name w:val="Template - Address"/>
    <w:basedOn w:val="Template"/>
    <w:uiPriority w:val="8"/>
    <w:semiHidden/>
    <w:qFormat/>
    <w:pPr>
      <w:tabs>
        <w:tab w:val="left" w:pos="567"/>
      </w:tabs>
      <w:suppressAutoHyphens/>
    </w:pPr>
  </w:style>
  <w:style w:type="paragraph" w:customStyle="1" w:styleId="Template-Companyname">
    <w:name w:val="Template - Company name"/>
    <w:basedOn w:val="Template-Address"/>
    <w:next w:val="Template-Address"/>
    <w:uiPriority w:val="8"/>
    <w:semiHidden/>
    <w:qFormat/>
  </w:style>
  <w:style w:type="paragraph" w:customStyle="1" w:styleId="Table">
    <w:name w:val="Table"/>
    <w:uiPriority w:val="4"/>
    <w:semiHidden/>
    <w:qFormat/>
    <w:pPr>
      <w:spacing w:before="40" w:after="40" w:line="200" w:lineRule="atLeast"/>
      <w:ind w:left="57" w:right="113"/>
    </w:pPr>
    <w:rPr>
      <w:rFonts w:ascii="Verdana" w:eastAsiaTheme="minorEastAsia" w:hAnsi="Verdana" w:cstheme="minorBidi"/>
      <w:sz w:val="14"/>
      <w:szCs w:val="18"/>
      <w:lang w:val="en-GB" w:eastAsia="en-US"/>
    </w:rPr>
  </w:style>
  <w:style w:type="paragraph" w:customStyle="1" w:styleId="Table-Text">
    <w:name w:val="Table - Text"/>
    <w:basedOn w:val="Table"/>
    <w:uiPriority w:val="4"/>
    <w:qFormat/>
  </w:style>
  <w:style w:type="paragraph" w:customStyle="1" w:styleId="Table-TextTotal">
    <w:name w:val="Table - Text Total"/>
    <w:basedOn w:val="Table-Text"/>
    <w:uiPriority w:val="4"/>
    <w:qFormat/>
    <w:rPr>
      <w:b/>
    </w:rPr>
  </w:style>
  <w:style w:type="paragraph" w:customStyle="1" w:styleId="Table-Number">
    <w:name w:val="Table - Number"/>
    <w:basedOn w:val="Table"/>
    <w:uiPriority w:val="4"/>
    <w:qFormat/>
    <w:pPr>
      <w:jc w:val="right"/>
    </w:pPr>
  </w:style>
  <w:style w:type="paragraph" w:customStyle="1" w:styleId="Table-NumberTotal">
    <w:name w:val="Table - Number Total"/>
    <w:basedOn w:val="Table-Number"/>
    <w:uiPriority w:val="4"/>
    <w:qFormat/>
    <w:rPr>
      <w:b/>
    </w:rPr>
  </w:style>
  <w:style w:type="paragraph" w:customStyle="1" w:styleId="DocumentHeading">
    <w:name w:val="Document Heading"/>
    <w:basedOn w:val="Normal"/>
    <w:uiPriority w:val="6"/>
    <w:semiHidden/>
    <w:qFormat/>
    <w:pPr>
      <w:spacing w:after="260"/>
      <w:contextualSpacing/>
    </w:pPr>
    <w:rPr>
      <w:b/>
      <w:caps/>
    </w:rPr>
  </w:style>
  <w:style w:type="paragraph" w:customStyle="1" w:styleId="DocumentName">
    <w:name w:val="Document Name"/>
    <w:basedOn w:val="Normal"/>
    <w:next w:val="Normal"/>
    <w:uiPriority w:val="8"/>
    <w:semiHidden/>
    <w:qFormat/>
    <w:pPr>
      <w:spacing w:after="160" w:line="440" w:lineRule="exact"/>
    </w:pPr>
    <w:rPr>
      <w:caps/>
      <w:sz w:val="44"/>
    </w:rPr>
  </w:style>
  <w:style w:type="paragraph" w:customStyle="1" w:styleId="Template-Date">
    <w:name w:val="Template - Date"/>
    <w:basedOn w:val="Template"/>
    <w:uiPriority w:val="8"/>
    <w:semiHidden/>
    <w:qFormat/>
  </w:style>
  <w:style w:type="table" w:customStyle="1" w:styleId="Blank">
    <w:name w:val="Blank"/>
    <w:basedOn w:val="TableNormal"/>
    <w:uiPriority w:val="99"/>
    <w:qFormat/>
    <w:pPr>
      <w:spacing w:line="240" w:lineRule="atLeast"/>
    </w:pPr>
    <w:rPr>
      <w:rFonts w:ascii="Verdana" w:hAnsi="Verdana"/>
      <w:sz w:val="18"/>
      <w:szCs w:val="18"/>
    </w:rPr>
    <w:tblPr>
      <w:tblCellMar>
        <w:left w:w="0" w:type="dxa"/>
        <w:right w:w="0" w:type="dxa"/>
      </w:tblCellMar>
    </w:tblPr>
  </w:style>
  <w:style w:type="paragraph" w:customStyle="1" w:styleId="RecipientAddress">
    <w:name w:val="Recipient Address"/>
    <w:basedOn w:val="Normal"/>
    <w:uiPriority w:val="8"/>
    <w:semiHidden/>
    <w:qFormat/>
  </w:style>
  <w:style w:type="paragraph" w:customStyle="1" w:styleId="Table-Heading">
    <w:name w:val="Table - Heading"/>
    <w:basedOn w:val="Table"/>
    <w:uiPriority w:val="4"/>
    <w:qFormat/>
    <w:rPr>
      <w:b/>
    </w:rPr>
  </w:style>
  <w:style w:type="paragraph" w:customStyle="1" w:styleId="Table-HeadingRight">
    <w:name w:val="Table - Heading Right"/>
    <w:basedOn w:val="Table-Heading"/>
    <w:uiPriority w:val="4"/>
    <w:qFormat/>
    <w:pPr>
      <w:jc w:val="right"/>
    </w:pPr>
  </w:style>
  <w:style w:type="paragraph" w:customStyle="1" w:styleId="SenderName">
    <w:name w:val="Sender Name"/>
    <w:basedOn w:val="Normal"/>
    <w:uiPriority w:val="7"/>
    <w:semiHidden/>
    <w:qFormat/>
    <w:rPr>
      <w:rFonts w:eastAsia="Times New Roman" w:cs="Times New Roman"/>
      <w:b/>
    </w:rPr>
  </w:style>
  <w:style w:type="paragraph" w:customStyle="1" w:styleId="Senderinformation">
    <w:name w:val="Sender information"/>
    <w:basedOn w:val="Normal"/>
    <w:uiPriority w:val="7"/>
    <w:semiHidden/>
    <w:qFormat/>
    <w:pPr>
      <w:tabs>
        <w:tab w:val="left" w:pos="198"/>
        <w:tab w:val="left" w:pos="851"/>
      </w:tabs>
      <w:spacing w:line="200" w:lineRule="atLeast"/>
    </w:pPr>
    <w:rPr>
      <w:rFonts w:eastAsia="Times New Roman" w:cs="Times New Roman"/>
      <w:sz w:val="14"/>
    </w:rPr>
  </w:style>
  <w:style w:type="paragraph" w:customStyle="1" w:styleId="DocumentInfo">
    <w:name w:val="Document Info"/>
    <w:basedOn w:val="Normal"/>
    <w:uiPriority w:val="6"/>
    <w:semiHidden/>
    <w:qFormat/>
    <w:pPr>
      <w:spacing w:line="200" w:lineRule="atLeast"/>
    </w:pPr>
    <w:rPr>
      <w:sz w:val="14"/>
    </w:rPr>
  </w:style>
  <w:style w:type="paragraph" w:customStyle="1" w:styleId="DearRow">
    <w:name w:val="DearRow"/>
    <w:basedOn w:val="Normal"/>
    <w:uiPriority w:val="99"/>
    <w:semiHidden/>
    <w:qFormat/>
    <w:pPr>
      <w:spacing w:after="40"/>
      <w:contextualSpacing/>
    </w:pPr>
    <w:rPr>
      <w:rFonts w:eastAsia="Times New Roman" w:cs="Times New Roman"/>
    </w:rPr>
  </w:style>
  <w:style w:type="paragraph" w:customStyle="1" w:styleId="Template-CompanyInfo">
    <w:name w:val="Template - Company Info"/>
    <w:basedOn w:val="Template"/>
    <w:uiPriority w:val="8"/>
    <w:semiHidden/>
    <w:qFormat/>
    <w:rPr>
      <w:sz w:val="12"/>
    </w:rPr>
  </w:style>
  <w:style w:type="paragraph" w:customStyle="1" w:styleId="Template-FilePath">
    <w:name w:val="Template - File Path"/>
    <w:basedOn w:val="Template"/>
    <w:uiPriority w:val="8"/>
    <w:semiHidden/>
    <w:qFormat/>
    <w:pPr>
      <w:spacing w:line="160" w:lineRule="atLeast"/>
    </w:pPr>
    <w:rPr>
      <w:sz w:val="10"/>
    </w:rPr>
  </w:style>
  <w:style w:type="paragraph" w:customStyle="1" w:styleId="Template-DocId">
    <w:name w:val="Template - Doc Id"/>
    <w:basedOn w:val="Template"/>
    <w:uiPriority w:val="8"/>
    <w:semiHidden/>
    <w:qFormat/>
    <w:rPr>
      <w:sz w:val="12"/>
    </w:rPr>
  </w:style>
  <w:style w:type="table" w:customStyle="1" w:styleId="Ramboll-Table">
    <w:name w:val="Ramboll - Table"/>
    <w:basedOn w:val="TableNormal"/>
    <w:uiPriority w:val="99"/>
    <w:qFormat/>
    <w:pPr>
      <w:spacing w:before="20" w:after="20" w:line="200" w:lineRule="atLeast"/>
      <w:ind w:left="57" w:right="113"/>
    </w:pPr>
    <w:rPr>
      <w:rFonts w:ascii="Verdana" w:hAnsi="Verdana"/>
      <w:sz w:val="14"/>
      <w:szCs w:val="18"/>
    </w:rPr>
    <w:tblPr>
      <w:tblBorders>
        <w:bottom w:val="single" w:sz="4" w:space="0" w:color="6D6E71"/>
        <w:insideH w:val="single" w:sz="2" w:space="0" w:color="CAC9BC"/>
      </w:tblBorders>
      <w:tblCellMar>
        <w:left w:w="0" w:type="dxa"/>
        <w:right w:w="0" w:type="dxa"/>
      </w:tblCellMar>
    </w:tblPr>
    <w:tblStylePr w:type="firstRow">
      <w:rPr>
        <w:color w:val="auto"/>
      </w:rPr>
      <w:tblPr/>
      <w:tcPr>
        <w:tcBorders>
          <w:bottom w:val="single" w:sz="4" w:space="0" w:color="6D6E71"/>
        </w:tcBorders>
        <w:shd w:val="clear" w:color="auto" w:fill="F1F1ED"/>
      </w:tcPr>
    </w:tblStylePr>
    <w:tblStylePr w:type="band2Vert">
      <w:tblPr/>
      <w:tcPr>
        <w:shd w:val="clear" w:color="auto" w:fill="F1F1ED"/>
      </w:tcPr>
    </w:tblStylePr>
  </w:style>
  <w:style w:type="paragraph" w:customStyle="1" w:styleId="DocumentInfo-Bold">
    <w:name w:val="Document Info - Bold"/>
    <w:basedOn w:val="DocumentInfo"/>
    <w:uiPriority w:val="6"/>
    <w:semiHidden/>
    <w:qFormat/>
    <w:rPr>
      <w:b/>
    </w:rPr>
  </w:style>
  <w:style w:type="paragraph" w:customStyle="1" w:styleId="Documentdatatext">
    <w:name w:val="Document data text"/>
    <w:basedOn w:val="Normal"/>
    <w:uiPriority w:val="6"/>
    <w:semiHidden/>
    <w:qFormat/>
    <w:rPr>
      <w:rFonts w:eastAsia="Times New Roman" w:cs="Times New Roman"/>
      <w:b/>
    </w:rPr>
  </w:style>
  <w:style w:type="paragraph" w:customStyle="1" w:styleId="FrontpageHeading1">
    <w:name w:val="Frontpage Heading 1"/>
    <w:basedOn w:val="Normal"/>
    <w:link w:val="FrontpageHeading1Char"/>
    <w:uiPriority w:val="6"/>
    <w:qFormat/>
    <w:pPr>
      <w:spacing w:line="720" w:lineRule="atLeast"/>
      <w:ind w:right="1134"/>
    </w:pPr>
    <w:rPr>
      <w:rFonts w:eastAsia="Times New Roman" w:cs="Times New Roman"/>
      <w:b/>
      <w:caps/>
      <w:color w:val="4D4D4D"/>
      <w:sz w:val="60"/>
    </w:rPr>
  </w:style>
  <w:style w:type="paragraph" w:customStyle="1" w:styleId="FrontpageHeading2">
    <w:name w:val="Frontpage Heading 2"/>
    <w:basedOn w:val="FrontpageHeading1"/>
    <w:link w:val="FrontpageHeading2Char"/>
    <w:uiPriority w:val="6"/>
    <w:qFormat/>
    <w:rPr>
      <w:color w:val="009DE0"/>
    </w:rPr>
  </w:style>
  <w:style w:type="character" w:customStyle="1" w:styleId="FrontpageHeading1Char">
    <w:name w:val="Frontpage Heading 1 Char"/>
    <w:basedOn w:val="DefaultParagraphFont"/>
    <w:link w:val="FrontpageHeading1"/>
    <w:uiPriority w:val="6"/>
    <w:qFormat/>
    <w:rPr>
      <w:rFonts w:ascii="Verdana" w:eastAsia="Times New Roman" w:hAnsi="Verdana" w:cs="Times New Roman"/>
      <w:b/>
      <w:caps/>
      <w:color w:val="4D4D4D"/>
      <w:sz w:val="60"/>
      <w:szCs w:val="18"/>
      <w:lang w:val="en-GB"/>
    </w:rPr>
  </w:style>
  <w:style w:type="character" w:customStyle="1" w:styleId="FrontpageHeading2Char">
    <w:name w:val="Frontpage Heading 2 Char"/>
    <w:basedOn w:val="FrontpageHeading1Char"/>
    <w:link w:val="FrontpageHeading2"/>
    <w:uiPriority w:val="6"/>
    <w:qFormat/>
    <w:rPr>
      <w:rFonts w:ascii="Verdana" w:eastAsia="Times New Roman" w:hAnsi="Verdana" w:cs="Times New Roman"/>
      <w:b/>
      <w:caps/>
      <w:color w:val="009DE0"/>
      <w:sz w:val="60"/>
      <w:szCs w:val="18"/>
      <w:lang w:val="en-GB"/>
    </w:rPr>
  </w:style>
  <w:style w:type="paragraph" w:customStyle="1" w:styleId="RevisionData">
    <w:name w:val="Revision Data"/>
    <w:basedOn w:val="Normal"/>
    <w:uiPriority w:val="7"/>
    <w:semiHidden/>
    <w:qFormat/>
    <w:rPr>
      <w:rFonts w:eastAsia="Times New Roman" w:cs="Times New Roman"/>
      <w:sz w:val="14"/>
    </w:rPr>
  </w:style>
  <w:style w:type="paragraph" w:customStyle="1" w:styleId="RevisionDataText">
    <w:name w:val="Revision Data Text"/>
    <w:basedOn w:val="Normal"/>
    <w:uiPriority w:val="5"/>
    <w:semiHidden/>
    <w:qFormat/>
    <w:rPr>
      <w:rFonts w:eastAsia="Times New Roman" w:cs="Times New Roman"/>
      <w:b/>
    </w:rPr>
  </w:style>
  <w:style w:type="paragraph" w:customStyle="1" w:styleId="Optional1">
    <w:name w:val="Optional 1"/>
    <w:basedOn w:val="RevisionDataText"/>
    <w:uiPriority w:val="5"/>
    <w:semiHidden/>
    <w:qFormat/>
  </w:style>
  <w:style w:type="paragraph" w:customStyle="1" w:styleId="Optional2">
    <w:name w:val="Optional 2"/>
    <w:basedOn w:val="RevisionDataText"/>
    <w:uiPriority w:val="5"/>
    <w:semiHidden/>
    <w:qFormat/>
  </w:style>
  <w:style w:type="paragraph" w:customStyle="1" w:styleId="Optional2leadtext">
    <w:name w:val="Optional 2 leadtext"/>
    <w:basedOn w:val="Normal-Optional1leadtext"/>
    <w:uiPriority w:val="5"/>
    <w:semiHidden/>
    <w:qFormat/>
  </w:style>
  <w:style w:type="paragraph" w:customStyle="1" w:styleId="Template-Disclaimer">
    <w:name w:val="Template - Disclaimer"/>
    <w:basedOn w:val="Normal"/>
    <w:uiPriority w:val="8"/>
    <w:semiHidden/>
    <w:qFormat/>
    <w:pPr>
      <w:spacing w:line="200" w:lineRule="atLeast"/>
    </w:pPr>
    <w:rPr>
      <w:sz w:val="14"/>
    </w:rPr>
  </w:style>
  <w:style w:type="paragraph" w:customStyle="1" w:styleId="FactBoxHeading1">
    <w:name w:val="Fact Box Heading 1"/>
    <w:basedOn w:val="Normal"/>
    <w:next w:val="FactBoxHeading2"/>
    <w:uiPriority w:val="5"/>
    <w:qFormat/>
    <w:pPr>
      <w:spacing w:line="320" w:lineRule="atLeast"/>
    </w:pPr>
    <w:rPr>
      <w:rFonts w:eastAsia="Times New Roman" w:cs="Times New Roman"/>
      <w:b/>
      <w:caps/>
      <w:color w:val="FFFFFF"/>
      <w:sz w:val="30"/>
    </w:rPr>
  </w:style>
  <w:style w:type="paragraph" w:customStyle="1" w:styleId="FactBoxHeading2">
    <w:name w:val="Fact Box Heading 2"/>
    <w:basedOn w:val="Normal"/>
    <w:next w:val="FactBoxHeading3"/>
    <w:uiPriority w:val="5"/>
    <w:qFormat/>
    <w:pPr>
      <w:spacing w:after="160"/>
    </w:pPr>
    <w:rPr>
      <w:rFonts w:eastAsia="Times New Roman" w:cs="Times New Roman"/>
      <w:b/>
      <w:caps/>
      <w:color w:val="FFFFFF"/>
      <w:sz w:val="22"/>
    </w:rPr>
  </w:style>
  <w:style w:type="paragraph" w:customStyle="1" w:styleId="FactBoxHeading3">
    <w:name w:val="Fact Box Heading 3"/>
    <w:basedOn w:val="Normal"/>
    <w:next w:val="FactBoxBodytext"/>
    <w:uiPriority w:val="5"/>
    <w:qFormat/>
    <w:pPr>
      <w:spacing w:after="100" w:line="220" w:lineRule="atLeast"/>
    </w:pPr>
    <w:rPr>
      <w:rFonts w:eastAsia="Times New Roman" w:cs="Times New Roman"/>
      <w:b/>
      <w:color w:val="FFFFFF"/>
    </w:rPr>
  </w:style>
  <w:style w:type="paragraph" w:customStyle="1" w:styleId="FactBoxBodytext">
    <w:name w:val="Fact Box Body text"/>
    <w:basedOn w:val="Normal"/>
    <w:uiPriority w:val="5"/>
    <w:qFormat/>
    <w:pPr>
      <w:spacing w:line="280" w:lineRule="atLeast"/>
    </w:pPr>
    <w:rPr>
      <w:rFonts w:eastAsia="Times New Roman" w:cs="Times New Roman"/>
      <w:color w:val="FFFFFF"/>
    </w:rPr>
  </w:style>
  <w:style w:type="paragraph" w:customStyle="1" w:styleId="SupplementNumber">
    <w:name w:val="Supplement Number"/>
    <w:basedOn w:val="Normal"/>
    <w:next w:val="Supplementtitle"/>
    <w:uiPriority w:val="2"/>
    <w:qFormat/>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Supplementtitle">
    <w:name w:val="Supplement title"/>
    <w:basedOn w:val="SupplementNumber"/>
    <w:next w:val="Normal"/>
    <w:uiPriority w:val="2"/>
    <w:qFormat/>
    <w:pPr>
      <w:keepNext w:val="0"/>
      <w:keepLines w:val="0"/>
      <w:numPr>
        <w:numId w:val="29"/>
      </w:numPr>
      <w:spacing w:before="0"/>
      <w:outlineLvl w:val="7"/>
    </w:pPr>
  </w:style>
  <w:style w:type="paragraph" w:customStyle="1" w:styleId="TOCHeading-Indent">
    <w:name w:val="TOC Heading - Indent"/>
    <w:basedOn w:val="11"/>
    <w:uiPriority w:val="39"/>
    <w:qFormat/>
    <w:pPr>
      <w:ind w:left="-567"/>
    </w:pPr>
  </w:style>
  <w:style w:type="character" w:customStyle="1" w:styleId="1fb">
    <w:name w:val="Гиперссылка1"/>
    <w:uiPriority w:val="99"/>
    <w:unhideWhenUsed/>
    <w:qFormat/>
    <w:rPr>
      <w:color w:val="0000FF"/>
      <w:u w:val="single"/>
    </w:rPr>
  </w:style>
  <w:style w:type="paragraph" w:customStyle="1" w:styleId="125">
    <w:name w:val="Таблица центр 12"/>
    <w:basedOn w:val="Normal"/>
    <w:next w:val="Normal"/>
    <w:qFormat/>
    <w:pPr>
      <w:spacing w:line="240" w:lineRule="auto"/>
      <w:jc w:val="center"/>
    </w:pPr>
    <w:rPr>
      <w:rFonts w:ascii="Times New Roman" w:hAnsi="Times New Roman"/>
      <w:sz w:val="24"/>
      <w:szCs w:val="24"/>
      <w:lang w:eastAsia="ru-RU"/>
    </w:rPr>
  </w:style>
  <w:style w:type="paragraph" w:customStyle="1" w:styleId="a7">
    <w:name w:val="Список маркированный"/>
    <w:basedOn w:val="Normal"/>
    <w:next w:val="Normal"/>
    <w:qFormat/>
    <w:pPr>
      <w:numPr>
        <w:numId w:val="30"/>
      </w:numPr>
      <w:tabs>
        <w:tab w:val="left" w:pos="1049"/>
      </w:tabs>
      <w:spacing w:line="360" w:lineRule="auto"/>
      <w:ind w:left="0" w:firstLine="709"/>
    </w:pPr>
    <w:rPr>
      <w:rFonts w:ascii="Times New Roman" w:hAnsi="Times New Roman"/>
      <w:sz w:val="24"/>
      <w:szCs w:val="20"/>
      <w:lang w:eastAsia="ru-RU"/>
    </w:rPr>
  </w:style>
  <w:style w:type="paragraph" w:customStyle="1" w:styleId="a6">
    <w:name w:val="Список нумерованный цифры"/>
    <w:basedOn w:val="Normal"/>
    <w:next w:val="Normal"/>
    <w:qFormat/>
    <w:pPr>
      <w:numPr>
        <w:numId w:val="31"/>
      </w:numPr>
      <w:spacing w:line="360" w:lineRule="auto"/>
    </w:pPr>
    <w:rPr>
      <w:rFonts w:ascii="Times New Roman" w:eastAsia="TimesNewRoman" w:hAnsi="Times New Roman"/>
      <w:sz w:val="24"/>
      <w:szCs w:val="20"/>
      <w:lang w:eastAsia="ru-RU"/>
    </w:rPr>
  </w:style>
  <w:style w:type="character" w:customStyle="1" w:styleId="af6">
    <w:name w:val="Таблица Заголовок Название объекта Знак Знак"/>
    <w:link w:val="af7"/>
    <w:qFormat/>
    <w:locked/>
    <w:rPr>
      <w:bCs/>
      <w:sz w:val="24"/>
      <w:lang w:val="en-GB" w:eastAsia="zh-CN"/>
    </w:rPr>
  </w:style>
  <w:style w:type="paragraph" w:customStyle="1" w:styleId="af7">
    <w:name w:val="Таблица Заголовок Название объекта"/>
    <w:basedOn w:val="Normal"/>
    <w:next w:val="Normal"/>
    <w:link w:val="af6"/>
    <w:qFormat/>
    <w:pPr>
      <w:keepNext/>
      <w:spacing w:before="120" w:line="240" w:lineRule="auto"/>
    </w:pPr>
    <w:rPr>
      <w:bCs/>
      <w:sz w:val="24"/>
      <w:lang w:eastAsia="zh-CN"/>
    </w:rPr>
  </w:style>
  <w:style w:type="paragraph" w:customStyle="1" w:styleId="126">
    <w:name w:val="Таблица левый 12"/>
    <w:basedOn w:val="125"/>
    <w:qFormat/>
    <w:pPr>
      <w:jc w:val="left"/>
    </w:pPr>
    <w:rPr>
      <w:color w:val="000000"/>
      <w:szCs w:val="20"/>
    </w:rPr>
  </w:style>
  <w:style w:type="character" w:customStyle="1" w:styleId="af8">
    <w:name w:val="Текст таблицы Знак"/>
    <w:basedOn w:val="DefaultParagraphFont"/>
    <w:link w:val="af9"/>
    <w:qFormat/>
    <w:locked/>
    <w:rPr>
      <w:rFonts w:ascii="Arial" w:hAnsi="Arial" w:cs="Arial"/>
    </w:rPr>
  </w:style>
  <w:style w:type="paragraph" w:customStyle="1" w:styleId="af9">
    <w:name w:val="Текст таблицы"/>
    <w:basedOn w:val="Normal"/>
    <w:next w:val="Normal"/>
    <w:link w:val="af8"/>
    <w:qFormat/>
    <w:pPr>
      <w:spacing w:after="0" w:line="240" w:lineRule="auto"/>
      <w:jc w:val="center"/>
    </w:pPr>
    <w:rPr>
      <w:rFonts w:ascii="Arial" w:hAnsi="Arial" w:cs="Arial"/>
    </w:rPr>
  </w:style>
  <w:style w:type="paragraph" w:customStyle="1" w:styleId="afa">
    <w:name w:val="Подпись к рисункам"/>
    <w:basedOn w:val="Normal"/>
    <w:qFormat/>
    <w:pPr>
      <w:spacing w:after="0" w:line="240" w:lineRule="auto"/>
      <w:jc w:val="center"/>
    </w:pPr>
    <w:rPr>
      <w:rFonts w:ascii="Arial" w:hAnsi="Arial"/>
      <w:sz w:val="28"/>
      <w:szCs w:val="20"/>
      <w:lang w:eastAsia="ru-RU"/>
    </w:rPr>
  </w:style>
  <w:style w:type="table" w:customStyle="1" w:styleId="150">
    <w:name w:val="Сетка таблицы15"/>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5">
    <w:name w:val="Перечень"/>
    <w:basedOn w:val="Normal"/>
    <w:qFormat/>
    <w:pPr>
      <w:framePr w:hSpace="180" w:wrap="around" w:vAnchor="page" w:hAnchor="margin" w:y="3571"/>
      <w:numPr>
        <w:numId w:val="32"/>
      </w:numPr>
      <w:spacing w:before="120" w:line="240" w:lineRule="auto"/>
      <w:ind w:left="0" w:firstLine="720"/>
    </w:pPr>
    <w:rPr>
      <w:rFonts w:ascii="Arial" w:hAnsi="Arial" w:cs="Arial"/>
      <w:sz w:val="24"/>
      <w:szCs w:val="24"/>
      <w:lang w:eastAsia="ru-RU"/>
    </w:rPr>
  </w:style>
  <w:style w:type="character" w:customStyle="1" w:styleId="30">
    <w:name w:val="Неразрешенное упоминание3"/>
    <w:basedOn w:val="DefaultParagraphFont"/>
    <w:uiPriority w:val="99"/>
    <w:semiHidden/>
    <w:unhideWhenUsed/>
    <w:qFormat/>
    <w:rPr>
      <w:color w:val="605E5C"/>
      <w:shd w:val="clear" w:color="auto" w:fill="E1DFDD"/>
    </w:rPr>
  </w:style>
  <w:style w:type="table" w:customStyle="1" w:styleId="-12">
    <w:name w:val="Таблица-сетка 1 светлая2"/>
    <w:basedOn w:val="TableNormal"/>
    <w:uiPriority w:val="46"/>
    <w:qFormat/>
    <w:rPr>
      <w:rFonts w:ascii="Verdana" w:hAnsi="Verdana"/>
      <w:sz w:val="18"/>
      <w:szCs w:val="18"/>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2">
    <w:name w:val="Таблица-сетка 1 светлая — акцент 12"/>
    <w:basedOn w:val="TableNormal"/>
    <w:uiPriority w:val="46"/>
    <w:qFormat/>
    <w:rPr>
      <w:rFonts w:ascii="Verdana" w:hAnsi="Verdana"/>
      <w:sz w:val="18"/>
      <w:szCs w:val="18"/>
    </w:rPr>
    <w:tblPr>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22">
    <w:name w:val="Таблица-сетка 1 светлая — акцент 22"/>
    <w:basedOn w:val="TableNormal"/>
    <w:uiPriority w:val="46"/>
    <w:qFormat/>
    <w:rPr>
      <w:rFonts w:ascii="Verdana" w:hAnsi="Verdana"/>
      <w:sz w:val="18"/>
      <w:szCs w:val="18"/>
    </w:rPr>
    <w:tblPr>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132">
    <w:name w:val="Таблица-сетка 1 светлая — акцент 32"/>
    <w:basedOn w:val="TableNormal"/>
    <w:uiPriority w:val="46"/>
    <w:qFormat/>
    <w:rPr>
      <w:rFonts w:ascii="Verdana" w:hAnsi="Verdana"/>
      <w:sz w:val="18"/>
      <w:szCs w:val="18"/>
    </w:rPr>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142">
    <w:name w:val="Таблица-сетка 1 светлая — акцент 42"/>
    <w:basedOn w:val="TableNormal"/>
    <w:uiPriority w:val="46"/>
    <w:qFormat/>
    <w:rPr>
      <w:rFonts w:ascii="Verdana" w:hAnsi="Verdana"/>
      <w:sz w:val="18"/>
      <w:szCs w:val="18"/>
    </w:rPr>
    <w:tblPr>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152">
    <w:name w:val="Таблица-сетка 1 светлая — акцент 52"/>
    <w:basedOn w:val="TableNormal"/>
    <w:uiPriority w:val="46"/>
    <w:qFormat/>
    <w:rPr>
      <w:rFonts w:ascii="Verdana" w:hAnsi="Verdana"/>
      <w:sz w:val="18"/>
      <w:szCs w:val="18"/>
    </w:rPr>
    <w:tblPr>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162">
    <w:name w:val="Таблица-сетка 1 светлая — акцент 62"/>
    <w:basedOn w:val="TableNormal"/>
    <w:uiPriority w:val="46"/>
    <w:qFormat/>
    <w:rPr>
      <w:rFonts w:ascii="Verdana" w:hAnsi="Verdana"/>
      <w:sz w:val="18"/>
      <w:szCs w:val="18"/>
    </w:rPr>
    <w:tblPr>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22">
    <w:name w:val="Таблица-сетка 22"/>
    <w:basedOn w:val="TableNormal"/>
    <w:uiPriority w:val="47"/>
    <w:qFormat/>
    <w:rPr>
      <w:rFonts w:ascii="Verdana" w:hAnsi="Verdana"/>
      <w:sz w:val="18"/>
      <w:szCs w:val="18"/>
    </w:rPr>
    <w:tblPr>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2">
    <w:name w:val="Таблица-сетка 2 — акцент 12"/>
    <w:basedOn w:val="TableNormal"/>
    <w:uiPriority w:val="47"/>
    <w:qFormat/>
    <w:rPr>
      <w:rFonts w:ascii="Verdana" w:hAnsi="Verdana"/>
      <w:sz w:val="18"/>
      <w:szCs w:val="18"/>
    </w:rPr>
    <w:tblPr>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22">
    <w:name w:val="Таблица-сетка 2 — акцент 22"/>
    <w:basedOn w:val="TableNormal"/>
    <w:uiPriority w:val="47"/>
    <w:qFormat/>
    <w:rPr>
      <w:rFonts w:ascii="Verdana" w:hAnsi="Verdana"/>
      <w:sz w:val="18"/>
      <w:szCs w:val="18"/>
    </w:rPr>
    <w:tblPr>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232">
    <w:name w:val="Таблица-сетка 2 — акцент 32"/>
    <w:basedOn w:val="TableNormal"/>
    <w:uiPriority w:val="47"/>
    <w:qFormat/>
    <w:rPr>
      <w:rFonts w:ascii="Verdana" w:hAnsi="Verdana"/>
      <w:sz w:val="18"/>
      <w:szCs w:val="18"/>
    </w:rPr>
    <w:tblPr>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2">
    <w:name w:val="Таблица-сетка 2 — акцент 42"/>
    <w:basedOn w:val="TableNormal"/>
    <w:uiPriority w:val="47"/>
    <w:qFormat/>
    <w:rPr>
      <w:rFonts w:ascii="Verdana" w:hAnsi="Verdana"/>
      <w:sz w:val="18"/>
      <w:szCs w:val="18"/>
    </w:rPr>
    <w:tblPr>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252">
    <w:name w:val="Таблица-сетка 2 — акцент 52"/>
    <w:basedOn w:val="TableNormal"/>
    <w:uiPriority w:val="47"/>
    <w:qFormat/>
    <w:rPr>
      <w:rFonts w:ascii="Verdana" w:hAnsi="Verdana"/>
      <w:sz w:val="18"/>
      <w:szCs w:val="18"/>
    </w:rPr>
    <w:tblPr>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262">
    <w:name w:val="Таблица-сетка 2 — акцент 62"/>
    <w:basedOn w:val="TableNormal"/>
    <w:uiPriority w:val="47"/>
    <w:qFormat/>
    <w:rPr>
      <w:rFonts w:ascii="Verdana" w:hAnsi="Verdana"/>
      <w:sz w:val="18"/>
      <w:szCs w:val="18"/>
    </w:rPr>
    <w:tblPr>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2">
    <w:name w:val="Таблица-сетка 32"/>
    <w:basedOn w:val="TableNormal"/>
    <w:uiPriority w:val="48"/>
    <w:qFormat/>
    <w:rPr>
      <w:rFonts w:ascii="Verdana" w:hAnsi="Verdana"/>
      <w:sz w:val="18"/>
      <w:szCs w:val="18"/>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2">
    <w:name w:val="Таблица-сетка 3 — акцент 12"/>
    <w:basedOn w:val="TableNormal"/>
    <w:uiPriority w:val="48"/>
    <w:qFormat/>
    <w:rPr>
      <w:rFonts w:ascii="Verdana" w:hAnsi="Verdana"/>
      <w:sz w:val="18"/>
      <w:szCs w:val="18"/>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322">
    <w:name w:val="Таблица-сетка 3 — акцент 22"/>
    <w:basedOn w:val="TableNormal"/>
    <w:uiPriority w:val="48"/>
    <w:qFormat/>
    <w:rPr>
      <w:rFonts w:ascii="Verdana" w:hAnsi="Verdana"/>
      <w:sz w:val="18"/>
      <w:szCs w:val="18"/>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332">
    <w:name w:val="Таблица-сетка 3 — акцент 32"/>
    <w:basedOn w:val="TableNormal"/>
    <w:uiPriority w:val="48"/>
    <w:qFormat/>
    <w:rPr>
      <w:rFonts w:ascii="Verdana" w:hAnsi="Verdana"/>
      <w:sz w:val="18"/>
      <w:szCs w:val="18"/>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42">
    <w:name w:val="Таблица-сетка 3 — акцент 42"/>
    <w:basedOn w:val="TableNormal"/>
    <w:uiPriority w:val="48"/>
    <w:qFormat/>
    <w:rPr>
      <w:rFonts w:ascii="Verdana" w:hAnsi="Verdana"/>
      <w:sz w:val="18"/>
      <w:szCs w:val="18"/>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352">
    <w:name w:val="Таблица-сетка 3 — акцент 52"/>
    <w:basedOn w:val="TableNormal"/>
    <w:uiPriority w:val="48"/>
    <w:qFormat/>
    <w:rPr>
      <w:rFonts w:ascii="Verdana" w:hAnsi="Verdana"/>
      <w:sz w:val="18"/>
      <w:szCs w:val="18"/>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362">
    <w:name w:val="Таблица-сетка 3 — акцент 62"/>
    <w:basedOn w:val="TableNormal"/>
    <w:uiPriority w:val="48"/>
    <w:qFormat/>
    <w:rPr>
      <w:rFonts w:ascii="Verdana" w:hAnsi="Verdana"/>
      <w:sz w:val="18"/>
      <w:szCs w:val="18"/>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42">
    <w:name w:val="Таблица-сетка 42"/>
    <w:basedOn w:val="TableNormal"/>
    <w:uiPriority w:val="49"/>
    <w:qFormat/>
    <w:rPr>
      <w:rFonts w:ascii="Verdana" w:hAnsi="Verdana"/>
      <w:sz w:val="18"/>
      <w:szCs w:val="18"/>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2">
    <w:name w:val="Таблица-сетка 4 — акцент 12"/>
    <w:basedOn w:val="TableNormal"/>
    <w:uiPriority w:val="49"/>
    <w:qFormat/>
    <w:rPr>
      <w:rFonts w:ascii="Verdana" w:hAnsi="Verdana"/>
      <w:sz w:val="18"/>
      <w:szCs w:val="18"/>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22">
    <w:name w:val="Таблица-сетка 4 — акцент 22"/>
    <w:basedOn w:val="TableNormal"/>
    <w:uiPriority w:val="49"/>
    <w:qFormat/>
    <w:rPr>
      <w:rFonts w:ascii="Verdana" w:hAnsi="Verdana"/>
      <w:sz w:val="18"/>
      <w:szCs w:val="18"/>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432">
    <w:name w:val="Таблица-сетка 4 — акцент 32"/>
    <w:basedOn w:val="TableNormal"/>
    <w:uiPriority w:val="49"/>
    <w:qFormat/>
    <w:rPr>
      <w:rFonts w:ascii="Verdana" w:hAnsi="Verdana"/>
      <w:sz w:val="18"/>
      <w:szCs w:val="18"/>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42">
    <w:name w:val="Таблица-сетка 4 — акцент 42"/>
    <w:basedOn w:val="TableNormal"/>
    <w:uiPriority w:val="49"/>
    <w:qFormat/>
    <w:rPr>
      <w:rFonts w:ascii="Verdana" w:hAnsi="Verdana"/>
      <w:sz w:val="18"/>
      <w:szCs w:val="18"/>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52">
    <w:name w:val="Таблица-сетка 4 — акцент 52"/>
    <w:basedOn w:val="TableNormal"/>
    <w:uiPriority w:val="49"/>
    <w:qFormat/>
    <w:rPr>
      <w:rFonts w:ascii="Verdana" w:hAnsi="Verdana"/>
      <w:sz w:val="18"/>
      <w:szCs w:val="18"/>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62">
    <w:name w:val="Таблица-сетка 4 — акцент 62"/>
    <w:basedOn w:val="TableNormal"/>
    <w:uiPriority w:val="49"/>
    <w:qFormat/>
    <w:rPr>
      <w:rFonts w:ascii="Verdana" w:hAnsi="Verdana"/>
      <w:sz w:val="18"/>
      <w:szCs w:val="18"/>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2">
    <w:name w:val="Таблица-сетка 5 темная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2">
    <w:name w:val="Таблица-сетка 5 темная — акцент 1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522">
    <w:name w:val="Таблица-сетка 5 темная — акцент 2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532">
    <w:name w:val="Таблица-сетка 5 темная — акцент 3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542">
    <w:name w:val="Таблица-сетка 5 темная — акцент 4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customStyle="1" w:styleId="-552">
    <w:name w:val="Таблица-сетка 5 темная — акцент 5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562">
    <w:name w:val="Таблица-сетка 5 темная — акцент 62"/>
    <w:basedOn w:val="TableNormal"/>
    <w:uiPriority w:val="50"/>
    <w:qFormat/>
    <w:rPr>
      <w:rFonts w:ascii="Verdana" w:hAnsi="Verdana"/>
      <w:sz w:val="18"/>
      <w:szCs w:val="18"/>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62">
    <w:name w:val="Таблица-сетка 6 цветная2"/>
    <w:basedOn w:val="TableNormal"/>
    <w:uiPriority w:val="51"/>
    <w:qFormat/>
    <w:rPr>
      <w:rFonts w:ascii="Verdana" w:hAnsi="Verdana"/>
      <w:color w:val="000000" w:themeColor="text1"/>
      <w:sz w:val="18"/>
      <w:szCs w:val="18"/>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Таблица-сетка 6 цветная — акцент 12"/>
    <w:basedOn w:val="TableNormal"/>
    <w:uiPriority w:val="51"/>
    <w:qFormat/>
    <w:rPr>
      <w:rFonts w:ascii="Verdana" w:hAnsi="Verdana"/>
      <w:color w:val="2F5496" w:themeColor="accent1" w:themeShade="BF"/>
      <w:sz w:val="18"/>
      <w:szCs w:val="18"/>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22">
    <w:name w:val="Таблица-сетка 6 цветная — акцент 22"/>
    <w:basedOn w:val="TableNormal"/>
    <w:uiPriority w:val="51"/>
    <w:qFormat/>
    <w:rPr>
      <w:rFonts w:ascii="Verdana" w:hAnsi="Verdana"/>
      <w:color w:val="C45911" w:themeColor="accent2" w:themeShade="BF"/>
      <w:sz w:val="18"/>
      <w:szCs w:val="18"/>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632">
    <w:name w:val="Таблица-сетка 6 цветная — акцент 32"/>
    <w:basedOn w:val="TableNormal"/>
    <w:uiPriority w:val="51"/>
    <w:qFormat/>
    <w:rPr>
      <w:rFonts w:ascii="Verdana" w:hAnsi="Verdana"/>
      <w:color w:val="7B7B7B" w:themeColor="accent3" w:themeShade="BF"/>
      <w:sz w:val="18"/>
      <w:szCs w:val="18"/>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642">
    <w:name w:val="Таблица-сетка 6 цветная — акцент 42"/>
    <w:basedOn w:val="TableNormal"/>
    <w:uiPriority w:val="51"/>
    <w:qFormat/>
    <w:rPr>
      <w:rFonts w:ascii="Verdana" w:hAnsi="Verdana"/>
      <w:color w:val="BF8F00" w:themeColor="accent4" w:themeShade="BF"/>
      <w:sz w:val="18"/>
      <w:szCs w:val="18"/>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652">
    <w:name w:val="Таблица-сетка 6 цветная — акцент 52"/>
    <w:basedOn w:val="TableNormal"/>
    <w:uiPriority w:val="51"/>
    <w:qFormat/>
    <w:rPr>
      <w:rFonts w:ascii="Verdana" w:hAnsi="Verdana"/>
      <w:color w:val="2E74B5" w:themeColor="accent5" w:themeShade="BF"/>
      <w:sz w:val="18"/>
      <w:szCs w:val="18"/>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662">
    <w:name w:val="Таблица-сетка 6 цветная — акцент 62"/>
    <w:basedOn w:val="TableNormal"/>
    <w:uiPriority w:val="51"/>
    <w:qFormat/>
    <w:rPr>
      <w:rFonts w:ascii="Verdana" w:hAnsi="Verdana"/>
      <w:color w:val="538135" w:themeColor="accent6" w:themeShade="BF"/>
      <w:sz w:val="18"/>
      <w:szCs w:val="18"/>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72">
    <w:name w:val="Таблица-сетка 7 цветная2"/>
    <w:basedOn w:val="TableNormal"/>
    <w:uiPriority w:val="52"/>
    <w:qFormat/>
    <w:rPr>
      <w:rFonts w:ascii="Verdana" w:hAnsi="Verdana"/>
      <w:color w:val="000000" w:themeColor="text1"/>
      <w:sz w:val="18"/>
      <w:szCs w:val="18"/>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2">
    <w:name w:val="Таблица-сетка 7 цветная — акцент 12"/>
    <w:basedOn w:val="TableNormal"/>
    <w:uiPriority w:val="52"/>
    <w:qFormat/>
    <w:rPr>
      <w:rFonts w:ascii="Verdana" w:hAnsi="Verdana"/>
      <w:color w:val="2F5496" w:themeColor="accent1" w:themeShade="BF"/>
      <w:sz w:val="18"/>
      <w:szCs w:val="18"/>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customStyle="1" w:styleId="-722">
    <w:name w:val="Таблица-сетка 7 цветная — акцент 22"/>
    <w:basedOn w:val="TableNormal"/>
    <w:uiPriority w:val="52"/>
    <w:qFormat/>
    <w:rPr>
      <w:rFonts w:ascii="Verdana" w:hAnsi="Verdana"/>
      <w:color w:val="C45911" w:themeColor="accent2" w:themeShade="BF"/>
      <w:sz w:val="18"/>
      <w:szCs w:val="18"/>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customStyle="1" w:styleId="-732">
    <w:name w:val="Таблица-сетка 7 цветная — акцент 32"/>
    <w:basedOn w:val="TableNormal"/>
    <w:uiPriority w:val="52"/>
    <w:qFormat/>
    <w:rPr>
      <w:rFonts w:ascii="Verdana" w:hAnsi="Verdana"/>
      <w:color w:val="7B7B7B" w:themeColor="accent3" w:themeShade="BF"/>
      <w:sz w:val="18"/>
      <w:szCs w:val="18"/>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742">
    <w:name w:val="Таблица-сетка 7 цветная — акцент 42"/>
    <w:basedOn w:val="TableNormal"/>
    <w:uiPriority w:val="52"/>
    <w:qFormat/>
    <w:rPr>
      <w:rFonts w:ascii="Verdana" w:hAnsi="Verdana"/>
      <w:color w:val="BF8F00" w:themeColor="accent4" w:themeShade="BF"/>
      <w:sz w:val="18"/>
      <w:szCs w:val="18"/>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customStyle="1" w:styleId="-752">
    <w:name w:val="Таблица-сетка 7 цветная — акцент 52"/>
    <w:basedOn w:val="TableNormal"/>
    <w:uiPriority w:val="52"/>
    <w:qFormat/>
    <w:rPr>
      <w:rFonts w:ascii="Verdana" w:hAnsi="Verdana"/>
      <w:color w:val="2E74B5" w:themeColor="accent5" w:themeShade="BF"/>
      <w:sz w:val="18"/>
      <w:szCs w:val="18"/>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762">
    <w:name w:val="Таблица-сетка 7 цветная — акцент 62"/>
    <w:basedOn w:val="TableNormal"/>
    <w:uiPriority w:val="52"/>
    <w:qFormat/>
    <w:rPr>
      <w:rFonts w:ascii="Verdana" w:hAnsi="Verdana"/>
      <w:color w:val="538135" w:themeColor="accent6" w:themeShade="BF"/>
      <w:sz w:val="18"/>
      <w:szCs w:val="18"/>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120">
    <w:name w:val="Список-таблица 1 светлая2"/>
    <w:basedOn w:val="TableNormal"/>
    <w:uiPriority w:val="46"/>
    <w:qFormat/>
    <w:rPr>
      <w:rFonts w:ascii="Verdana" w:hAnsi="Verdana"/>
      <w:sz w:val="18"/>
      <w:szCs w:val="18"/>
    </w:rPr>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20">
    <w:name w:val="Список-таблица 1 светлая — акцент 12"/>
    <w:basedOn w:val="TableNormal"/>
    <w:uiPriority w:val="46"/>
    <w:qFormat/>
    <w:rPr>
      <w:rFonts w:ascii="Verdana" w:hAnsi="Verdana"/>
      <w:sz w:val="18"/>
      <w:szCs w:val="18"/>
    </w:rPr>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1220">
    <w:name w:val="Список-таблица 1 светлая — акцент 22"/>
    <w:basedOn w:val="TableNormal"/>
    <w:uiPriority w:val="46"/>
    <w:qFormat/>
    <w:rPr>
      <w:rFonts w:ascii="Verdana" w:hAnsi="Verdana"/>
      <w:sz w:val="18"/>
      <w:szCs w:val="18"/>
    </w:rPr>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1320">
    <w:name w:val="Список-таблица 1 светлая — акцент 32"/>
    <w:basedOn w:val="TableNormal"/>
    <w:uiPriority w:val="46"/>
    <w:qFormat/>
    <w:rPr>
      <w:rFonts w:ascii="Verdana" w:hAnsi="Verdana"/>
      <w:sz w:val="18"/>
      <w:szCs w:val="18"/>
    </w:rPr>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420">
    <w:name w:val="Список-таблица 1 светлая — акцент 42"/>
    <w:basedOn w:val="TableNormal"/>
    <w:uiPriority w:val="46"/>
    <w:qFormat/>
    <w:rPr>
      <w:rFonts w:ascii="Verdana" w:hAnsi="Verdana"/>
      <w:sz w:val="18"/>
      <w:szCs w:val="18"/>
    </w:rPr>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1520">
    <w:name w:val="Список-таблица 1 светлая — акцент 52"/>
    <w:basedOn w:val="TableNormal"/>
    <w:uiPriority w:val="46"/>
    <w:qFormat/>
    <w:rPr>
      <w:rFonts w:ascii="Verdana" w:hAnsi="Verdana"/>
      <w:sz w:val="18"/>
      <w:szCs w:val="18"/>
    </w:rPr>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1620">
    <w:name w:val="Список-таблица 1 светлая — акцент 62"/>
    <w:basedOn w:val="TableNormal"/>
    <w:uiPriority w:val="46"/>
    <w:qFormat/>
    <w:rPr>
      <w:rFonts w:ascii="Verdana" w:hAnsi="Verdana"/>
      <w:sz w:val="18"/>
      <w:szCs w:val="18"/>
    </w:rPr>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220">
    <w:name w:val="Список-таблица 22"/>
    <w:basedOn w:val="TableNormal"/>
    <w:uiPriority w:val="47"/>
    <w:qFormat/>
    <w:rPr>
      <w:rFonts w:ascii="Verdana" w:hAnsi="Verdana"/>
      <w:sz w:val="18"/>
      <w:szCs w:val="18"/>
    </w:rPr>
    <w:tblPr>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20">
    <w:name w:val="Список-таблица 2 — акцент 12"/>
    <w:basedOn w:val="TableNormal"/>
    <w:uiPriority w:val="47"/>
    <w:qFormat/>
    <w:rPr>
      <w:rFonts w:ascii="Verdana" w:hAnsi="Verdana"/>
      <w:sz w:val="18"/>
      <w:szCs w:val="18"/>
    </w:rPr>
    <w:tblPr>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2220">
    <w:name w:val="Список-таблица 2 — акцент 22"/>
    <w:basedOn w:val="TableNormal"/>
    <w:uiPriority w:val="47"/>
    <w:qFormat/>
    <w:rPr>
      <w:rFonts w:ascii="Verdana" w:hAnsi="Verdana"/>
      <w:sz w:val="18"/>
      <w:szCs w:val="18"/>
    </w:rPr>
    <w:tblPr>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2320">
    <w:name w:val="Список-таблица 2 — акцент 32"/>
    <w:basedOn w:val="TableNormal"/>
    <w:uiPriority w:val="47"/>
    <w:qFormat/>
    <w:rPr>
      <w:rFonts w:ascii="Verdana" w:hAnsi="Verdana"/>
      <w:sz w:val="18"/>
      <w:szCs w:val="18"/>
    </w:rPr>
    <w:tblPr>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420">
    <w:name w:val="Список-таблица 2 — акцент 42"/>
    <w:basedOn w:val="TableNormal"/>
    <w:uiPriority w:val="47"/>
    <w:qFormat/>
    <w:rPr>
      <w:rFonts w:ascii="Verdana" w:hAnsi="Verdana"/>
      <w:sz w:val="18"/>
      <w:szCs w:val="18"/>
    </w:rPr>
    <w:tblPr>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2520">
    <w:name w:val="Список-таблица 2 — акцент 52"/>
    <w:basedOn w:val="TableNormal"/>
    <w:uiPriority w:val="47"/>
    <w:qFormat/>
    <w:rPr>
      <w:rFonts w:ascii="Verdana" w:hAnsi="Verdana"/>
      <w:sz w:val="18"/>
      <w:szCs w:val="18"/>
    </w:rPr>
    <w:tblPr>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2620">
    <w:name w:val="Список-таблица 2 — акцент 62"/>
    <w:basedOn w:val="TableNormal"/>
    <w:uiPriority w:val="47"/>
    <w:qFormat/>
    <w:rPr>
      <w:rFonts w:ascii="Verdana" w:hAnsi="Verdana"/>
      <w:sz w:val="18"/>
      <w:szCs w:val="18"/>
    </w:rPr>
    <w:tblPr>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320">
    <w:name w:val="Список-таблица 32"/>
    <w:basedOn w:val="TableNormal"/>
    <w:uiPriority w:val="48"/>
    <w:qFormat/>
    <w:rPr>
      <w:rFonts w:ascii="Verdana" w:hAnsi="Verdana"/>
      <w:sz w:val="18"/>
      <w:szCs w:val="18"/>
    </w:rPr>
    <w:tblPr>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20">
    <w:name w:val="Список-таблица 3 — акцент 12"/>
    <w:basedOn w:val="TableNormal"/>
    <w:uiPriority w:val="48"/>
    <w:qFormat/>
    <w:rPr>
      <w:rFonts w:ascii="Verdana" w:hAnsi="Verdana"/>
      <w:sz w:val="18"/>
      <w:szCs w:val="18"/>
    </w:rPr>
    <w:tblPr>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3220">
    <w:name w:val="Список-таблица 3 — акцент 22"/>
    <w:basedOn w:val="TableNormal"/>
    <w:uiPriority w:val="48"/>
    <w:qFormat/>
    <w:rPr>
      <w:rFonts w:ascii="Verdana" w:hAnsi="Verdana"/>
      <w:sz w:val="18"/>
      <w:szCs w:val="18"/>
    </w:rPr>
    <w:tblPr>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customStyle="1" w:styleId="-3320">
    <w:name w:val="Список-таблица 3 — акцент 32"/>
    <w:basedOn w:val="TableNormal"/>
    <w:uiPriority w:val="48"/>
    <w:qFormat/>
    <w:rPr>
      <w:rFonts w:ascii="Verdana" w:hAnsi="Verdana"/>
      <w:sz w:val="18"/>
      <w:szCs w:val="18"/>
    </w:rPr>
    <w:tblPr>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customStyle="1" w:styleId="-3420">
    <w:name w:val="Список-таблица 3 — акцент 42"/>
    <w:basedOn w:val="TableNormal"/>
    <w:uiPriority w:val="48"/>
    <w:qFormat/>
    <w:rPr>
      <w:rFonts w:ascii="Verdana" w:hAnsi="Verdana"/>
      <w:sz w:val="18"/>
      <w:szCs w:val="18"/>
    </w:rPr>
    <w:tblPr>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customStyle="1" w:styleId="-3520">
    <w:name w:val="Список-таблица 3 — акцент 52"/>
    <w:basedOn w:val="TableNormal"/>
    <w:uiPriority w:val="48"/>
    <w:qFormat/>
    <w:rPr>
      <w:rFonts w:ascii="Verdana" w:hAnsi="Verdana"/>
      <w:sz w:val="18"/>
      <w:szCs w:val="18"/>
    </w:rPr>
    <w:tblPr>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3620">
    <w:name w:val="Список-таблица 3 — акцент 62"/>
    <w:basedOn w:val="TableNormal"/>
    <w:uiPriority w:val="48"/>
    <w:qFormat/>
    <w:rPr>
      <w:rFonts w:ascii="Verdana" w:hAnsi="Verdana"/>
      <w:sz w:val="18"/>
      <w:szCs w:val="18"/>
    </w:rPr>
    <w:tblPr>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420">
    <w:name w:val="Список-таблица 42"/>
    <w:basedOn w:val="TableNormal"/>
    <w:uiPriority w:val="49"/>
    <w:qFormat/>
    <w:rPr>
      <w:rFonts w:ascii="Verdana" w:hAnsi="Verdana"/>
      <w:sz w:val="18"/>
      <w:szCs w:val="18"/>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20">
    <w:name w:val="Список-таблица 4 — акцент 12"/>
    <w:basedOn w:val="TableNormal"/>
    <w:uiPriority w:val="49"/>
    <w:qFormat/>
    <w:rPr>
      <w:rFonts w:ascii="Verdana" w:hAnsi="Verdana"/>
      <w:sz w:val="18"/>
      <w:szCs w:val="18"/>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4220">
    <w:name w:val="Список-таблица 4 — акцент 22"/>
    <w:basedOn w:val="TableNormal"/>
    <w:uiPriority w:val="49"/>
    <w:qFormat/>
    <w:rPr>
      <w:rFonts w:ascii="Verdana" w:hAnsi="Verdana"/>
      <w:sz w:val="18"/>
      <w:szCs w:val="18"/>
    </w:rPr>
    <w:tblPr>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4320">
    <w:name w:val="Список-таблица 4 — акцент 32"/>
    <w:basedOn w:val="TableNormal"/>
    <w:uiPriority w:val="49"/>
    <w:qFormat/>
    <w:rPr>
      <w:rFonts w:ascii="Verdana" w:hAnsi="Verdana"/>
      <w:sz w:val="18"/>
      <w:szCs w:val="18"/>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420">
    <w:name w:val="Список-таблица 4 — акцент 42"/>
    <w:basedOn w:val="TableNormal"/>
    <w:uiPriority w:val="49"/>
    <w:qFormat/>
    <w:rPr>
      <w:rFonts w:ascii="Verdana" w:hAnsi="Verdana"/>
      <w:sz w:val="18"/>
      <w:szCs w:val="18"/>
    </w:rPr>
    <w:tblPr>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4520">
    <w:name w:val="Список-таблица 4 — акцент 52"/>
    <w:basedOn w:val="TableNormal"/>
    <w:uiPriority w:val="49"/>
    <w:qFormat/>
    <w:rPr>
      <w:rFonts w:ascii="Verdana" w:hAnsi="Verdana"/>
      <w:sz w:val="18"/>
      <w:szCs w:val="18"/>
    </w:r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4620">
    <w:name w:val="Список-таблица 4 — акцент 62"/>
    <w:basedOn w:val="TableNormal"/>
    <w:uiPriority w:val="49"/>
    <w:qFormat/>
    <w:rPr>
      <w:rFonts w:ascii="Verdana" w:hAnsi="Verdana"/>
      <w:sz w:val="18"/>
      <w:szCs w:val="18"/>
    </w:rPr>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520">
    <w:name w:val="Список-таблица 5 темная2"/>
    <w:basedOn w:val="TableNormal"/>
    <w:uiPriority w:val="50"/>
    <w:qFormat/>
    <w:rPr>
      <w:rFonts w:ascii="Verdana" w:hAnsi="Verdana"/>
      <w:color w:val="FFFFFF" w:themeColor="background1"/>
      <w:sz w:val="18"/>
      <w:szCs w:val="18"/>
    </w:rPr>
    <w:tblPr>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20">
    <w:name w:val="Список-таблица 5 темная — акцент 12"/>
    <w:basedOn w:val="TableNormal"/>
    <w:uiPriority w:val="50"/>
    <w:qFormat/>
    <w:rPr>
      <w:rFonts w:ascii="Verdana" w:hAnsi="Verdana"/>
      <w:color w:val="FFFFFF" w:themeColor="background1"/>
      <w:sz w:val="18"/>
      <w:szCs w:val="18"/>
    </w:rPr>
    <w:tblPr>
      <w:tblBorders>
        <w:top w:val="single" w:sz="24" w:space="0" w:color="4472C4" w:themeColor="accent1"/>
        <w:left w:val="single" w:sz="24" w:space="0" w:color="4472C4" w:themeColor="accent1"/>
        <w:bottom w:val="single" w:sz="24" w:space="0" w:color="4472C4" w:themeColor="accent1"/>
        <w:right w:val="single" w:sz="24" w:space="0" w:color="4472C4" w:themeColor="accent1"/>
      </w:tblBorders>
    </w:tblPr>
    <w:tcPr>
      <w:shd w:val="clear" w:color="auto" w:fill="4472C4"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20">
    <w:name w:val="Список-таблица 5 темная — акцент 22"/>
    <w:basedOn w:val="TableNormal"/>
    <w:uiPriority w:val="50"/>
    <w:qFormat/>
    <w:rPr>
      <w:rFonts w:ascii="Verdana" w:hAnsi="Verdana"/>
      <w:color w:val="FFFFFF" w:themeColor="background1"/>
      <w:sz w:val="18"/>
      <w:szCs w:val="18"/>
    </w:rPr>
    <w:tblPr>
      <w:tblBorders>
        <w:top w:val="single" w:sz="24" w:space="0" w:color="ED7D31" w:themeColor="accent2"/>
        <w:left w:val="single" w:sz="24" w:space="0" w:color="ED7D31" w:themeColor="accent2"/>
        <w:bottom w:val="single" w:sz="24" w:space="0" w:color="ED7D31" w:themeColor="accent2"/>
        <w:right w:val="single" w:sz="24" w:space="0" w:color="ED7D31" w:themeColor="accent2"/>
      </w:tblBorders>
    </w:tblPr>
    <w:tcPr>
      <w:shd w:val="clear" w:color="auto" w:fill="ED7D3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20">
    <w:name w:val="Список-таблица 5 темная — акцент 32"/>
    <w:basedOn w:val="TableNormal"/>
    <w:uiPriority w:val="50"/>
    <w:qFormat/>
    <w:rPr>
      <w:rFonts w:ascii="Verdana" w:hAnsi="Verdana"/>
      <w:color w:val="FFFFFF" w:themeColor="background1"/>
      <w:sz w:val="18"/>
      <w:szCs w:val="18"/>
    </w:rPr>
    <w:tblPr>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20">
    <w:name w:val="Список-таблица 5 темная — акцент 42"/>
    <w:basedOn w:val="TableNormal"/>
    <w:uiPriority w:val="50"/>
    <w:qFormat/>
    <w:rPr>
      <w:rFonts w:ascii="Verdana" w:hAnsi="Verdana"/>
      <w:color w:val="FFFFFF" w:themeColor="background1"/>
      <w:sz w:val="18"/>
      <w:szCs w:val="18"/>
    </w:rPr>
    <w:tblPr>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20">
    <w:name w:val="Список-таблица 5 темная — акцент 52"/>
    <w:basedOn w:val="TableNormal"/>
    <w:uiPriority w:val="50"/>
    <w:qFormat/>
    <w:rPr>
      <w:rFonts w:ascii="Verdana" w:hAnsi="Verdana"/>
      <w:color w:val="FFFFFF" w:themeColor="background1"/>
      <w:sz w:val="18"/>
      <w:szCs w:val="18"/>
    </w:rPr>
    <w:tblPr>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20">
    <w:name w:val="Список-таблица 5 темная — акцент 62"/>
    <w:basedOn w:val="TableNormal"/>
    <w:uiPriority w:val="50"/>
    <w:qFormat/>
    <w:rPr>
      <w:rFonts w:ascii="Verdana" w:hAnsi="Verdana"/>
      <w:color w:val="FFFFFF" w:themeColor="background1"/>
      <w:sz w:val="18"/>
      <w:szCs w:val="18"/>
    </w:rPr>
    <w:tblPr>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20">
    <w:name w:val="Список-таблица 6 цветная2"/>
    <w:basedOn w:val="TableNormal"/>
    <w:uiPriority w:val="51"/>
    <w:qFormat/>
    <w:rPr>
      <w:rFonts w:ascii="Verdana" w:hAnsi="Verdana"/>
      <w:color w:val="000000" w:themeColor="text1"/>
      <w:sz w:val="18"/>
      <w:szCs w:val="18"/>
    </w:rPr>
    <w:tblPr>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0">
    <w:name w:val="Список-таблица 6 цветная — акцент 12"/>
    <w:basedOn w:val="TableNormal"/>
    <w:uiPriority w:val="51"/>
    <w:qFormat/>
    <w:rPr>
      <w:rFonts w:ascii="Verdana" w:hAnsi="Verdana"/>
      <w:color w:val="2F5496" w:themeColor="accent1" w:themeShade="BF"/>
      <w:sz w:val="18"/>
      <w:szCs w:val="18"/>
    </w:rPr>
    <w:tblPr>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6220">
    <w:name w:val="Список-таблица 6 цветная — акцент 22"/>
    <w:basedOn w:val="TableNormal"/>
    <w:uiPriority w:val="51"/>
    <w:qFormat/>
    <w:rPr>
      <w:rFonts w:ascii="Verdana" w:hAnsi="Verdana"/>
      <w:color w:val="C45911" w:themeColor="accent2" w:themeShade="BF"/>
      <w:sz w:val="18"/>
      <w:szCs w:val="18"/>
    </w:rPr>
    <w:tblPr>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6320">
    <w:name w:val="Список-таблица 6 цветная — акцент 32"/>
    <w:basedOn w:val="TableNormal"/>
    <w:uiPriority w:val="51"/>
    <w:qFormat/>
    <w:rPr>
      <w:rFonts w:ascii="Verdana" w:hAnsi="Verdana"/>
      <w:color w:val="7B7B7B" w:themeColor="accent3" w:themeShade="BF"/>
      <w:sz w:val="18"/>
      <w:szCs w:val="18"/>
    </w:rPr>
    <w:tblPr>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6420">
    <w:name w:val="Список-таблица 6 цветная — акцент 42"/>
    <w:basedOn w:val="TableNormal"/>
    <w:uiPriority w:val="51"/>
    <w:qFormat/>
    <w:rPr>
      <w:rFonts w:ascii="Verdana" w:hAnsi="Verdana"/>
      <w:color w:val="BF8F00" w:themeColor="accent4" w:themeShade="BF"/>
      <w:sz w:val="18"/>
      <w:szCs w:val="18"/>
    </w:rPr>
    <w:tblPr>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6520">
    <w:name w:val="Список-таблица 6 цветная — акцент 52"/>
    <w:basedOn w:val="TableNormal"/>
    <w:uiPriority w:val="51"/>
    <w:qFormat/>
    <w:rPr>
      <w:rFonts w:ascii="Verdana" w:hAnsi="Verdana"/>
      <w:color w:val="2E74B5" w:themeColor="accent5" w:themeShade="BF"/>
      <w:sz w:val="18"/>
      <w:szCs w:val="18"/>
    </w:rPr>
    <w:tblPr>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6620">
    <w:name w:val="Список-таблица 6 цветная — акцент 62"/>
    <w:basedOn w:val="TableNormal"/>
    <w:uiPriority w:val="51"/>
    <w:qFormat/>
    <w:rPr>
      <w:rFonts w:ascii="Verdana" w:hAnsi="Verdana"/>
      <w:color w:val="538135" w:themeColor="accent6" w:themeShade="BF"/>
      <w:sz w:val="18"/>
      <w:szCs w:val="18"/>
    </w:rPr>
    <w:tblPr>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720">
    <w:name w:val="Список-таблица 7 цветная2"/>
    <w:basedOn w:val="TableNormal"/>
    <w:uiPriority w:val="52"/>
    <w:qFormat/>
    <w:rPr>
      <w:rFonts w:ascii="Verdana" w:hAnsi="Verdana"/>
      <w:color w:val="000000" w:themeColor="text1"/>
      <w:sz w:val="18"/>
      <w:szCs w:val="18"/>
    </w:rPr>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20">
    <w:name w:val="Список-таблица 7 цветная — акцент 12"/>
    <w:basedOn w:val="TableNormal"/>
    <w:uiPriority w:val="52"/>
    <w:qFormat/>
    <w:rPr>
      <w:rFonts w:ascii="Verdana" w:hAnsi="Verdana"/>
      <w:color w:val="2F5496" w:themeColor="accent1" w:themeShade="BF"/>
      <w:sz w:val="18"/>
      <w:szCs w:val="18"/>
    </w:rPr>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20">
    <w:name w:val="Список-таблица 7 цветная — акцент 22"/>
    <w:basedOn w:val="TableNormal"/>
    <w:uiPriority w:val="52"/>
    <w:qFormat/>
    <w:rPr>
      <w:rFonts w:ascii="Verdana" w:hAnsi="Verdana"/>
      <w:color w:val="C45911" w:themeColor="accent2" w:themeShade="BF"/>
      <w:sz w:val="18"/>
      <w:szCs w:val="18"/>
    </w:rP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20">
    <w:name w:val="Список-таблица 7 цветная — акцент 32"/>
    <w:basedOn w:val="TableNormal"/>
    <w:uiPriority w:val="52"/>
    <w:qFormat/>
    <w:rPr>
      <w:rFonts w:ascii="Verdana" w:hAnsi="Verdana"/>
      <w:color w:val="7B7B7B" w:themeColor="accent3" w:themeShade="BF"/>
      <w:sz w:val="18"/>
      <w:szCs w:val="18"/>
    </w:rP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20">
    <w:name w:val="Список-таблица 7 цветная — акцент 42"/>
    <w:basedOn w:val="TableNormal"/>
    <w:uiPriority w:val="52"/>
    <w:qFormat/>
    <w:rPr>
      <w:rFonts w:ascii="Verdana" w:hAnsi="Verdana"/>
      <w:color w:val="BF8F00" w:themeColor="accent4" w:themeShade="BF"/>
      <w:sz w:val="18"/>
      <w:szCs w:val="18"/>
    </w:rP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20">
    <w:name w:val="Список-таблица 7 цветная — акцент 52"/>
    <w:basedOn w:val="TableNormal"/>
    <w:uiPriority w:val="52"/>
    <w:qFormat/>
    <w:rPr>
      <w:rFonts w:ascii="Verdana" w:hAnsi="Verdana"/>
      <w:color w:val="2E74B5" w:themeColor="accent5" w:themeShade="BF"/>
      <w:sz w:val="18"/>
      <w:szCs w:val="18"/>
    </w:rPr>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20">
    <w:name w:val="Список-таблица 7 цветная — акцент 62"/>
    <w:basedOn w:val="TableNormal"/>
    <w:uiPriority w:val="52"/>
    <w:qFormat/>
    <w:rPr>
      <w:rFonts w:ascii="Verdana" w:hAnsi="Verdana"/>
      <w:color w:val="538135" w:themeColor="accent6" w:themeShade="BF"/>
      <w:sz w:val="18"/>
      <w:szCs w:val="18"/>
    </w:rPr>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27">
    <w:name w:val="Таблица простая 12"/>
    <w:basedOn w:val="TableNormal"/>
    <w:uiPriority w:val="41"/>
    <w:qFormat/>
    <w:rPr>
      <w:rFonts w:ascii="Verdana" w:hAnsi="Verdana"/>
      <w:sz w:val="18"/>
      <w:szCs w:val="1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20">
    <w:name w:val="Таблица простая 22"/>
    <w:basedOn w:val="TableNormal"/>
    <w:uiPriority w:val="42"/>
    <w:qFormat/>
    <w:rPr>
      <w:rFonts w:ascii="Verdana" w:hAnsi="Verdana"/>
      <w:sz w:val="18"/>
      <w:szCs w:val="18"/>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2">
    <w:name w:val="Таблица простая 32"/>
    <w:basedOn w:val="TableNormal"/>
    <w:uiPriority w:val="43"/>
    <w:qFormat/>
    <w:rPr>
      <w:rFonts w:ascii="Verdana" w:hAnsi="Verdana"/>
      <w:sz w:val="18"/>
      <w:szCs w:val="18"/>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2">
    <w:name w:val="Таблица простая 42"/>
    <w:basedOn w:val="TableNormal"/>
    <w:uiPriority w:val="44"/>
    <w:qFormat/>
    <w:rPr>
      <w:rFonts w:ascii="Verdana" w:hAnsi="Verdana"/>
      <w:sz w:val="18"/>
      <w:szCs w:val="18"/>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2">
    <w:name w:val="Таблица простая 52"/>
    <w:basedOn w:val="TableNormal"/>
    <w:uiPriority w:val="45"/>
    <w:qFormat/>
    <w:rPr>
      <w:rFonts w:ascii="Verdana" w:hAnsi="Verdana"/>
      <w:sz w:val="18"/>
      <w:szCs w:val="18"/>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5">
    <w:name w:val="Сетка таблицы светлая2"/>
    <w:basedOn w:val="TableNormal"/>
    <w:uiPriority w:val="40"/>
    <w:qFormat/>
    <w:rPr>
      <w:rFonts w:ascii="Verdana" w:hAnsi="Verdana"/>
      <w:sz w:val="18"/>
      <w:szCs w:val="18"/>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IntenseQuoteChar2">
    <w:name w:val="Intense Quote Char2"/>
    <w:uiPriority w:val="30"/>
    <w:qFormat/>
    <w:rPr>
      <w:i/>
      <w:iCs/>
      <w:color w:val="A7D3F5"/>
      <w:lang w:val="en-GB"/>
    </w:rPr>
  </w:style>
  <w:style w:type="character" w:customStyle="1" w:styleId="QuoteChar2">
    <w:name w:val="Quote Char2"/>
    <w:uiPriority w:val="29"/>
    <w:qFormat/>
    <w:rPr>
      <w:i/>
      <w:iCs/>
      <w:color w:val="404040"/>
      <w:lang w:val="en-GB"/>
    </w:rPr>
  </w:style>
  <w:style w:type="paragraph" w:customStyle="1" w:styleId="ConsPlusDocList">
    <w:name w:val="ConsPlusDocList"/>
    <w:basedOn w:val="Normal"/>
    <w:uiPriority w:val="99"/>
    <w:qFormat/>
    <w:pPr>
      <w:autoSpaceDE w:val="0"/>
      <w:autoSpaceDN w:val="0"/>
      <w:spacing w:after="160" w:line="240" w:lineRule="auto"/>
      <w:jc w:val="left"/>
    </w:pPr>
    <w:rPr>
      <w:rFonts w:ascii="Courier New" w:eastAsia="Verdana" w:hAnsi="Courier New" w:cs="Courier New"/>
      <w:sz w:val="20"/>
      <w:szCs w:val="20"/>
    </w:rPr>
  </w:style>
  <w:style w:type="table" w:customStyle="1" w:styleId="113">
    <w:name w:val="Объемная таблица 11"/>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12">
    <w:name w:val="Объемная таблица 21"/>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11">
    <w:name w:val="Объемная таблица 31"/>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114">
    <w:name w:val="Классическая таблица 1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13">
    <w:name w:val="Классическая таблица 2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12">
    <w:name w:val="Классическая таблица 31"/>
    <w:basedOn w:val="TableNormal"/>
    <w:semiHidden/>
    <w:qFormat/>
    <w:pPr>
      <w:spacing w:line="260" w:lineRule="atLeast"/>
    </w:pPr>
    <w:rPr>
      <w:rFonts w:ascii="Verdana" w:eastAsia="Times New Roman" w:hAnsi="Verdana"/>
      <w:color w:val="000080"/>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411">
    <w:name w:val="Классическая таблица 4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15">
    <w:name w:val="Цветная таблица 11"/>
    <w:basedOn w:val="TableNormal"/>
    <w:semiHidden/>
    <w:qFormat/>
    <w:pPr>
      <w:spacing w:line="260" w:lineRule="atLeast"/>
    </w:pPr>
    <w:rPr>
      <w:rFonts w:ascii="Verdana" w:eastAsia="Times New Roman" w:hAnsi="Verdana"/>
      <w:color w:val="FFFFFF"/>
      <w:sz w:val="18"/>
      <w:szCs w:val="18"/>
      <w:lang w:eastAsia="da-DK"/>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14">
    <w:name w:val="Цветная таблица 21"/>
    <w:basedOn w:val="TableNormal"/>
    <w:semiHidden/>
    <w:qFormat/>
    <w:pPr>
      <w:spacing w:line="260" w:lineRule="atLeast"/>
    </w:pPr>
    <w:rPr>
      <w:rFonts w:ascii="Verdana" w:eastAsia="Times New Roman" w:hAnsi="Verdana"/>
      <w:sz w:val="18"/>
      <w:szCs w:val="18"/>
      <w:lang w:eastAsia="da-DK"/>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13">
    <w:name w:val="Цветная таблица 31"/>
    <w:basedOn w:val="TableNormal"/>
    <w:semiHidden/>
    <w:qFormat/>
    <w:pPr>
      <w:spacing w:line="260" w:lineRule="atLeast"/>
    </w:pPr>
    <w:rPr>
      <w:rFonts w:ascii="Verdana" w:eastAsia="Times New Roman" w:hAnsi="Verdana"/>
      <w:sz w:val="18"/>
      <w:szCs w:val="18"/>
      <w:lang w:eastAsia="da-DK"/>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16">
    <w:name w:val="Столбцы таблицы 11"/>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5">
    <w:name w:val="Столбцы таблицы 21"/>
    <w:basedOn w:val="TableNormal"/>
    <w:semiHidden/>
    <w:qFormat/>
    <w:pPr>
      <w:spacing w:line="260" w:lineRule="atLeast"/>
    </w:pPr>
    <w:rPr>
      <w:rFonts w:ascii="Verdana" w:eastAsia="Times New Roman" w:hAnsi="Verdana"/>
      <w:b/>
      <w:bCs/>
      <w:sz w:val="18"/>
      <w:szCs w:val="18"/>
      <w:lang w:eastAsia="da-DK"/>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14">
    <w:name w:val="Столбцы таблицы 31"/>
    <w:basedOn w:val="TableNormal"/>
    <w:semiHidden/>
    <w:qFormat/>
    <w:pPr>
      <w:spacing w:line="260" w:lineRule="atLeast"/>
    </w:pPr>
    <w:rPr>
      <w:rFonts w:ascii="Verdana" w:eastAsia="Times New Roman" w:hAnsi="Verdana"/>
      <w:b/>
      <w:bCs/>
      <w:sz w:val="18"/>
      <w:szCs w:val="18"/>
      <w:lang w:eastAsia="da-DK"/>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12">
    <w:name w:val="Столбцы таблицы 41"/>
    <w:basedOn w:val="TableNormal"/>
    <w:semiHidden/>
    <w:qFormat/>
    <w:pPr>
      <w:spacing w:line="260" w:lineRule="atLeast"/>
    </w:pPr>
    <w:rPr>
      <w:rFonts w:ascii="Verdana" w:eastAsia="Times New Roman" w:hAnsi="Verdana"/>
      <w:sz w:val="18"/>
      <w:szCs w:val="18"/>
      <w:lang w:eastAsia="da-DK"/>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0">
    <w:name w:val="Столбцы таблицы 51"/>
    <w:basedOn w:val="TableNormal"/>
    <w:semiHidden/>
    <w:qFormat/>
    <w:pPr>
      <w:spacing w:line="260" w:lineRule="atLeast"/>
    </w:pPr>
    <w:rPr>
      <w:rFonts w:ascii="Verdana" w:eastAsia="Times New Roman" w:hAnsi="Verdana"/>
      <w:sz w:val="18"/>
      <w:szCs w:val="18"/>
      <w:lang w:eastAsia="da-DK"/>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fc">
    <w:name w:val="Современная таблица1"/>
    <w:basedOn w:val="TableNormal"/>
    <w:semiHidden/>
    <w:qFormat/>
    <w:pPr>
      <w:spacing w:line="260" w:lineRule="atLeast"/>
    </w:pPr>
    <w:rPr>
      <w:rFonts w:ascii="Verdana" w:eastAsia="Times New Roman" w:hAnsi="Verdana"/>
      <w:sz w:val="18"/>
      <w:szCs w:val="18"/>
      <w:lang w:eastAsia="da-DK"/>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1fd">
    <w:name w:val="Изысканная таблица1"/>
    <w:basedOn w:val="TableNormal"/>
    <w:semiHidden/>
    <w:qFormat/>
    <w:pPr>
      <w:spacing w:line="260" w:lineRule="atLeast"/>
    </w:pPr>
    <w:rPr>
      <w:rFonts w:ascii="Verdana" w:eastAsia="Times New Roman" w:hAnsi="Verdana"/>
      <w:sz w:val="18"/>
      <w:szCs w:val="18"/>
      <w:lang w:eastAsia="da-DK"/>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117">
    <w:name w:val="Сетка таблицы 1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216">
    <w:name w:val="Сетка таблицы 21"/>
    <w:basedOn w:val="TableNormal"/>
    <w:semiHidden/>
    <w:qFormat/>
    <w:pPr>
      <w:spacing w:line="260" w:lineRule="atLeast"/>
    </w:pPr>
    <w:rPr>
      <w:rFonts w:ascii="Verdana" w:eastAsia="Times New Roman" w:hAnsi="Verdana"/>
      <w:sz w:val="18"/>
      <w:szCs w:val="18"/>
      <w:lang w:eastAsia="da-DK"/>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15">
    <w:name w:val="Сетка таблицы 3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413">
    <w:name w:val="Сетка таблицы 41"/>
    <w:basedOn w:val="TableNormal"/>
    <w:semiHidden/>
    <w:qFormat/>
    <w:pPr>
      <w:spacing w:line="260" w:lineRule="atLeast"/>
    </w:pPr>
    <w:rPr>
      <w:rFonts w:ascii="Verdana" w:eastAsia="Times New Roman" w:hAnsi="Verdana"/>
      <w:sz w:val="18"/>
      <w:szCs w:val="18"/>
      <w:lang w:eastAsia="da-DK"/>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511">
    <w:name w:val="Сетка таблицы 5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61">
    <w:name w:val="Сетка таблицы 6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1">
    <w:name w:val="Сетка таблицы 71"/>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1">
    <w:name w:val="Сетка таблицы 81"/>
    <w:basedOn w:val="TableNormal"/>
    <w:semiHidden/>
    <w:qFormat/>
    <w:pPr>
      <w:spacing w:line="260" w:lineRule="atLeast"/>
    </w:pPr>
    <w:rPr>
      <w:rFonts w:ascii="Verdana" w:eastAsia="Times New Roman" w:hAnsi="Verdana"/>
      <w:sz w:val="18"/>
      <w:szCs w:val="18"/>
      <w:lang w:eastAsia="da-DK"/>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13">
    <w:name w:val="Таблица-список 11"/>
    <w:basedOn w:val="TableNormal"/>
    <w:semiHidden/>
    <w:qFormat/>
    <w:pPr>
      <w:spacing w:line="260" w:lineRule="atLeast"/>
    </w:pPr>
    <w:rPr>
      <w:rFonts w:ascii="Verdana" w:eastAsia="Times New Roman" w:hAnsi="Verdana"/>
      <w:sz w:val="18"/>
      <w:szCs w:val="18"/>
      <w:lang w:eastAsia="da-DK"/>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13">
    <w:name w:val="Таблица-список 21"/>
    <w:basedOn w:val="TableNormal"/>
    <w:semiHidden/>
    <w:qFormat/>
    <w:pPr>
      <w:spacing w:line="260" w:lineRule="atLeast"/>
    </w:pPr>
    <w:rPr>
      <w:rFonts w:ascii="Verdana" w:eastAsia="Times New Roman" w:hAnsi="Verdana"/>
      <w:sz w:val="18"/>
      <w:szCs w:val="18"/>
      <w:lang w:eastAsia="da-DK"/>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13">
    <w:name w:val="Таблица-список 3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13">
    <w:name w:val="Таблица-список 4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13">
    <w:name w:val="Таблица-список 5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13">
    <w:name w:val="Таблица-список 6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713">
    <w:name w:val="Таблица-список 71"/>
    <w:basedOn w:val="TableNormal"/>
    <w:semiHidden/>
    <w:qFormat/>
    <w:pPr>
      <w:spacing w:line="260" w:lineRule="atLeast"/>
    </w:pPr>
    <w:rPr>
      <w:rFonts w:ascii="Verdana" w:eastAsia="Times New Roman" w:hAnsi="Verdana"/>
      <w:sz w:val="18"/>
      <w:szCs w:val="18"/>
      <w:lang w:eastAsia="da-DK"/>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1">
    <w:name w:val="Таблица-список 8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1fe">
    <w:name w:val="Стандартная таблица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118">
    <w:name w:val="Простая таблица 11"/>
    <w:basedOn w:val="TableNormal"/>
    <w:semiHidden/>
    <w:qFormat/>
    <w:pPr>
      <w:spacing w:line="260" w:lineRule="atLeast"/>
    </w:pPr>
    <w:rPr>
      <w:rFonts w:ascii="Verdana" w:eastAsia="Times New Roman" w:hAnsi="Verdana"/>
      <w:sz w:val="18"/>
      <w:szCs w:val="18"/>
      <w:lang w:eastAsia="da-DK"/>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17">
    <w:name w:val="Простая таблица 21"/>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16">
    <w:name w:val="Простая таблица 3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119">
    <w:name w:val="Изящная таблица 11"/>
    <w:basedOn w:val="TableNormal"/>
    <w:semiHidden/>
    <w:qFormat/>
    <w:pPr>
      <w:spacing w:line="260" w:lineRule="atLeast"/>
    </w:pPr>
    <w:rPr>
      <w:rFonts w:ascii="Verdana" w:eastAsia="Times New Roman" w:hAnsi="Verdana"/>
      <w:sz w:val="18"/>
      <w:szCs w:val="18"/>
      <w:lang w:eastAsia="da-DK"/>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18">
    <w:name w:val="Изящная таблица 21"/>
    <w:basedOn w:val="TableNormal"/>
    <w:semiHidden/>
    <w:qFormat/>
    <w:pPr>
      <w:spacing w:line="260" w:lineRule="atLeast"/>
    </w:pPr>
    <w:rPr>
      <w:rFonts w:ascii="Verdana" w:eastAsia="Times New Roman" w:hAnsi="Verdana"/>
      <w:sz w:val="18"/>
      <w:szCs w:val="18"/>
      <w:lang w:eastAsia="da-DK"/>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ff">
    <w:name w:val="Тема таблицы1"/>
    <w:basedOn w:val="TableNormal"/>
    <w:semiHidden/>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Веб-таблица 11"/>
    <w:basedOn w:val="TableNormal"/>
    <w:semiHidden/>
    <w:qFormat/>
    <w:pPr>
      <w:spacing w:line="260" w:lineRule="atLeast"/>
    </w:pPr>
    <w:rPr>
      <w:rFonts w:ascii="Verdana" w:eastAsia="Times New Roman" w:hAnsi="Verdana"/>
      <w:sz w:val="18"/>
      <w:szCs w:val="18"/>
      <w:lang w:eastAsia="da-DK"/>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214">
    <w:name w:val="Веб-таблица 21"/>
    <w:basedOn w:val="TableNormal"/>
    <w:semiHidden/>
    <w:qFormat/>
    <w:pPr>
      <w:spacing w:line="260" w:lineRule="atLeast"/>
    </w:pPr>
    <w:rPr>
      <w:rFonts w:ascii="Verdana" w:eastAsia="Times New Roman" w:hAnsi="Verdana"/>
      <w:sz w:val="18"/>
      <w:szCs w:val="18"/>
      <w:lang w:eastAsia="da-DK"/>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314">
    <w:name w:val="Веб-таблица 31"/>
    <w:basedOn w:val="TableNormal"/>
    <w:semiHidden/>
    <w:qFormat/>
    <w:pPr>
      <w:spacing w:line="260" w:lineRule="atLeast"/>
    </w:pPr>
    <w:rPr>
      <w:rFonts w:ascii="Verdana" w:eastAsia="Times New Roman" w:hAnsi="Verdana"/>
      <w:sz w:val="18"/>
      <w:szCs w:val="18"/>
      <w:lang w:eastAsia="da-DK"/>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customStyle="1" w:styleId="MainText">
    <w:name w:val="MainText"/>
    <w:basedOn w:val="BodyText2"/>
    <w:link w:val="MainText0"/>
    <w:qFormat/>
    <w:pPr>
      <w:spacing w:line="240" w:lineRule="auto"/>
      <w:ind w:left="1134"/>
    </w:pPr>
    <w:rPr>
      <w:rFonts w:ascii="Arial" w:eastAsia="MS Mincho" w:hAnsi="Arial" w:cs="Times New Roman"/>
      <w:sz w:val="24"/>
      <w:szCs w:val="24"/>
    </w:rPr>
  </w:style>
  <w:style w:type="character" w:customStyle="1" w:styleId="MainText0">
    <w:name w:val="MainText Знак"/>
    <w:link w:val="MainText"/>
    <w:qFormat/>
    <w:locked/>
    <w:rPr>
      <w:rFonts w:ascii="Arial" w:eastAsia="MS Mincho" w:hAnsi="Arial" w:cs="Times New Roman"/>
      <w:sz w:val="24"/>
      <w:szCs w:val="24"/>
    </w:rPr>
  </w:style>
  <w:style w:type="character" w:customStyle="1" w:styleId="HeaderCharChar">
    <w:name w:val="Header Char Char"/>
    <w:uiPriority w:val="99"/>
    <w:semiHidden/>
    <w:qFormat/>
    <w:locked/>
    <w:rPr>
      <w:rFonts w:ascii="Arial" w:hAnsi="Arial" w:cs="Arial"/>
      <w:sz w:val="22"/>
      <w:szCs w:val="22"/>
      <w:lang w:val="en-GB" w:eastAsia="en-US"/>
    </w:rPr>
  </w:style>
  <w:style w:type="paragraph" w:customStyle="1" w:styleId="List2">
    <w:name w:val="List2"/>
    <w:basedOn w:val="ListNumber2"/>
    <w:qFormat/>
    <w:pPr>
      <w:numPr>
        <w:numId w:val="33"/>
      </w:numPr>
      <w:tabs>
        <w:tab w:val="left" w:pos="720"/>
      </w:tabs>
      <w:spacing w:line="240" w:lineRule="auto"/>
      <w:contextualSpacing w:val="0"/>
    </w:pPr>
    <w:rPr>
      <w:rFonts w:ascii="Arial" w:eastAsia="Times New Roman" w:hAnsi="Arial" w:cs="Times New Roman"/>
      <w:sz w:val="24"/>
      <w:szCs w:val="20"/>
    </w:rPr>
  </w:style>
  <w:style w:type="paragraph" w:customStyle="1" w:styleId="afb">
    <w:name w:val="Обычный текст"/>
    <w:basedOn w:val="Normal"/>
    <w:link w:val="afc"/>
    <w:qFormat/>
    <w:pPr>
      <w:spacing w:line="240" w:lineRule="auto"/>
      <w:ind w:left="284" w:right="142" w:firstLine="567"/>
    </w:pPr>
    <w:rPr>
      <w:rFonts w:ascii="Arial" w:eastAsia="Times New Roman" w:hAnsi="Arial" w:cs="Times New Roman"/>
      <w:kern w:val="24"/>
      <w:sz w:val="24"/>
      <w:szCs w:val="20"/>
    </w:rPr>
  </w:style>
  <w:style w:type="character" w:customStyle="1" w:styleId="afc">
    <w:name w:val="Обычный текст Знак"/>
    <w:link w:val="afb"/>
    <w:qFormat/>
    <w:rPr>
      <w:rFonts w:ascii="Arial" w:eastAsia="Times New Roman" w:hAnsi="Arial" w:cs="Times New Roman"/>
      <w:kern w:val="24"/>
      <w:sz w:val="24"/>
      <w:szCs w:val="20"/>
    </w:rPr>
  </w:style>
  <w:style w:type="paragraph" w:customStyle="1" w:styleId="afd">
    <w:name w:val="МаркированныйТочка"/>
    <w:basedOn w:val="Normal"/>
    <w:link w:val="afe"/>
    <w:qFormat/>
    <w:pPr>
      <w:tabs>
        <w:tab w:val="left" w:pos="1049"/>
      </w:tabs>
      <w:spacing w:line="360" w:lineRule="auto"/>
      <w:ind w:firstLine="709"/>
      <w:jc w:val="left"/>
    </w:pPr>
    <w:rPr>
      <w:rFonts w:ascii="Times New Roman" w:eastAsia="Times New Roman" w:hAnsi="Times New Roman" w:cs="Times New Roman"/>
      <w:sz w:val="24"/>
      <w:szCs w:val="20"/>
    </w:rPr>
  </w:style>
  <w:style w:type="character" w:customStyle="1" w:styleId="afe">
    <w:name w:val="МаркированныйТочка Знак"/>
    <w:link w:val="afd"/>
    <w:qFormat/>
    <w:rPr>
      <w:rFonts w:ascii="Times New Roman" w:eastAsia="Times New Roman" w:hAnsi="Times New Roman" w:cs="Times New Roman"/>
      <w:sz w:val="24"/>
      <w:szCs w:val="20"/>
    </w:rPr>
  </w:style>
  <w:style w:type="paragraph" w:customStyle="1" w:styleId="219">
    <w:name w:val="Основной текст 21"/>
    <w:basedOn w:val="Normal"/>
    <w:qFormat/>
    <w:pPr>
      <w:widowControl w:val="0"/>
      <w:spacing w:before="120" w:line="240" w:lineRule="auto"/>
      <w:ind w:firstLine="709"/>
    </w:pPr>
    <w:rPr>
      <w:rFonts w:ascii="Times New Roman" w:eastAsia="Times New Roman" w:hAnsi="Times New Roman" w:cs="Times New Roman"/>
      <w:sz w:val="24"/>
      <w:szCs w:val="20"/>
      <w:lang w:eastAsia="ru-RU"/>
    </w:rPr>
  </w:style>
  <w:style w:type="paragraph" w:customStyle="1" w:styleId="128">
    <w:name w:val="Обычный 12 слева"/>
    <w:basedOn w:val="Normal"/>
    <w:link w:val="129"/>
    <w:qFormat/>
    <w:pPr>
      <w:spacing w:line="240" w:lineRule="auto"/>
      <w:jc w:val="left"/>
    </w:pPr>
    <w:rPr>
      <w:rFonts w:ascii="Peterburg" w:eastAsia="Times New Roman" w:hAnsi="Peterburg" w:cs="Times New Roman"/>
      <w:sz w:val="24"/>
      <w:szCs w:val="24"/>
      <w:lang w:eastAsia="ru-RU"/>
    </w:rPr>
  </w:style>
  <w:style w:type="character" w:customStyle="1" w:styleId="129">
    <w:name w:val="Обычный 12 слева Знак"/>
    <w:link w:val="128"/>
    <w:qFormat/>
    <w:rPr>
      <w:rFonts w:ascii="Peterburg" w:eastAsia="Times New Roman" w:hAnsi="Peterburg" w:cs="Times New Roman"/>
      <w:sz w:val="24"/>
      <w:szCs w:val="24"/>
      <w:lang w:eastAsia="ru-RU"/>
    </w:rPr>
  </w:style>
  <w:style w:type="paragraph" w:customStyle="1" w:styleId="10">
    <w:name w:val="Стиль10"/>
    <w:basedOn w:val="Normal"/>
    <w:qFormat/>
    <w:pPr>
      <w:numPr>
        <w:numId w:val="34"/>
      </w:numPr>
      <w:spacing w:line="360" w:lineRule="auto"/>
    </w:pPr>
    <w:rPr>
      <w:rFonts w:ascii="Times New Roman" w:eastAsia="Times New Roman" w:hAnsi="Times New Roman" w:cs="Times New Roman"/>
      <w:bCs/>
      <w:color w:val="000000"/>
      <w:sz w:val="24"/>
      <w:szCs w:val="24"/>
      <w:lang w:eastAsia="ru-RU"/>
    </w:rPr>
  </w:style>
  <w:style w:type="paragraph" w:customStyle="1" w:styleId="BodyTextIndent21">
    <w:name w:val="Body Text Indent 21"/>
    <w:basedOn w:val="Normal"/>
    <w:qFormat/>
    <w:pPr>
      <w:overflowPunct w:val="0"/>
      <w:autoSpaceDE w:val="0"/>
      <w:autoSpaceDN w:val="0"/>
      <w:adjustRightInd w:val="0"/>
      <w:spacing w:line="240" w:lineRule="auto"/>
      <w:ind w:firstLine="567"/>
      <w:textAlignment w:val="baseline"/>
    </w:pPr>
    <w:rPr>
      <w:rFonts w:ascii="Times New Roman" w:eastAsia="Times New Roman" w:hAnsi="Times New Roman" w:cs="Times New Roman"/>
      <w:sz w:val="20"/>
      <w:szCs w:val="20"/>
      <w:lang w:eastAsia="ru-RU"/>
    </w:rPr>
  </w:style>
  <w:style w:type="paragraph" w:customStyle="1" w:styleId="1ff0">
    <w:name w:val="Обычный1"/>
    <w:qFormat/>
    <w:pPr>
      <w:widowControl w:val="0"/>
    </w:pPr>
    <w:rPr>
      <w:rFonts w:eastAsia="Times New Roman"/>
      <w:snapToGrid w:val="0"/>
      <w:lang w:val="en-GB"/>
    </w:rPr>
  </w:style>
  <w:style w:type="paragraph" w:customStyle="1" w:styleId="aff">
    <w:name w:val="Нормальный Знак"/>
    <w:link w:val="aff0"/>
    <w:qFormat/>
    <w:pPr>
      <w:widowControl w:val="0"/>
      <w:spacing w:after="360"/>
      <w:jc w:val="both"/>
    </w:pPr>
    <w:rPr>
      <w:rFonts w:ascii="Arial" w:eastAsia="Times New Roman" w:hAnsi="Arial"/>
      <w:sz w:val="24"/>
      <w:szCs w:val="22"/>
      <w:lang w:val="en-GB"/>
    </w:rPr>
  </w:style>
  <w:style w:type="character" w:customStyle="1" w:styleId="aff0">
    <w:name w:val="Нормальный Знак Знак"/>
    <w:link w:val="aff"/>
    <w:qFormat/>
    <w:rPr>
      <w:rFonts w:ascii="Arial" w:eastAsia="Times New Roman" w:hAnsi="Arial" w:cs="Times New Roman"/>
      <w:sz w:val="24"/>
      <w:lang w:eastAsia="ru-RU"/>
    </w:rPr>
  </w:style>
  <w:style w:type="character" w:customStyle="1" w:styleId="apple-style-span">
    <w:name w:val="apple-style-span"/>
    <w:qFormat/>
  </w:style>
  <w:style w:type="table" w:customStyle="1" w:styleId="1110">
    <w:name w:val="Сетка таблицы111"/>
    <w:basedOn w:val="TableNormal"/>
    <w:uiPriority w:val="59"/>
    <w:qFormat/>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1">
    <w:name w:val="Абзац"/>
    <w:link w:val="1ff1"/>
    <w:qFormat/>
    <w:pPr>
      <w:suppressAutoHyphens/>
      <w:spacing w:before="120"/>
      <w:ind w:firstLine="720"/>
      <w:jc w:val="both"/>
    </w:pPr>
    <w:rPr>
      <w:rFonts w:eastAsia="Times New Roman" w:cs="Arial"/>
      <w:kern w:val="32"/>
      <w:sz w:val="24"/>
      <w:szCs w:val="26"/>
      <w:lang w:val="en-GB"/>
    </w:rPr>
  </w:style>
  <w:style w:type="character" w:customStyle="1" w:styleId="1ff1">
    <w:name w:val="Абзац Знак1"/>
    <w:link w:val="aff1"/>
    <w:qFormat/>
    <w:rPr>
      <w:rFonts w:ascii="Times New Roman" w:eastAsia="Times New Roman" w:hAnsi="Times New Roman" w:cs="Arial"/>
      <w:kern w:val="32"/>
      <w:sz w:val="24"/>
      <w:szCs w:val="26"/>
      <w:lang w:eastAsia="ru-RU"/>
    </w:rPr>
  </w:style>
  <w:style w:type="paragraph" w:customStyle="1" w:styleId="aff2">
    <w:name w:val="Ячейка таблицы (компактно)"/>
    <w:basedOn w:val="Normal"/>
    <w:qFormat/>
    <w:pPr>
      <w:spacing w:line="240" w:lineRule="auto"/>
      <w:contextualSpacing/>
      <w:jc w:val="left"/>
    </w:pPr>
    <w:rPr>
      <w:rFonts w:ascii="Times New Roman" w:eastAsia="SimSun" w:hAnsi="Times New Roman" w:cs="Times New Roman"/>
      <w:sz w:val="24"/>
      <w:szCs w:val="22"/>
    </w:rPr>
  </w:style>
  <w:style w:type="paragraph" w:customStyle="1" w:styleId="Iiiaeuiue">
    <w:name w:val="Ii?iaeuiue"/>
    <w:qFormat/>
    <w:pPr>
      <w:widowControl w:val="0"/>
      <w:spacing w:after="240"/>
      <w:jc w:val="both"/>
    </w:pPr>
    <w:rPr>
      <w:rFonts w:ascii="Arial" w:eastAsia="Times New Roman" w:hAnsi="Arial"/>
      <w:sz w:val="24"/>
      <w:lang w:val="en-GB"/>
    </w:rPr>
  </w:style>
  <w:style w:type="paragraph" w:customStyle="1" w:styleId="a4">
    <w:name w:val="черта Знак"/>
    <w:basedOn w:val="Normal"/>
    <w:qFormat/>
    <w:pPr>
      <w:numPr>
        <w:numId w:val="35"/>
      </w:numPr>
      <w:spacing w:line="240" w:lineRule="auto"/>
    </w:pPr>
    <w:rPr>
      <w:rFonts w:ascii="Times New Roman" w:eastAsia="Times New Roman" w:hAnsi="Times New Roman" w:cs="Times New Roman"/>
      <w:sz w:val="24"/>
      <w:szCs w:val="24"/>
      <w:lang w:eastAsia="ru-RU"/>
    </w:rPr>
  </w:style>
  <w:style w:type="paragraph" w:customStyle="1" w:styleId="aff3">
    <w:name w:val="черта"/>
    <w:basedOn w:val="a4"/>
    <w:qFormat/>
  </w:style>
  <w:style w:type="paragraph" w:customStyle="1" w:styleId="Annexlist">
    <w:name w:val="Annex list"/>
    <w:basedOn w:val="Normal"/>
    <w:qFormat/>
    <w:pPr>
      <w:overflowPunct w:val="0"/>
      <w:autoSpaceDE w:val="0"/>
      <w:autoSpaceDN w:val="0"/>
      <w:adjustRightInd w:val="0"/>
      <w:spacing w:line="320" w:lineRule="exact"/>
      <w:ind w:left="567" w:hanging="567"/>
      <w:jc w:val="left"/>
    </w:pPr>
    <w:rPr>
      <w:rFonts w:ascii="Times New Roman" w:eastAsia="Times New Roman" w:hAnsi="Times New Roman" w:cs="Times New Roman"/>
      <w:sz w:val="22"/>
      <w:szCs w:val="20"/>
      <w:lang w:eastAsia="en-GB"/>
    </w:rPr>
  </w:style>
  <w:style w:type="paragraph" w:customStyle="1" w:styleId="TableText">
    <w:name w:val="Table Text"/>
    <w:basedOn w:val="Normal"/>
    <w:link w:val="TableTextChar"/>
    <w:qFormat/>
    <w:pPr>
      <w:spacing w:before="40" w:after="40" w:line="240" w:lineRule="auto"/>
      <w:jc w:val="center"/>
    </w:pPr>
    <w:rPr>
      <w:rFonts w:ascii="Arial" w:eastAsia="MS Mincho" w:hAnsi="Arial" w:cs="Times New Roman"/>
      <w:sz w:val="20"/>
      <w:szCs w:val="20"/>
    </w:rPr>
  </w:style>
  <w:style w:type="character" w:customStyle="1" w:styleId="TableTextChar">
    <w:name w:val="Table Text Char"/>
    <w:link w:val="TableText"/>
    <w:qFormat/>
    <w:rPr>
      <w:rFonts w:ascii="Arial" w:eastAsia="MS Mincho" w:hAnsi="Arial" w:cs="Times New Roman"/>
      <w:sz w:val="20"/>
      <w:szCs w:val="20"/>
    </w:rPr>
  </w:style>
  <w:style w:type="paragraph" w:customStyle="1" w:styleId="TableHeading">
    <w:name w:val="Table Heading"/>
    <w:basedOn w:val="Normal"/>
    <w:qFormat/>
    <w:pPr>
      <w:tabs>
        <w:tab w:val="left" w:pos="720"/>
      </w:tabs>
      <w:spacing w:before="40" w:after="40" w:line="240" w:lineRule="auto"/>
      <w:jc w:val="center"/>
    </w:pPr>
    <w:rPr>
      <w:rFonts w:ascii="Arial" w:eastAsia="Times New Roman" w:hAnsi="Arial" w:cs="Arial"/>
      <w:b/>
      <w:bCs/>
      <w:sz w:val="20"/>
      <w:szCs w:val="20"/>
    </w:rPr>
  </w:style>
  <w:style w:type="paragraph" w:customStyle="1" w:styleId="TableHeaderText">
    <w:name w:val="Table Header Text"/>
    <w:basedOn w:val="Normal"/>
    <w:qFormat/>
    <w:pPr>
      <w:spacing w:before="60" w:after="60" w:line="240" w:lineRule="auto"/>
      <w:jc w:val="center"/>
    </w:pPr>
    <w:rPr>
      <w:rFonts w:ascii="Arial" w:eastAsia="Times New Roman" w:hAnsi="Arial" w:cs="Times New Roman"/>
      <w:b/>
    </w:rPr>
  </w:style>
  <w:style w:type="paragraph" w:customStyle="1" w:styleId="aff4">
    <w:name w:val="Стандарт"/>
    <w:link w:val="aff5"/>
    <w:uiPriority w:val="10"/>
    <w:qFormat/>
    <w:pPr>
      <w:spacing w:before="40" w:after="40"/>
      <w:ind w:firstLine="567"/>
      <w:contextualSpacing/>
      <w:jc w:val="both"/>
    </w:pPr>
    <w:rPr>
      <w:rFonts w:ascii="Verdana" w:eastAsia="Times New Roman" w:hAnsi="Verdana"/>
      <w:sz w:val="24"/>
      <w:szCs w:val="36"/>
      <w:lang w:val="en-GB" w:eastAsia="en-US"/>
    </w:rPr>
  </w:style>
  <w:style w:type="character" w:customStyle="1" w:styleId="aff5">
    <w:name w:val="Стандарт Знак"/>
    <w:link w:val="aff4"/>
    <w:uiPriority w:val="10"/>
    <w:qFormat/>
    <w:rPr>
      <w:rFonts w:ascii="Verdana" w:eastAsia="Times New Roman" w:hAnsi="Verdana" w:cs="Times New Roman"/>
      <w:sz w:val="24"/>
      <w:szCs w:val="36"/>
    </w:rPr>
  </w:style>
  <w:style w:type="paragraph" w:customStyle="1" w:styleId="a">
    <w:name w:val="Маркер"/>
    <w:basedOn w:val="aff4"/>
    <w:next w:val="aff4"/>
    <w:link w:val="aff6"/>
    <w:uiPriority w:val="9"/>
    <w:qFormat/>
    <w:pPr>
      <w:numPr>
        <w:numId w:val="36"/>
      </w:numPr>
      <w:spacing w:before="0" w:after="120"/>
      <w:ind w:left="0" w:firstLine="567"/>
    </w:pPr>
    <w:rPr>
      <w:lang w:eastAsia="ru-RU"/>
    </w:rPr>
  </w:style>
  <w:style w:type="character" w:customStyle="1" w:styleId="aff6">
    <w:name w:val="Маркер Знак"/>
    <w:link w:val="a"/>
    <w:uiPriority w:val="9"/>
    <w:qFormat/>
    <w:rPr>
      <w:rFonts w:ascii="Verdana" w:eastAsia="Times New Roman" w:hAnsi="Verdana" w:cs="Times New Roman"/>
      <w:sz w:val="24"/>
      <w:szCs w:val="36"/>
      <w:lang w:val="en-GB" w:eastAsia="ru-RU"/>
    </w:rPr>
  </w:style>
  <w:style w:type="paragraph" w:customStyle="1" w:styleId="aff7">
    <w:name w:val="ГСМ"/>
    <w:link w:val="aff8"/>
    <w:uiPriority w:val="8"/>
    <w:qFormat/>
    <w:pPr>
      <w:keepNext/>
      <w:autoSpaceDE w:val="0"/>
      <w:autoSpaceDN w:val="0"/>
      <w:adjustRightInd w:val="0"/>
      <w:spacing w:after="40"/>
      <w:contextualSpacing/>
      <w:jc w:val="both"/>
      <w:outlineLvl w:val="8"/>
    </w:pPr>
    <w:rPr>
      <w:rFonts w:eastAsia="Times New Roman"/>
      <w:sz w:val="18"/>
      <w:szCs w:val="18"/>
      <w:lang w:val="en-GB"/>
    </w:rPr>
  </w:style>
  <w:style w:type="character" w:customStyle="1" w:styleId="aff8">
    <w:name w:val="ГСМ Знак"/>
    <w:link w:val="aff7"/>
    <w:uiPriority w:val="8"/>
    <w:qFormat/>
    <w:rPr>
      <w:rFonts w:ascii="Times New Roman" w:eastAsia="Times New Roman" w:hAnsi="Times New Roman" w:cs="Times New Roman"/>
      <w:sz w:val="18"/>
      <w:szCs w:val="18"/>
      <w:lang w:eastAsia="ru-RU"/>
    </w:rPr>
  </w:style>
  <w:style w:type="paragraph" w:customStyle="1" w:styleId="aff9">
    <w:name w:val="ДЭС"/>
    <w:link w:val="affa"/>
    <w:uiPriority w:val="8"/>
    <w:qFormat/>
    <w:pPr>
      <w:keepNext/>
      <w:autoSpaceDE w:val="0"/>
      <w:autoSpaceDN w:val="0"/>
      <w:adjustRightInd w:val="0"/>
      <w:spacing w:after="40"/>
      <w:contextualSpacing/>
      <w:jc w:val="both"/>
      <w:outlineLvl w:val="8"/>
    </w:pPr>
    <w:rPr>
      <w:rFonts w:ascii="Courier New" w:eastAsia="Times New Roman" w:hAnsi="Courier New" w:cs="Courier New"/>
      <w:lang w:val="en-GB"/>
    </w:rPr>
  </w:style>
  <w:style w:type="character" w:customStyle="1" w:styleId="affa">
    <w:name w:val="ДЭС Знак"/>
    <w:link w:val="aff9"/>
    <w:uiPriority w:val="8"/>
    <w:qFormat/>
    <w:rPr>
      <w:rFonts w:ascii="Courier New" w:eastAsia="Times New Roman" w:hAnsi="Courier New" w:cs="Courier New"/>
      <w:sz w:val="20"/>
      <w:szCs w:val="20"/>
      <w:lang w:eastAsia="ru-RU"/>
    </w:rPr>
  </w:style>
  <w:style w:type="paragraph" w:customStyle="1" w:styleId="affb">
    <w:name w:val="Котельные"/>
    <w:link w:val="affc"/>
    <w:uiPriority w:val="8"/>
    <w:qFormat/>
    <w:pPr>
      <w:keepNext/>
      <w:keepLines/>
      <w:outlineLvl w:val="8"/>
    </w:pPr>
    <w:rPr>
      <w:rFonts w:ascii="Courier New" w:eastAsia="Times New Roman" w:hAnsi="Courier New" w:cs="Courier New"/>
      <w:lang w:val="en-GB"/>
    </w:rPr>
  </w:style>
  <w:style w:type="character" w:customStyle="1" w:styleId="affc">
    <w:name w:val="Котельные Знак"/>
    <w:link w:val="affb"/>
    <w:uiPriority w:val="8"/>
    <w:qFormat/>
    <w:rPr>
      <w:rFonts w:ascii="Courier New" w:eastAsia="Times New Roman" w:hAnsi="Courier New" w:cs="Courier New"/>
      <w:sz w:val="20"/>
      <w:szCs w:val="20"/>
      <w:lang w:eastAsia="ru-RU"/>
    </w:rPr>
  </w:style>
  <w:style w:type="paragraph" w:customStyle="1" w:styleId="affd">
    <w:name w:val="ОГР"/>
    <w:basedOn w:val="Heading8"/>
    <w:link w:val="affe"/>
    <w:uiPriority w:val="8"/>
    <w:qFormat/>
    <w:pPr>
      <w:numPr>
        <w:ilvl w:val="0"/>
        <w:numId w:val="0"/>
      </w:numPr>
      <w:autoSpaceDE w:val="0"/>
      <w:autoSpaceDN w:val="0"/>
      <w:adjustRightInd w:val="0"/>
      <w:spacing w:before="0" w:line="240" w:lineRule="auto"/>
      <w:contextualSpacing w:val="0"/>
    </w:pPr>
    <w:rPr>
      <w:rFonts w:ascii="Times New Roman CYR" w:eastAsia="Times New Roman" w:hAnsi="Times New Roman CYR" w:cs="Times New Roman CYR"/>
      <w:b w:val="0"/>
      <w:iCs/>
      <w:sz w:val="22"/>
      <w:szCs w:val="22"/>
      <w:lang w:eastAsia="ru-RU"/>
    </w:rPr>
  </w:style>
  <w:style w:type="character" w:customStyle="1" w:styleId="affe">
    <w:name w:val="ОГР Знак"/>
    <w:link w:val="affd"/>
    <w:uiPriority w:val="8"/>
    <w:qFormat/>
    <w:rPr>
      <w:rFonts w:ascii="Times New Roman CYR" w:eastAsia="Times New Roman" w:hAnsi="Times New Roman CYR" w:cs="Times New Roman CYR"/>
      <w:iCs/>
      <w:lang w:eastAsia="ru-RU"/>
    </w:rPr>
  </w:style>
  <w:style w:type="paragraph" w:customStyle="1" w:styleId="afff">
    <w:name w:val="Заголовки УПРЗА"/>
    <w:basedOn w:val="Heading7"/>
    <w:link w:val="afff0"/>
    <w:uiPriority w:val="11"/>
    <w:qFormat/>
    <w:pPr>
      <w:numPr>
        <w:ilvl w:val="0"/>
        <w:numId w:val="0"/>
      </w:numPr>
      <w:autoSpaceDE w:val="0"/>
      <w:autoSpaceDN w:val="0"/>
      <w:adjustRightInd w:val="0"/>
      <w:spacing w:before="0" w:line="240" w:lineRule="auto"/>
      <w:contextualSpacing w:val="0"/>
      <w:jc w:val="center"/>
    </w:pPr>
    <w:rPr>
      <w:rFonts w:ascii="Arial" w:eastAsia="Times New Roman" w:hAnsi="Arial" w:cs="Arial"/>
      <w:bCs/>
      <w:sz w:val="24"/>
      <w:szCs w:val="24"/>
      <w:lang w:eastAsia="ru-RU"/>
    </w:rPr>
  </w:style>
  <w:style w:type="character" w:customStyle="1" w:styleId="afff0">
    <w:name w:val="Заголовки УПРЗА Знак"/>
    <w:link w:val="afff"/>
    <w:uiPriority w:val="11"/>
    <w:qFormat/>
    <w:rPr>
      <w:rFonts w:ascii="Arial" w:eastAsia="Times New Roman" w:hAnsi="Arial" w:cs="Arial"/>
      <w:b/>
      <w:bCs/>
      <w:iCs/>
      <w:sz w:val="24"/>
      <w:szCs w:val="24"/>
      <w:lang w:eastAsia="ru-RU"/>
    </w:rPr>
  </w:style>
  <w:style w:type="paragraph" w:customStyle="1" w:styleId="afff1">
    <w:name w:val="Нумерация страниц"/>
    <w:uiPriority w:val="11"/>
    <w:qFormat/>
    <w:pPr>
      <w:spacing w:after="40"/>
      <w:ind w:firstLine="567"/>
      <w:jc w:val="right"/>
    </w:pPr>
    <w:rPr>
      <w:rFonts w:ascii="Verdana" w:eastAsia="Times New Roman" w:hAnsi="Verdana"/>
      <w:sz w:val="24"/>
      <w:szCs w:val="36"/>
      <w:lang w:val="en-GB" w:eastAsia="en-US"/>
    </w:rPr>
  </w:style>
  <w:style w:type="paragraph" w:customStyle="1" w:styleId="afff2">
    <w:name w:val="Титул большой"/>
    <w:basedOn w:val="Normal"/>
    <w:link w:val="afff3"/>
    <w:uiPriority w:val="11"/>
    <w:qFormat/>
    <w:pPr>
      <w:spacing w:line="240" w:lineRule="auto"/>
      <w:jc w:val="center"/>
    </w:pPr>
    <w:rPr>
      <w:rFonts w:eastAsia="Times New Roman" w:cs="Times New Roman"/>
      <w:b/>
      <w:sz w:val="40"/>
      <w:szCs w:val="40"/>
    </w:rPr>
  </w:style>
  <w:style w:type="character" w:customStyle="1" w:styleId="afff3">
    <w:name w:val="Титул большой Знак"/>
    <w:link w:val="afff2"/>
    <w:uiPriority w:val="11"/>
    <w:qFormat/>
    <w:rPr>
      <w:rFonts w:ascii="Verdana" w:eastAsia="Times New Roman" w:hAnsi="Verdana" w:cs="Times New Roman"/>
      <w:b/>
      <w:sz w:val="40"/>
      <w:szCs w:val="40"/>
    </w:rPr>
  </w:style>
  <w:style w:type="paragraph" w:customStyle="1" w:styleId="afff4">
    <w:name w:val="Титул маленький"/>
    <w:basedOn w:val="Normal"/>
    <w:link w:val="afff5"/>
    <w:uiPriority w:val="11"/>
    <w:qFormat/>
    <w:pPr>
      <w:spacing w:line="240" w:lineRule="auto"/>
      <w:jc w:val="center"/>
    </w:pPr>
    <w:rPr>
      <w:rFonts w:eastAsia="Times New Roman" w:cs="Times New Roman"/>
      <w:b/>
      <w:sz w:val="32"/>
      <w:szCs w:val="32"/>
    </w:rPr>
  </w:style>
  <w:style w:type="character" w:customStyle="1" w:styleId="afff5">
    <w:name w:val="Титул маленький Знак"/>
    <w:link w:val="afff4"/>
    <w:uiPriority w:val="11"/>
    <w:qFormat/>
    <w:rPr>
      <w:rFonts w:ascii="Verdana" w:eastAsia="Times New Roman" w:hAnsi="Verdana" w:cs="Times New Roman"/>
      <w:b/>
      <w:sz w:val="32"/>
      <w:szCs w:val="32"/>
    </w:rPr>
  </w:style>
  <w:style w:type="paragraph" w:customStyle="1" w:styleId="afff6">
    <w:name w:val="Верхний колонтитул текст"/>
    <w:basedOn w:val="Header"/>
    <w:link w:val="afff7"/>
    <w:uiPriority w:val="11"/>
    <w:qFormat/>
    <w:pPr>
      <w:pBdr>
        <w:bottom w:val="thinThickSmallGap" w:sz="12" w:space="2" w:color="auto"/>
      </w:pBdr>
      <w:tabs>
        <w:tab w:val="center" w:pos="4677"/>
        <w:tab w:val="right" w:pos="9355"/>
      </w:tabs>
      <w:spacing w:line="240" w:lineRule="auto"/>
      <w:ind w:left="0"/>
      <w:jc w:val="center"/>
    </w:pPr>
    <w:rPr>
      <w:rFonts w:eastAsia="Calibri" w:cs="Times New Roman"/>
      <w:spacing w:val="4"/>
      <w:sz w:val="16"/>
      <w:szCs w:val="16"/>
    </w:rPr>
  </w:style>
  <w:style w:type="character" w:customStyle="1" w:styleId="afff7">
    <w:name w:val="Верхний колонтитул текст Знак"/>
    <w:link w:val="afff6"/>
    <w:uiPriority w:val="11"/>
    <w:qFormat/>
    <w:rPr>
      <w:rFonts w:ascii="Verdana" w:eastAsia="Calibri" w:hAnsi="Verdana" w:cs="Times New Roman"/>
      <w:spacing w:val="4"/>
      <w:sz w:val="16"/>
      <w:szCs w:val="16"/>
    </w:rPr>
  </w:style>
  <w:style w:type="paragraph" w:customStyle="1" w:styleId="xl63">
    <w:name w:val="xl63"/>
    <w:basedOn w:val="Normal"/>
    <w:qFormat/>
    <w:pPr>
      <w:pBdr>
        <w:top w:val="single" w:sz="4" w:space="0" w:color="auto"/>
        <w:bottom w:val="single" w:sz="4" w:space="0" w:color="auto"/>
      </w:pBdr>
      <w:spacing w:before="100" w:beforeAutospacing="1" w:after="100" w:afterAutospacing="1" w:line="240" w:lineRule="auto"/>
      <w:jc w:val="left"/>
      <w:textAlignment w:val="top"/>
    </w:pPr>
    <w:rPr>
      <w:rFonts w:ascii="Times New Roman CYR" w:eastAsia="Times New Roman" w:hAnsi="Times New Roman CYR" w:cs="Times New Roman CYR"/>
      <w:b/>
      <w:bCs/>
      <w:sz w:val="24"/>
      <w:szCs w:val="24"/>
      <w:lang w:eastAsia="ru-RU"/>
    </w:rPr>
  </w:style>
  <w:style w:type="paragraph" w:customStyle="1" w:styleId="xl64">
    <w:name w:val="xl6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CYR" w:eastAsia="Times New Roman" w:hAnsi="Times New Roman CYR" w:cs="Times New Roman CYR"/>
      <w:b/>
      <w:bCs/>
      <w:sz w:val="24"/>
      <w:szCs w:val="24"/>
      <w:lang w:eastAsia="ru-RU"/>
    </w:rPr>
  </w:style>
  <w:style w:type="paragraph" w:customStyle="1" w:styleId="xl65">
    <w:name w:val="xl65"/>
    <w:basedOn w:val="Normal"/>
    <w:qFormat/>
    <w:pPr>
      <w:pBdr>
        <w:top w:val="single" w:sz="4" w:space="0" w:color="auto"/>
        <w:bottom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b/>
      <w:bCs/>
      <w:sz w:val="24"/>
      <w:szCs w:val="24"/>
      <w:lang w:eastAsia="ru-RU"/>
    </w:rPr>
  </w:style>
  <w:style w:type="paragraph" w:customStyle="1" w:styleId="xl66">
    <w:name w:val="xl66"/>
    <w:basedOn w:val="Normal"/>
    <w:qFormat/>
    <w:pPr>
      <w:pBdr>
        <w:top w:val="single" w:sz="4" w:space="0" w:color="auto"/>
        <w:left w:val="double" w:sz="6" w:space="0" w:color="auto"/>
        <w:bottom w:val="single" w:sz="4" w:space="0" w:color="auto"/>
      </w:pBdr>
      <w:spacing w:before="100" w:beforeAutospacing="1" w:after="100" w:afterAutospacing="1" w:line="240" w:lineRule="auto"/>
      <w:jc w:val="left"/>
      <w:textAlignment w:val="top"/>
    </w:pPr>
    <w:rPr>
      <w:rFonts w:ascii="Times New Roman CYR" w:eastAsia="Times New Roman" w:hAnsi="Times New Roman CYR" w:cs="Times New Roman CYR"/>
      <w:b/>
      <w:bCs/>
      <w:sz w:val="24"/>
      <w:szCs w:val="24"/>
      <w:lang w:eastAsia="ru-RU"/>
    </w:rPr>
  </w:style>
  <w:style w:type="paragraph" w:customStyle="1" w:styleId="xl67">
    <w:name w:val="xl67"/>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68">
    <w:name w:val="xl68"/>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CYR" w:eastAsia="Times New Roman" w:hAnsi="Times New Roman CYR" w:cs="Times New Roman CYR"/>
      <w:sz w:val="24"/>
      <w:szCs w:val="24"/>
      <w:lang w:eastAsia="ru-RU"/>
    </w:rPr>
  </w:style>
  <w:style w:type="paragraph" w:customStyle="1" w:styleId="xl69">
    <w:name w:val="xl69"/>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0">
    <w:name w:val="xl70"/>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1">
    <w:name w:val="xl71"/>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2">
    <w:name w:val="xl72"/>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3">
    <w:name w:val="xl73"/>
    <w:basedOn w:val="Normal"/>
    <w:qFormat/>
    <w:pPr>
      <w:pBdr>
        <w:top w:val="double" w:sz="6" w:space="0" w:color="auto"/>
        <w:left w:val="double" w:sz="6"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4">
    <w:name w:val="xl7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5">
    <w:name w:val="xl7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top"/>
    </w:pPr>
    <w:rPr>
      <w:rFonts w:ascii="Times New Roman CYR" w:eastAsia="Times New Roman" w:hAnsi="Times New Roman CYR" w:cs="Times New Roman CYR"/>
      <w:sz w:val="24"/>
      <w:szCs w:val="24"/>
      <w:lang w:eastAsia="ru-RU"/>
    </w:rPr>
  </w:style>
  <w:style w:type="paragraph" w:customStyle="1" w:styleId="xl76">
    <w:name w:val="xl76"/>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7">
    <w:name w:val="xl77"/>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8">
    <w:name w:val="xl78"/>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79">
    <w:name w:val="xl79"/>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0">
    <w:name w:val="xl80"/>
    <w:basedOn w:val="Normal"/>
    <w:qFormat/>
    <w:pPr>
      <w:pBdr>
        <w:top w:val="single" w:sz="4" w:space="0" w:color="auto"/>
        <w:left w:val="double" w:sz="6"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1">
    <w:name w:val="xl81"/>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2">
    <w:name w:val="xl82"/>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3">
    <w:name w:val="xl83"/>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5">
    <w:name w:val="xl85"/>
    <w:basedOn w:val="Normal"/>
    <w:qFormat/>
    <w:pPr>
      <w:pBdr>
        <w:top w:val="single" w:sz="4" w:space="0" w:color="auto"/>
        <w:bottom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b/>
      <w:bCs/>
      <w:sz w:val="24"/>
      <w:szCs w:val="24"/>
      <w:lang w:eastAsia="ru-RU"/>
    </w:rPr>
  </w:style>
  <w:style w:type="paragraph" w:customStyle="1" w:styleId="xl86">
    <w:name w:val="xl86"/>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7">
    <w:name w:val="xl87"/>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8">
    <w:name w:val="xl88"/>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0">
    <w:name w:val="xl90"/>
    <w:basedOn w:val="Normal"/>
    <w:qFormat/>
    <w:pPr>
      <w:pBdr>
        <w:top w:val="single" w:sz="4" w:space="0" w:color="auto"/>
        <w:bottom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b/>
      <w:bCs/>
      <w:sz w:val="24"/>
      <w:szCs w:val="24"/>
      <w:lang w:eastAsia="ru-RU"/>
    </w:rPr>
  </w:style>
  <w:style w:type="paragraph" w:customStyle="1" w:styleId="afff8">
    <w:name w:val="Формула в центре"/>
    <w:uiPriority w:val="11"/>
    <w:qFormat/>
    <w:pPr>
      <w:spacing w:before="240" w:after="240"/>
      <w:ind w:firstLine="567"/>
      <w:jc w:val="center"/>
    </w:pPr>
    <w:rPr>
      <w:rFonts w:ascii="Verdana" w:eastAsia="Times New Roman" w:hAnsi="Verdana"/>
      <w:sz w:val="24"/>
      <w:szCs w:val="21"/>
      <w:lang w:val="en-GB" w:eastAsia="en-US"/>
    </w:rPr>
  </w:style>
  <w:style w:type="table" w:customStyle="1" w:styleId="7112">
    <w:name w:val="Сетка таблицы711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xl84">
    <w:name w:val="xl8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89">
    <w:name w:val="xl89"/>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table" w:customStyle="1" w:styleId="5110">
    <w:name w:val="Сетка таблицы5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21">
    <w:name w:val="Сетка таблицы8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ff9">
    <w:name w:val="Подчеркнутый"/>
    <w:basedOn w:val="Normal"/>
    <w:link w:val="afffa"/>
    <w:uiPriority w:val="11"/>
    <w:qFormat/>
    <w:pPr>
      <w:spacing w:line="240" w:lineRule="auto"/>
      <w:ind w:firstLine="567"/>
      <w:jc w:val="left"/>
    </w:pPr>
    <w:rPr>
      <w:rFonts w:ascii="Times New Roman" w:eastAsia="Times New Roman" w:hAnsi="Times New Roman" w:cs="Times New Roman"/>
      <w:b/>
      <w:sz w:val="24"/>
      <w:szCs w:val="24"/>
      <w:u w:val="single"/>
      <w:lang w:eastAsia="ru-RU"/>
    </w:rPr>
  </w:style>
  <w:style w:type="character" w:customStyle="1" w:styleId="afffa">
    <w:name w:val="Подчеркнутый Знак"/>
    <w:link w:val="afff9"/>
    <w:uiPriority w:val="11"/>
    <w:qFormat/>
    <w:rPr>
      <w:rFonts w:ascii="Times New Roman" w:eastAsia="Times New Roman" w:hAnsi="Times New Roman" w:cs="Times New Roman"/>
      <w:b/>
      <w:sz w:val="24"/>
      <w:szCs w:val="24"/>
      <w:u w:val="single"/>
      <w:lang w:eastAsia="ru-RU"/>
    </w:rPr>
  </w:style>
  <w:style w:type="character" w:customStyle="1" w:styleId="wikipropertyvalue">
    <w:name w:val="wikipropertyvalue"/>
    <w:qFormat/>
  </w:style>
  <w:style w:type="paragraph" w:customStyle="1" w:styleId="14pt">
    <w:name w:val="Стиль 14 pt по ширине Междустр.интервал:  полуторный"/>
    <w:basedOn w:val="Normal"/>
    <w:qFormat/>
    <w:pPr>
      <w:spacing w:line="360" w:lineRule="auto"/>
      <w:jc w:val="left"/>
    </w:pPr>
    <w:rPr>
      <w:rFonts w:ascii="Times New Roman" w:eastAsia="Times New Roman" w:hAnsi="Times New Roman" w:cs="Times New Roman"/>
      <w:sz w:val="28"/>
      <w:szCs w:val="20"/>
      <w:lang w:eastAsia="ru-RU"/>
    </w:rPr>
  </w:style>
  <w:style w:type="paragraph" w:customStyle="1" w:styleId="xl91">
    <w:name w:val="xl91"/>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2">
    <w:name w:val="xl92"/>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3">
    <w:name w:val="xl93"/>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4">
    <w:name w:val="xl94"/>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5">
    <w:name w:val="xl95"/>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6">
    <w:name w:val="xl96"/>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7">
    <w:name w:val="xl97"/>
    <w:basedOn w:val="Normal"/>
    <w:qFormat/>
    <w:pPr>
      <w:pBdr>
        <w:top w:val="single" w:sz="4" w:space="0" w:color="auto"/>
        <w:bottom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b/>
      <w:bCs/>
      <w:sz w:val="24"/>
      <w:szCs w:val="24"/>
      <w:lang w:eastAsia="ru-RU"/>
    </w:rPr>
  </w:style>
  <w:style w:type="paragraph" w:customStyle="1" w:styleId="xl98">
    <w:name w:val="xl98"/>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99">
    <w:name w:val="xl99"/>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0">
    <w:name w:val="xl100"/>
    <w:basedOn w:val="Normal"/>
    <w:qFormat/>
    <w:pPr>
      <w:pBdr>
        <w:top w:val="single" w:sz="12" w:space="0" w:color="auto"/>
        <w:bottom w:val="single" w:sz="12"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1">
    <w:name w:val="xl101"/>
    <w:basedOn w:val="Normal"/>
    <w:qFormat/>
    <w:pPr>
      <w:pBdr>
        <w:top w:val="single" w:sz="12" w:space="0" w:color="auto"/>
        <w:bottom w:val="single" w:sz="12"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2">
    <w:name w:val="xl102"/>
    <w:basedOn w:val="Normal"/>
    <w:qFormat/>
    <w:pPr>
      <w:pBdr>
        <w:top w:val="single" w:sz="12" w:space="0" w:color="auto"/>
        <w:bottom w:val="single" w:sz="12"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3">
    <w:name w:val="xl103"/>
    <w:basedOn w:val="Normal"/>
    <w:qFormat/>
    <w:pPr>
      <w:pBdr>
        <w:top w:val="single" w:sz="12" w:space="0" w:color="auto"/>
        <w:bottom w:val="single" w:sz="12"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4">
    <w:name w:val="xl104"/>
    <w:basedOn w:val="Normal"/>
    <w:qFormat/>
    <w:pPr>
      <w:pBdr>
        <w:top w:val="single" w:sz="12" w:space="0" w:color="auto"/>
        <w:bottom w:val="single" w:sz="12" w:space="0" w:color="auto"/>
      </w:pBdr>
      <w:spacing w:before="100" w:beforeAutospacing="1" w:after="100" w:afterAutospacing="1" w:line="240" w:lineRule="auto"/>
      <w:jc w:val="center"/>
      <w:textAlignment w:val="top"/>
    </w:pPr>
    <w:rPr>
      <w:rFonts w:ascii="Times New Roman CYR" w:eastAsia="Times New Roman" w:hAnsi="Times New Roman CYR" w:cs="Times New Roman CYR"/>
      <w:sz w:val="24"/>
      <w:szCs w:val="24"/>
      <w:lang w:eastAsia="ru-RU"/>
    </w:rPr>
  </w:style>
  <w:style w:type="paragraph" w:customStyle="1" w:styleId="xl105">
    <w:name w:val="xl105"/>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6">
    <w:name w:val="xl106"/>
    <w:basedOn w:val="Normal"/>
    <w:qFormat/>
    <w:pPr>
      <w:pBdr>
        <w:top w:val="double" w:sz="6"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xl107">
    <w:name w:val="xl107"/>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Times New Roman CYR" w:eastAsia="Times New Roman" w:hAnsi="Times New Roman CYR" w:cs="Times New Roman CYR"/>
      <w:sz w:val="24"/>
      <w:szCs w:val="24"/>
      <w:lang w:eastAsia="ru-RU"/>
    </w:rPr>
  </w:style>
  <w:style w:type="paragraph" w:customStyle="1" w:styleId="afffb">
    <w:name w:val="Заг Раздел"/>
    <w:basedOn w:val="Heading1"/>
    <w:next w:val="Normal"/>
    <w:link w:val="afffc"/>
    <w:qFormat/>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eastAsia="Verdana" w:hAnsi="Times New Roman" w:cs="Arial"/>
      <w:caps w:val="0"/>
      <w:sz w:val="32"/>
      <w:szCs w:val="32"/>
    </w:rPr>
  </w:style>
  <w:style w:type="character" w:customStyle="1" w:styleId="afffc">
    <w:name w:val="Заг Раздел Знак"/>
    <w:link w:val="afffb"/>
    <w:qFormat/>
    <w:rPr>
      <w:rFonts w:ascii="Times New Roman" w:eastAsia="Verdana" w:hAnsi="Times New Roman" w:cs="Arial"/>
      <w:b/>
      <w:bCs/>
      <w:color w:val="009DE0"/>
      <w:sz w:val="32"/>
      <w:szCs w:val="32"/>
    </w:rPr>
  </w:style>
  <w:style w:type="paragraph" w:customStyle="1" w:styleId="a0">
    <w:name w:val="Маркированный список офиц"/>
    <w:basedOn w:val="Normal"/>
    <w:link w:val="afffd"/>
    <w:qFormat/>
    <w:pPr>
      <w:numPr>
        <w:numId w:val="37"/>
      </w:numPr>
      <w:tabs>
        <w:tab w:val="left" w:pos="851"/>
        <w:tab w:val="left" w:pos="2694"/>
      </w:tabs>
      <w:autoSpaceDE w:val="0"/>
      <w:autoSpaceDN w:val="0"/>
      <w:adjustRightInd w:val="0"/>
      <w:spacing w:line="240" w:lineRule="auto"/>
      <w:ind w:left="0" w:firstLine="567"/>
    </w:pPr>
    <w:rPr>
      <w:rFonts w:ascii="Times New Roman" w:eastAsia="Times New Roman" w:hAnsi="Times New Roman" w:cs="Times New Roman"/>
      <w:snapToGrid w:val="0"/>
      <w:color w:val="000000"/>
      <w:sz w:val="24"/>
      <w:szCs w:val="24"/>
      <w:lang w:eastAsia="ru-RU"/>
    </w:rPr>
  </w:style>
  <w:style w:type="character" w:customStyle="1" w:styleId="afffd">
    <w:name w:val="Маркированный список офиц Знак"/>
    <w:link w:val="a0"/>
    <w:qFormat/>
    <w:rPr>
      <w:rFonts w:ascii="Times New Roman" w:eastAsia="Times New Roman" w:hAnsi="Times New Roman" w:cs="Times New Roman"/>
      <w:snapToGrid w:val="0"/>
      <w:color w:val="000000"/>
      <w:sz w:val="24"/>
      <w:szCs w:val="24"/>
      <w:lang w:eastAsia="ru-RU"/>
    </w:rPr>
  </w:style>
  <w:style w:type="paragraph" w:customStyle="1" w:styleId="a2">
    <w:name w:val="Таблица Заг"/>
    <w:basedOn w:val="ListParagraph"/>
    <w:next w:val="aff4"/>
    <w:link w:val="afffe"/>
    <w:qFormat/>
    <w:pPr>
      <w:numPr>
        <w:numId w:val="38"/>
      </w:numPr>
      <w:autoSpaceDE w:val="0"/>
      <w:autoSpaceDN w:val="0"/>
      <w:adjustRightInd w:val="0"/>
      <w:spacing w:before="240" w:line="276" w:lineRule="auto"/>
      <w:ind w:left="0" w:firstLine="567"/>
      <w:jc w:val="center"/>
      <w:outlineLvl w:val="4"/>
    </w:pPr>
    <w:rPr>
      <w:rFonts w:ascii="Times New Roman" w:eastAsia="Verdana" w:hAnsi="Times New Roman" w:cs="Times New Roman"/>
      <w:i/>
      <w:sz w:val="24"/>
      <w:szCs w:val="24"/>
    </w:rPr>
  </w:style>
  <w:style w:type="character" w:customStyle="1" w:styleId="afffe">
    <w:name w:val="Таблица Заг Знак"/>
    <w:link w:val="a2"/>
    <w:qFormat/>
    <w:rPr>
      <w:rFonts w:ascii="Times New Roman" w:eastAsia="Verdana" w:hAnsi="Times New Roman" w:cs="Times New Roman"/>
      <w:i/>
      <w:sz w:val="24"/>
      <w:szCs w:val="24"/>
    </w:rPr>
  </w:style>
  <w:style w:type="paragraph" w:customStyle="1" w:styleId="a3">
    <w:name w:val="Рисунок"/>
    <w:link w:val="affff"/>
    <w:qFormat/>
    <w:pPr>
      <w:numPr>
        <w:numId w:val="39"/>
      </w:numPr>
      <w:spacing w:before="240" w:after="200" w:line="276" w:lineRule="auto"/>
      <w:ind w:left="0" w:firstLine="567"/>
      <w:jc w:val="center"/>
      <w:outlineLvl w:val="6"/>
    </w:pPr>
    <w:rPr>
      <w:rFonts w:eastAsia="Times New Roman"/>
      <w:i/>
      <w:sz w:val="24"/>
      <w:szCs w:val="24"/>
      <w:lang w:val="en-GB"/>
    </w:rPr>
  </w:style>
  <w:style w:type="character" w:customStyle="1" w:styleId="affff">
    <w:name w:val="Рисунок Знак"/>
    <w:link w:val="a3"/>
    <w:qFormat/>
    <w:rPr>
      <w:rFonts w:ascii="Times New Roman" w:eastAsia="Times New Roman" w:hAnsi="Times New Roman" w:cs="Times New Roman"/>
      <w:i/>
      <w:sz w:val="24"/>
      <w:szCs w:val="24"/>
      <w:lang w:eastAsia="ru-RU"/>
    </w:rPr>
  </w:style>
  <w:style w:type="paragraph" w:customStyle="1" w:styleId="viewmessagebodymsonormal">
    <w:name w:val="viewmessagebodymsonormal"/>
    <w:basedOn w:val="Normal"/>
    <w:qFormat/>
    <w:pPr>
      <w:spacing w:before="100" w:beforeAutospacing="1" w:after="100" w:afterAutospacing="1" w:line="240" w:lineRule="auto"/>
      <w:jc w:val="left"/>
    </w:pPr>
    <w:rPr>
      <w:rFonts w:ascii="Times New Roman" w:eastAsia="Verdana" w:hAnsi="Times New Roman" w:cs="Times New Roman"/>
      <w:sz w:val="24"/>
      <w:szCs w:val="24"/>
      <w:lang w:eastAsia="ru-RU"/>
    </w:rPr>
  </w:style>
  <w:style w:type="table" w:customStyle="1" w:styleId="512">
    <w:name w:val="Сетка таблицы5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40">
    <w:name w:val="Заг 4"/>
    <w:basedOn w:val="Heading4"/>
    <w:link w:val="43"/>
    <w:uiPriority w:val="1"/>
    <w:qFormat/>
    <w:pPr>
      <w:numPr>
        <w:ilvl w:val="0"/>
        <w:numId w:val="0"/>
      </w:numPr>
      <w:autoSpaceDE w:val="0"/>
      <w:autoSpaceDN w:val="0"/>
      <w:adjustRightInd w:val="0"/>
      <w:spacing w:before="200" w:line="240" w:lineRule="auto"/>
      <w:jc w:val="center"/>
    </w:pPr>
    <w:rPr>
      <w:rFonts w:ascii="Times New Roman" w:eastAsia="Verdana" w:hAnsi="Times New Roman" w:cs="Times New Roman"/>
      <w:b/>
      <w:bCs w:val="0"/>
      <w:iCs w:val="0"/>
      <w:snapToGrid w:val="0"/>
      <w:color w:val="000000"/>
      <w:w w:val="0"/>
      <w:sz w:val="32"/>
      <w:szCs w:val="32"/>
    </w:rPr>
  </w:style>
  <w:style w:type="character" w:customStyle="1" w:styleId="43">
    <w:name w:val="Заг 4 Знак"/>
    <w:link w:val="40"/>
    <w:uiPriority w:val="1"/>
    <w:qFormat/>
    <w:rPr>
      <w:rFonts w:ascii="Times New Roman" w:eastAsia="Verdana" w:hAnsi="Times New Roman" w:cs="Times New Roman"/>
      <w:b/>
      <w:snapToGrid w:val="0"/>
      <w:color w:val="000000"/>
      <w:w w:val="0"/>
      <w:sz w:val="32"/>
      <w:szCs w:val="32"/>
    </w:rPr>
  </w:style>
  <w:style w:type="table" w:customStyle="1" w:styleId="710">
    <w:name w:val="Сетка таблицы7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Normal1">
    <w:name w:val="Normal1"/>
    <w:qFormat/>
    <w:pPr>
      <w:spacing w:line="360" w:lineRule="auto"/>
      <w:jc w:val="both"/>
    </w:pPr>
    <w:rPr>
      <w:rFonts w:eastAsia="Times New Roman"/>
      <w:sz w:val="24"/>
      <w:lang w:val="en-GB"/>
    </w:rPr>
  </w:style>
  <w:style w:type="paragraph" w:customStyle="1" w:styleId="ConsPlusNonformat">
    <w:name w:val="ConsPlusNonformat"/>
    <w:uiPriority w:val="99"/>
    <w:qFormat/>
    <w:pPr>
      <w:autoSpaceDE w:val="0"/>
      <w:autoSpaceDN w:val="0"/>
      <w:adjustRightInd w:val="0"/>
    </w:pPr>
    <w:rPr>
      <w:rFonts w:ascii="Courier New" w:eastAsia="Verdana" w:hAnsi="Courier New" w:cs="Courier New"/>
      <w:lang w:val="en-GB" w:eastAsia="en-US"/>
    </w:rPr>
  </w:style>
  <w:style w:type="paragraph" w:customStyle="1" w:styleId="a1">
    <w:name w:val="Приложение"/>
    <w:basedOn w:val="Heading4"/>
    <w:link w:val="affff0"/>
    <w:qFormat/>
    <w:pPr>
      <w:numPr>
        <w:ilvl w:val="0"/>
        <w:numId w:val="40"/>
      </w:numPr>
      <w:tabs>
        <w:tab w:val="left" w:pos="3402"/>
      </w:tabs>
      <w:autoSpaceDE w:val="0"/>
      <w:autoSpaceDN w:val="0"/>
      <w:adjustRightInd w:val="0"/>
      <w:spacing w:before="200" w:line="240" w:lineRule="auto"/>
      <w:ind w:left="0" w:firstLine="567"/>
      <w:jc w:val="center"/>
    </w:pPr>
    <w:rPr>
      <w:rFonts w:ascii="Times New Roman" w:eastAsia="Verdana" w:hAnsi="Times New Roman" w:cs="Times New Roman"/>
      <w:b/>
      <w:bCs w:val="0"/>
      <w:iCs w:val="0"/>
      <w:snapToGrid w:val="0"/>
      <w:color w:val="000000"/>
      <w:w w:val="0"/>
      <w:sz w:val="32"/>
      <w:szCs w:val="32"/>
    </w:rPr>
  </w:style>
  <w:style w:type="character" w:customStyle="1" w:styleId="affff0">
    <w:name w:val="Приложение Знак"/>
    <w:link w:val="a1"/>
    <w:qFormat/>
    <w:rPr>
      <w:rFonts w:ascii="Times New Roman" w:eastAsia="Verdana" w:hAnsi="Times New Roman" w:cs="Times New Roman"/>
      <w:b/>
      <w:snapToGrid w:val="0"/>
      <w:color w:val="000000"/>
      <w:w w:val="0"/>
      <w:sz w:val="32"/>
      <w:szCs w:val="32"/>
    </w:rPr>
  </w:style>
  <w:style w:type="table" w:customStyle="1" w:styleId="711">
    <w:name w:val="Сетка таблицы7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11">
    <w:name w:val="Сетка таблицы7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2">
    <w:name w:val="Сетка таблицы81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11">
    <w:name w:val="Сетка таблицы5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4">
    <w:name w:val="Сетка таблицы4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a">
    <w:name w:val="Сетка таблицы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7">
    <w:name w:val="Сетка таблицы3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20">
    <w:name w:val="Сетка таблицы5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10">
    <w:name w:val="Сетка таблицы6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
    <w:name w:val="Сетка таблицы7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20">
    <w:name w:val="Сетка таблицы51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0">
    <w:name w:val="Сетка таблицы8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
    <w:name w:val="Сетка таблицы71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1">
    <w:name w:val="Сетка таблицы9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inplace">
    <w:name w:val="inplace"/>
    <w:qFormat/>
  </w:style>
  <w:style w:type="table" w:customStyle="1" w:styleId="5112">
    <w:name w:val="Сетка таблицы511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0">
    <w:name w:val="Сетка таблицы10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1">
    <w:name w:val="Сетка таблицы8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ff2">
    <w:name w:val="Название объекта1"/>
    <w:basedOn w:val="Normal"/>
    <w:next w:val="Normal"/>
    <w:uiPriority w:val="35"/>
    <w:unhideWhenUsed/>
    <w:qFormat/>
    <w:pPr>
      <w:spacing w:line="240" w:lineRule="auto"/>
      <w:jc w:val="left"/>
    </w:pPr>
    <w:rPr>
      <w:rFonts w:ascii="Times New Roman" w:eastAsia="Times New Roman" w:hAnsi="Times New Roman" w:cs="Times New Roman"/>
      <w:b/>
      <w:bCs/>
      <w:color w:val="404040"/>
      <w:sz w:val="20"/>
      <w:szCs w:val="20"/>
      <w:lang w:eastAsia="ru-RU"/>
    </w:rPr>
  </w:style>
  <w:style w:type="paragraph" w:customStyle="1" w:styleId="1ff3">
    <w:name w:val="Название1"/>
    <w:basedOn w:val="Normal"/>
    <w:next w:val="Normal"/>
    <w:uiPriority w:val="99"/>
    <w:semiHidden/>
    <w:qFormat/>
    <w:pPr>
      <w:spacing w:line="240" w:lineRule="auto"/>
      <w:contextualSpacing/>
      <w:jc w:val="left"/>
    </w:pPr>
    <w:rPr>
      <w:rFonts w:ascii="Times New Roman" w:eastAsia="Times New Roman" w:hAnsi="Times New Roman" w:cs="Times New Roman"/>
      <w:color w:val="A5A5A5"/>
      <w:spacing w:val="-7"/>
      <w:sz w:val="80"/>
      <w:szCs w:val="80"/>
      <w:lang w:eastAsia="ru-RU"/>
    </w:rPr>
  </w:style>
  <w:style w:type="paragraph" w:customStyle="1" w:styleId="1ff4">
    <w:name w:val="Подзаголовок1"/>
    <w:basedOn w:val="Normal"/>
    <w:next w:val="Normal"/>
    <w:uiPriority w:val="11"/>
    <w:semiHidden/>
    <w:qFormat/>
    <w:pPr>
      <w:spacing w:after="240" w:line="240" w:lineRule="auto"/>
      <w:ind w:firstLine="567"/>
      <w:jc w:val="left"/>
    </w:pPr>
    <w:rPr>
      <w:rFonts w:ascii="Times New Roman" w:eastAsia="Times New Roman" w:hAnsi="Times New Roman" w:cs="Times New Roman"/>
      <w:color w:val="404040"/>
      <w:sz w:val="30"/>
      <w:szCs w:val="30"/>
      <w:lang w:eastAsia="ru-RU"/>
    </w:rPr>
  </w:style>
  <w:style w:type="paragraph" w:customStyle="1" w:styleId="1ff5">
    <w:name w:val="Выделенная цитата1"/>
    <w:basedOn w:val="Normal"/>
    <w:next w:val="Normal"/>
    <w:uiPriority w:val="30"/>
    <w:semiHidden/>
    <w:qFormat/>
    <w:pPr>
      <w:spacing w:before="100" w:beforeAutospacing="1" w:after="240" w:line="240" w:lineRule="auto"/>
      <w:ind w:left="864" w:right="864"/>
      <w:jc w:val="center"/>
    </w:pPr>
    <w:rPr>
      <w:rFonts w:ascii="Times New Roman" w:eastAsia="Times New Roman" w:hAnsi="Times New Roman" w:cs="Times New Roman"/>
      <w:color w:val="DDDDDD"/>
      <w:sz w:val="28"/>
      <w:szCs w:val="28"/>
      <w:lang w:eastAsia="ru-RU"/>
    </w:rPr>
  </w:style>
  <w:style w:type="character" w:customStyle="1" w:styleId="11a">
    <w:name w:val="Слабое выделение11"/>
    <w:uiPriority w:val="19"/>
    <w:semiHidden/>
    <w:qFormat/>
    <w:rPr>
      <w:i/>
      <w:iCs/>
      <w:color w:val="595959"/>
    </w:rPr>
  </w:style>
  <w:style w:type="character" w:customStyle="1" w:styleId="11b">
    <w:name w:val="Слабая ссылка11"/>
    <w:uiPriority w:val="31"/>
    <w:semiHidden/>
    <w:qFormat/>
    <w:rPr>
      <w:smallCaps/>
      <w:color w:val="404040"/>
    </w:rPr>
  </w:style>
  <w:style w:type="character" w:customStyle="1" w:styleId="1ff6">
    <w:name w:val="Название Знак1"/>
    <w:uiPriority w:val="10"/>
    <w:qFormat/>
    <w:rPr>
      <w:rFonts w:ascii="Verdana" w:eastAsia="Times New Roman" w:hAnsi="Verdana" w:cs="Times New Roman"/>
      <w:color w:val="0075A7"/>
      <w:spacing w:val="5"/>
      <w:kern w:val="28"/>
      <w:sz w:val="52"/>
      <w:szCs w:val="52"/>
      <w:lang w:eastAsia="ru-RU"/>
    </w:rPr>
  </w:style>
  <w:style w:type="character" w:customStyle="1" w:styleId="1ff7">
    <w:name w:val="Выделенная цитата Знак1"/>
    <w:uiPriority w:val="30"/>
    <w:qFormat/>
    <w:rPr>
      <w:rFonts w:ascii="Times New Roman" w:eastAsia="Times New Roman" w:hAnsi="Times New Roman"/>
      <w:b/>
      <w:bCs/>
      <w:i/>
      <w:iCs/>
      <w:color w:val="A7D3F5"/>
      <w:sz w:val="24"/>
      <w:szCs w:val="24"/>
      <w:lang w:eastAsia="ru-RU"/>
    </w:rPr>
  </w:style>
  <w:style w:type="table" w:customStyle="1" w:styleId="160">
    <w:name w:val="Сетка таблицы16"/>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70">
    <w:name w:val="Сетка таблицы17"/>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0">
    <w:name w:val="Сетка таблицы4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
    <w:name w:val="Сетка таблицы2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0">
    <w:name w:val="Сетка таблицы3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3">
    <w:name w:val="Сетка таблицы5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1">
    <w:name w:val="Сетка таблицы1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80">
    <w:name w:val="Сетка таблицы18"/>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30">
    <w:name w:val="Сетка таблицы43"/>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0">
    <w:name w:val="Сетка таблицы23"/>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3">
    <w:name w:val="Сетка таблицы33"/>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4">
    <w:name w:val="Сетка таблицы54"/>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0">
    <w:name w:val="Сетка таблицы112"/>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0">
    <w:name w:val="Table Grid5"/>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uiPriority w:val="99"/>
    <w:qFormat/>
  </w:style>
  <w:style w:type="table" w:customStyle="1" w:styleId="190">
    <w:name w:val="Сетка таблицы19"/>
    <w:basedOn w:val="TableNormal"/>
    <w:uiPriority w:val="59"/>
    <w:qFormat/>
    <w:rPr>
      <w:rFonts w:eastAsia="MS Mincho"/>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a">
    <w:name w:val="Простая таблица 1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8000"/>
        <w:bottom w:val="single" w:sz="12" w:space="0" w:color="008000"/>
      </w:tblBorders>
    </w:tbl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222">
    <w:name w:val="Простая таблица 22"/>
    <w:basedOn w:val="TableNormal"/>
    <w:semiHidden/>
    <w:unhideWhenUsed/>
    <w:qFormat/>
    <w:pPr>
      <w:spacing w:line="260" w:lineRule="atLeast"/>
    </w:pPr>
    <w:rPr>
      <w:rFonts w:ascii="Verdana" w:eastAsia="Times New Roman" w:hAnsi="Verdana"/>
      <w:sz w:val="18"/>
      <w:szCs w:val="18"/>
      <w:lang w:eastAsia="da-DK"/>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321">
    <w:name w:val="Простая таблица 3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il"/>
          <w:tr2bl w:val="nil"/>
        </w:tcBorders>
        <w:shd w:val="solid" w:color="000000" w:fill="FFFFFF"/>
      </w:tcPr>
    </w:tblStylePr>
  </w:style>
  <w:style w:type="table" w:customStyle="1" w:styleId="12b">
    <w:name w:val="Классическая таблица 1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223">
    <w:name w:val="Классическая таблица 2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322">
    <w:name w:val="Классическая таблица 32"/>
    <w:basedOn w:val="TableNormal"/>
    <w:semiHidden/>
    <w:unhideWhenUsed/>
    <w:qFormat/>
    <w:pPr>
      <w:spacing w:line="260" w:lineRule="atLeast"/>
    </w:pPr>
    <w:rPr>
      <w:rFonts w:ascii="Verdana" w:eastAsia="Times New Roman" w:hAnsi="Verdana"/>
      <w:color w:val="000080"/>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421">
    <w:name w:val="Классическая таблица 4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12c">
    <w:name w:val="Цветная таблица 12"/>
    <w:basedOn w:val="TableNormal"/>
    <w:semiHidden/>
    <w:unhideWhenUsed/>
    <w:qFormat/>
    <w:pPr>
      <w:spacing w:line="260" w:lineRule="atLeast"/>
    </w:pPr>
    <w:rPr>
      <w:rFonts w:ascii="Verdana" w:eastAsia="Times New Roman" w:hAnsi="Verdana"/>
      <w:color w:val="FFFFFF"/>
      <w:sz w:val="18"/>
      <w:szCs w:val="18"/>
      <w:lang w:eastAsia="da-DK"/>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224">
    <w:name w:val="Цветная таблица 22"/>
    <w:basedOn w:val="TableNormal"/>
    <w:semiHidden/>
    <w:unhideWhenUsed/>
    <w:qFormat/>
    <w:pPr>
      <w:spacing w:line="260" w:lineRule="atLeast"/>
    </w:pPr>
    <w:rPr>
      <w:rFonts w:ascii="Verdana" w:eastAsia="Times New Roman" w:hAnsi="Verdana"/>
      <w:sz w:val="18"/>
      <w:szCs w:val="18"/>
      <w:lang w:eastAsia="da-DK"/>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323">
    <w:name w:val="Цветная таблица 32"/>
    <w:basedOn w:val="TableNormal"/>
    <w:semiHidden/>
    <w:unhideWhenUsed/>
    <w:qFormat/>
    <w:pPr>
      <w:spacing w:line="260" w:lineRule="atLeast"/>
    </w:pPr>
    <w:rPr>
      <w:rFonts w:ascii="Verdana" w:eastAsia="Times New Roman" w:hAnsi="Verdana"/>
      <w:sz w:val="18"/>
      <w:szCs w:val="18"/>
      <w:lang w:eastAsia="da-DK"/>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12d">
    <w:name w:val="Столбцы таблицы 12"/>
    <w:basedOn w:val="TableNormal"/>
    <w:semiHidden/>
    <w:unhideWhenUsed/>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5">
    <w:name w:val="Столбцы таблицы 22"/>
    <w:basedOn w:val="TableNormal"/>
    <w:semiHidden/>
    <w:unhideWhenUsed/>
    <w:qFormat/>
    <w:pPr>
      <w:spacing w:line="260" w:lineRule="atLeast"/>
    </w:pPr>
    <w:rPr>
      <w:rFonts w:ascii="Verdana" w:eastAsia="Times New Roman" w:hAnsi="Verdana"/>
      <w:b/>
      <w:bCs/>
      <w:sz w:val="18"/>
      <w:szCs w:val="18"/>
      <w:lang w:eastAsia="da-DK"/>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324">
    <w:name w:val="Столбцы таблицы 32"/>
    <w:basedOn w:val="TableNormal"/>
    <w:semiHidden/>
    <w:unhideWhenUsed/>
    <w:qFormat/>
    <w:pPr>
      <w:spacing w:line="260" w:lineRule="atLeast"/>
    </w:pPr>
    <w:rPr>
      <w:rFonts w:ascii="Verdana" w:eastAsia="Times New Roman" w:hAnsi="Verdana"/>
      <w:b/>
      <w:bCs/>
      <w:sz w:val="18"/>
      <w:szCs w:val="18"/>
      <w:lang w:eastAsia="da-DK"/>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422">
    <w:name w:val="Столбцы таблицы 42"/>
    <w:basedOn w:val="TableNormal"/>
    <w:semiHidden/>
    <w:unhideWhenUsed/>
    <w:qFormat/>
    <w:pPr>
      <w:spacing w:line="260" w:lineRule="atLeast"/>
    </w:pPr>
    <w:rPr>
      <w:rFonts w:ascii="Verdana" w:eastAsia="Times New Roman" w:hAnsi="Verdana"/>
      <w:sz w:val="18"/>
      <w:szCs w:val="18"/>
      <w:lang w:eastAsia="da-DK"/>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
    <w:name w:val="Столбцы таблицы 52"/>
    <w:basedOn w:val="TableNormal"/>
    <w:semiHidden/>
    <w:unhideWhenUsed/>
    <w:qFormat/>
    <w:pPr>
      <w:spacing w:line="260" w:lineRule="atLeast"/>
    </w:pPr>
    <w:rPr>
      <w:rFonts w:ascii="Verdana" w:eastAsia="Times New Roman" w:hAnsi="Verdana"/>
      <w:sz w:val="18"/>
      <w:szCs w:val="18"/>
      <w:lang w:eastAsia="da-DK"/>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2e">
    <w:name w:val="Сетка таблицы 1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226">
    <w:name w:val="Сетка таблицы 22"/>
    <w:basedOn w:val="TableNormal"/>
    <w:semiHidden/>
    <w:unhideWhenUsed/>
    <w:qFormat/>
    <w:pPr>
      <w:spacing w:line="260" w:lineRule="atLeast"/>
    </w:pPr>
    <w:rPr>
      <w:rFonts w:ascii="Verdana" w:eastAsia="Times New Roman" w:hAnsi="Verdana"/>
      <w:sz w:val="18"/>
      <w:szCs w:val="18"/>
      <w:lang w:eastAsia="da-DK"/>
    </w:rPr>
    <w:tblPr>
      <w:tblBorders>
        <w:insideH w:val="single" w:sz="6" w:space="0" w:color="000000"/>
        <w:insideV w:val="single" w:sz="6" w:space="0" w:color="000000"/>
      </w:tblBorders>
    </w:tbl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325">
    <w:name w:val="Сетка таблицы 3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423">
    <w:name w:val="Сетка таблицы 42"/>
    <w:basedOn w:val="TableNormal"/>
    <w:semiHidden/>
    <w:unhideWhenUsed/>
    <w:qFormat/>
    <w:pPr>
      <w:spacing w:line="260" w:lineRule="atLeast"/>
    </w:pPr>
    <w:rPr>
      <w:rFonts w:ascii="Verdana" w:eastAsia="Times New Roman" w:hAnsi="Verdana"/>
      <w:sz w:val="18"/>
      <w:szCs w:val="18"/>
      <w:lang w:eastAsia="da-DK"/>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522">
    <w:name w:val="Сетка таблицы 5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62">
    <w:name w:val="Сетка таблицы 6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720">
    <w:name w:val="Сетка таблицы 72"/>
    <w:basedOn w:val="TableNormal"/>
    <w:semiHidden/>
    <w:unhideWhenUsed/>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82">
    <w:name w:val="Сетка таблицы 8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123">
    <w:name w:val="Таблица-список 1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223">
    <w:name w:val="Таблица-список 22"/>
    <w:basedOn w:val="TableNormal"/>
    <w:semiHidden/>
    <w:unhideWhenUsed/>
    <w:qFormat/>
    <w:pPr>
      <w:spacing w:line="260" w:lineRule="atLeast"/>
    </w:pPr>
    <w:rPr>
      <w:rFonts w:ascii="Verdana" w:eastAsia="Times New Roman" w:hAnsi="Verdana"/>
      <w:sz w:val="18"/>
      <w:szCs w:val="18"/>
      <w:lang w:eastAsia="da-DK"/>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323">
    <w:name w:val="Таблица-список 3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423">
    <w:name w:val="Таблица-список 4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523">
    <w:name w:val="Таблица-список 5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623">
    <w:name w:val="Таблица-список 6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723">
    <w:name w:val="Таблица-список 72"/>
    <w:basedOn w:val="TableNormal"/>
    <w:semiHidden/>
    <w:unhideWhenUsed/>
    <w:qFormat/>
    <w:pPr>
      <w:spacing w:line="260" w:lineRule="atLeast"/>
    </w:pPr>
    <w:rPr>
      <w:rFonts w:ascii="Verdana" w:eastAsia="Times New Roman" w:hAnsi="Verdana"/>
      <w:sz w:val="18"/>
      <w:szCs w:val="18"/>
      <w:lang w:eastAsia="da-DK"/>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82">
    <w:name w:val="Таблица-список 8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12f">
    <w:name w:val="Объемная таблица 12"/>
    <w:basedOn w:val="TableNormal"/>
    <w:semiHidden/>
    <w:unhideWhenUsed/>
    <w:qFormat/>
    <w:pPr>
      <w:spacing w:line="260" w:lineRule="atLeast"/>
    </w:pPr>
    <w:rPr>
      <w:rFonts w:ascii="Verdana" w:eastAsia="Times New Roman" w:hAnsi="Verdana"/>
      <w:sz w:val="18"/>
      <w:szCs w:val="18"/>
      <w:lang w:eastAsia="da-DK"/>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227">
    <w:name w:val="Объемная таблица 22"/>
    <w:basedOn w:val="TableNormal"/>
    <w:semiHidden/>
    <w:unhideWhenUsed/>
    <w:qFormat/>
    <w:pPr>
      <w:spacing w:line="260" w:lineRule="atLeast"/>
    </w:pPr>
    <w:rPr>
      <w:rFonts w:ascii="Verdana" w:eastAsia="Times New Roman" w:hAnsi="Verdana"/>
      <w:sz w:val="18"/>
      <w:szCs w:val="18"/>
      <w:lang w:eastAsia="da-DK"/>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326">
    <w:name w:val="Объемная таблица 32"/>
    <w:basedOn w:val="TableNormal"/>
    <w:semiHidden/>
    <w:unhideWhenUsed/>
    <w:qFormat/>
    <w:pPr>
      <w:spacing w:line="260" w:lineRule="atLeast"/>
    </w:pPr>
    <w:rPr>
      <w:rFonts w:ascii="Verdana" w:eastAsia="Times New Roman" w:hAnsi="Verdana"/>
      <w:sz w:val="18"/>
      <w:szCs w:val="18"/>
      <w:lang w:eastAsia="da-DK"/>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26">
    <w:name w:val="Современная таблица2"/>
    <w:basedOn w:val="TableNormal"/>
    <w:semiHidden/>
    <w:unhideWhenUsed/>
    <w:qFormat/>
    <w:pPr>
      <w:spacing w:line="260" w:lineRule="atLeast"/>
    </w:pPr>
    <w:rPr>
      <w:rFonts w:ascii="Verdana" w:eastAsia="Times New Roman" w:hAnsi="Verdana"/>
      <w:sz w:val="18"/>
      <w:szCs w:val="18"/>
      <w:lang w:eastAsia="da-DK"/>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27">
    <w:name w:val="Изысканная таблица2"/>
    <w:basedOn w:val="TableNormal"/>
    <w:semiHidden/>
    <w:unhideWhenUsed/>
    <w:qFormat/>
    <w:pPr>
      <w:spacing w:line="260" w:lineRule="atLeast"/>
    </w:pPr>
    <w:rPr>
      <w:rFonts w:ascii="Verdana" w:eastAsia="Times New Roman" w:hAnsi="Verdana"/>
      <w:sz w:val="18"/>
      <w:szCs w:val="18"/>
      <w:lang w:eastAsia="da-DK"/>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il"/>
          <w:tr2bl w:val="nil"/>
        </w:tcBorders>
      </w:tcPr>
    </w:tblStylePr>
  </w:style>
  <w:style w:type="table" w:customStyle="1" w:styleId="28">
    <w:name w:val="Стандартная таблица2"/>
    <w:basedOn w:val="TableNormal"/>
    <w:semiHidden/>
    <w:unhideWhenUsed/>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il"/>
          <w:tr2bl w:val="nil"/>
        </w:tcBorders>
        <w:shd w:val="solid" w:color="000000" w:fill="FFFFFF"/>
      </w:tcPr>
    </w:tblStylePr>
  </w:style>
  <w:style w:type="table" w:customStyle="1" w:styleId="12f0">
    <w:name w:val="Изящная таблица 12"/>
    <w:basedOn w:val="TableNormal"/>
    <w:semiHidden/>
    <w:unhideWhenUsed/>
    <w:qFormat/>
    <w:pPr>
      <w:spacing w:line="260" w:lineRule="atLeast"/>
    </w:pPr>
    <w:rPr>
      <w:rFonts w:ascii="Verdana" w:eastAsia="Times New Roman" w:hAnsi="Verdana"/>
      <w:sz w:val="18"/>
      <w:szCs w:val="18"/>
      <w:lang w:eastAsia="da-DK"/>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228">
    <w:name w:val="Изящная таблица 22"/>
    <w:basedOn w:val="TableNormal"/>
    <w:semiHidden/>
    <w:unhideWhenUsed/>
    <w:qFormat/>
    <w:pPr>
      <w:spacing w:line="260" w:lineRule="atLeast"/>
    </w:pPr>
    <w:rPr>
      <w:rFonts w:ascii="Verdana" w:eastAsia="Times New Roman" w:hAnsi="Verdana"/>
      <w:sz w:val="18"/>
      <w:szCs w:val="18"/>
      <w:lang w:eastAsia="da-DK"/>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124">
    <w:name w:val="Веб-таблица 12"/>
    <w:basedOn w:val="TableNormal"/>
    <w:semiHidden/>
    <w:unhideWhenUsed/>
    <w:qFormat/>
    <w:pPr>
      <w:spacing w:line="260" w:lineRule="atLeast"/>
    </w:pPr>
    <w:rPr>
      <w:rFonts w:ascii="Verdana" w:eastAsia="Times New Roman" w:hAnsi="Verdana"/>
      <w:sz w:val="18"/>
      <w:szCs w:val="18"/>
      <w:lang w:eastAsia="da-DK"/>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24">
    <w:name w:val="Веб-таблица 22"/>
    <w:basedOn w:val="TableNormal"/>
    <w:semiHidden/>
    <w:unhideWhenUsed/>
    <w:qFormat/>
    <w:pPr>
      <w:spacing w:line="260" w:lineRule="atLeast"/>
    </w:pPr>
    <w:rPr>
      <w:rFonts w:ascii="Verdana" w:eastAsia="Times New Roman" w:hAnsi="Verdana"/>
      <w:sz w:val="18"/>
      <w:szCs w:val="18"/>
      <w:lang w:eastAsia="da-DK"/>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il"/>
          <w:tr2bl w:val="nil"/>
        </w:tcBorders>
      </w:tcPr>
    </w:tblStylePr>
  </w:style>
  <w:style w:type="table" w:customStyle="1" w:styleId="-324">
    <w:name w:val="Веб-таблица 32"/>
    <w:basedOn w:val="TableNormal"/>
    <w:semiHidden/>
    <w:unhideWhenUsed/>
    <w:qFormat/>
    <w:pPr>
      <w:spacing w:line="260" w:lineRule="atLeast"/>
    </w:pPr>
    <w:rPr>
      <w:rFonts w:ascii="Verdana" w:eastAsia="Times New Roman" w:hAnsi="Verdana"/>
      <w:sz w:val="18"/>
      <w:szCs w:val="18"/>
      <w:lang w:eastAsia="da-DK"/>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il"/>
          <w:tr2bl w:val="nil"/>
        </w:tcBorders>
      </w:tcPr>
    </w:tblStylePr>
  </w:style>
  <w:style w:type="table" w:customStyle="1" w:styleId="200">
    <w:name w:val="Сетка таблицы20"/>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Тема таблицы2"/>
    <w:basedOn w:val="TableNormal"/>
    <w:semiHidden/>
    <w:unhideWhenUsed/>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Сетка таблицы110"/>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Сетка таблицы113"/>
    <w:basedOn w:val="TableNormal"/>
    <w:uiPriority w:val="59"/>
    <w:qFormat/>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Сетка таблицы1112"/>
    <w:basedOn w:val="TableNormal"/>
    <w:uiPriority w:val="59"/>
    <w:qFormat/>
    <w:pPr>
      <w:spacing w:after="200" w:line="276" w:lineRule="auto"/>
    </w:pPr>
    <w:rPr>
      <w:rFonts w:ascii="Verdana" w:eastAsia="Times New Roman" w:hAnsi="Verdana"/>
      <w:lang w:eastAsia="da-DK"/>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3Deffects11">
    <w:name w:val="Table 3D effects 11"/>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Table3Deffects21">
    <w:name w:val="Table 3D effects 21"/>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3Deffects31">
    <w:name w:val="Table 3D effects 31"/>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Classic11">
    <w:name w:val="Table Classic 1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TableClassic21">
    <w:name w:val="Table Classic 2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31">
    <w:name w:val="Table Classic 31"/>
    <w:basedOn w:val="TableNormal"/>
    <w:semiHidden/>
    <w:qFormat/>
    <w:pPr>
      <w:spacing w:line="260" w:lineRule="atLeast"/>
    </w:pPr>
    <w:rPr>
      <w:rFonts w:ascii="Verdana" w:eastAsia="Times New Roman" w:hAnsi="Verdana"/>
      <w:color w:val="000080"/>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TableClassic41">
    <w:name w:val="Table Classic 4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TableColorful11">
    <w:name w:val="Table Colorful 11"/>
    <w:basedOn w:val="TableNormal"/>
    <w:semiHidden/>
    <w:qFormat/>
    <w:pPr>
      <w:spacing w:line="260" w:lineRule="atLeast"/>
    </w:pPr>
    <w:rPr>
      <w:rFonts w:ascii="Verdana" w:eastAsia="Times New Roman" w:hAnsi="Verdana"/>
      <w:color w:val="FFFFFF"/>
      <w:sz w:val="18"/>
      <w:szCs w:val="18"/>
      <w:lang w:eastAsia="da-DK"/>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TableColorful21">
    <w:name w:val="Table Colorful 21"/>
    <w:basedOn w:val="TableNormal"/>
    <w:semiHidden/>
    <w:qFormat/>
    <w:pPr>
      <w:spacing w:line="260" w:lineRule="atLeast"/>
    </w:pPr>
    <w:rPr>
      <w:rFonts w:ascii="Verdana" w:eastAsia="Times New Roman" w:hAnsi="Verdana"/>
      <w:sz w:val="18"/>
      <w:szCs w:val="18"/>
      <w:lang w:eastAsia="da-DK"/>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TableColorful31">
    <w:name w:val="Table Colorful 31"/>
    <w:basedOn w:val="TableNormal"/>
    <w:semiHidden/>
    <w:qFormat/>
    <w:pPr>
      <w:spacing w:line="260" w:lineRule="atLeast"/>
    </w:pPr>
    <w:rPr>
      <w:rFonts w:ascii="Verdana" w:eastAsia="Times New Roman" w:hAnsi="Verdana"/>
      <w:sz w:val="18"/>
      <w:szCs w:val="18"/>
      <w:lang w:eastAsia="da-DK"/>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TableColumns11">
    <w:name w:val="Table Columns 11"/>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21">
    <w:name w:val="Table Columns 21"/>
    <w:basedOn w:val="TableNormal"/>
    <w:semiHidden/>
    <w:qFormat/>
    <w:pPr>
      <w:spacing w:line="260" w:lineRule="atLeast"/>
    </w:pPr>
    <w:rPr>
      <w:rFonts w:ascii="Verdana" w:eastAsia="Times New Roman" w:hAnsi="Verdana"/>
      <w:b/>
      <w:bCs/>
      <w:sz w:val="18"/>
      <w:szCs w:val="18"/>
      <w:lang w:eastAsia="da-DK"/>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31">
    <w:name w:val="Table Columns 31"/>
    <w:basedOn w:val="TableNormal"/>
    <w:semiHidden/>
    <w:qFormat/>
    <w:pPr>
      <w:spacing w:line="260" w:lineRule="atLeast"/>
    </w:pPr>
    <w:rPr>
      <w:rFonts w:ascii="Verdana" w:eastAsia="Times New Roman" w:hAnsi="Verdana"/>
      <w:b/>
      <w:bCs/>
      <w:sz w:val="18"/>
      <w:szCs w:val="18"/>
      <w:lang w:eastAsia="da-DK"/>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TableColumns41">
    <w:name w:val="Table Columns 41"/>
    <w:basedOn w:val="TableNormal"/>
    <w:semiHidden/>
    <w:qFormat/>
    <w:pPr>
      <w:spacing w:line="260" w:lineRule="atLeast"/>
    </w:pPr>
    <w:rPr>
      <w:rFonts w:ascii="Verdana" w:eastAsia="Times New Roman" w:hAnsi="Verdana"/>
      <w:sz w:val="18"/>
      <w:szCs w:val="18"/>
      <w:lang w:eastAsia="da-DK"/>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Columns51">
    <w:name w:val="Table Columns 51"/>
    <w:basedOn w:val="TableNormal"/>
    <w:semiHidden/>
    <w:qFormat/>
    <w:pPr>
      <w:spacing w:line="260" w:lineRule="atLeast"/>
    </w:pPr>
    <w:rPr>
      <w:rFonts w:ascii="Verdana" w:eastAsia="Times New Roman" w:hAnsi="Verdana"/>
      <w:sz w:val="18"/>
      <w:szCs w:val="18"/>
      <w:lang w:eastAsia="da-DK"/>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TableContemporary1">
    <w:name w:val="Table Contemporary1"/>
    <w:basedOn w:val="TableNormal"/>
    <w:semiHidden/>
    <w:qFormat/>
    <w:pPr>
      <w:spacing w:line="260" w:lineRule="atLeast"/>
    </w:pPr>
    <w:rPr>
      <w:rFonts w:ascii="Verdana" w:eastAsia="Times New Roman" w:hAnsi="Verdana"/>
      <w:sz w:val="18"/>
      <w:szCs w:val="18"/>
      <w:lang w:eastAsia="da-DK"/>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TableElegant1">
    <w:name w:val="Table Elegant1"/>
    <w:basedOn w:val="TableNormal"/>
    <w:semiHidden/>
    <w:qFormat/>
    <w:pPr>
      <w:spacing w:line="260" w:lineRule="atLeast"/>
    </w:pPr>
    <w:rPr>
      <w:rFonts w:ascii="Verdana" w:eastAsia="Times New Roman" w:hAnsi="Verdana"/>
      <w:sz w:val="18"/>
      <w:szCs w:val="18"/>
      <w:lang w:eastAsia="da-DK"/>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TableGrid60">
    <w:name w:val="Table Grid6"/>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 1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TableGrid21">
    <w:name w:val="Table Grid 21"/>
    <w:basedOn w:val="TableNormal"/>
    <w:semiHidden/>
    <w:qFormat/>
    <w:pPr>
      <w:spacing w:line="260" w:lineRule="atLeast"/>
    </w:pPr>
    <w:rPr>
      <w:rFonts w:ascii="Verdana" w:eastAsia="Times New Roman" w:hAnsi="Verdana"/>
      <w:sz w:val="18"/>
      <w:szCs w:val="18"/>
      <w:lang w:eastAsia="da-DK"/>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31">
    <w:name w:val="Table Grid 3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41">
    <w:name w:val="Table Grid 41"/>
    <w:basedOn w:val="TableNormal"/>
    <w:semiHidden/>
    <w:qFormat/>
    <w:pPr>
      <w:spacing w:line="260" w:lineRule="atLeast"/>
    </w:pPr>
    <w:rPr>
      <w:rFonts w:ascii="Verdana" w:eastAsia="Times New Roman" w:hAnsi="Verdana"/>
      <w:sz w:val="18"/>
      <w:szCs w:val="18"/>
      <w:lang w:eastAsia="da-DK"/>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TableGrid51">
    <w:name w:val="Table Grid 5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61">
    <w:name w:val="Table Grid 6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71">
    <w:name w:val="Table Grid 71"/>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81">
    <w:name w:val="Table Grid 81"/>
    <w:basedOn w:val="TableNormal"/>
    <w:semiHidden/>
    <w:qFormat/>
    <w:pPr>
      <w:spacing w:line="260" w:lineRule="atLeast"/>
    </w:pPr>
    <w:rPr>
      <w:rFonts w:ascii="Verdana" w:eastAsia="Times New Roman" w:hAnsi="Verdana"/>
      <w:sz w:val="18"/>
      <w:szCs w:val="18"/>
      <w:lang w:eastAsia="da-DK"/>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TableList11">
    <w:name w:val="Table List 11"/>
    <w:basedOn w:val="TableNormal"/>
    <w:semiHidden/>
    <w:qFormat/>
    <w:pPr>
      <w:spacing w:line="260" w:lineRule="atLeast"/>
    </w:pPr>
    <w:rPr>
      <w:rFonts w:ascii="Verdana" w:eastAsia="Times New Roman" w:hAnsi="Verdana"/>
      <w:sz w:val="18"/>
      <w:szCs w:val="18"/>
      <w:lang w:eastAsia="da-DK"/>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21">
    <w:name w:val="Table List 21"/>
    <w:basedOn w:val="TableNormal"/>
    <w:semiHidden/>
    <w:qFormat/>
    <w:pPr>
      <w:spacing w:line="260" w:lineRule="atLeast"/>
    </w:pPr>
    <w:rPr>
      <w:rFonts w:ascii="Verdana" w:eastAsia="Times New Roman" w:hAnsi="Verdana"/>
      <w:sz w:val="18"/>
      <w:szCs w:val="18"/>
      <w:lang w:eastAsia="da-DK"/>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31">
    <w:name w:val="Table List 31"/>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TableList41">
    <w:name w:val="Table List 4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TableList51">
    <w:name w:val="Table List 5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TableList61">
    <w:name w:val="Table List 6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TableList71">
    <w:name w:val="Table List 71"/>
    <w:basedOn w:val="TableNormal"/>
    <w:semiHidden/>
    <w:qFormat/>
    <w:pPr>
      <w:spacing w:line="260" w:lineRule="atLeast"/>
    </w:pPr>
    <w:rPr>
      <w:rFonts w:ascii="Verdana" w:eastAsia="Times New Roman" w:hAnsi="Verdana"/>
      <w:sz w:val="18"/>
      <w:szCs w:val="18"/>
      <w:lang w:eastAsia="da-DK"/>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TableList81">
    <w:name w:val="Table List 8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TableProfessional1">
    <w:name w:val="Table Professional1"/>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TableSimple11">
    <w:name w:val="Table Simple 11"/>
    <w:basedOn w:val="TableNormal"/>
    <w:semiHidden/>
    <w:qFormat/>
    <w:pPr>
      <w:spacing w:line="260" w:lineRule="atLeast"/>
    </w:pPr>
    <w:rPr>
      <w:rFonts w:ascii="Verdana" w:eastAsia="Times New Roman" w:hAnsi="Verdana"/>
      <w:sz w:val="18"/>
      <w:szCs w:val="18"/>
      <w:lang w:eastAsia="da-DK"/>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TableSimple21">
    <w:name w:val="Table Simple 21"/>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TableSimple31">
    <w:name w:val="Table Simple 31"/>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TableSubtle11">
    <w:name w:val="Table Subtle 11"/>
    <w:basedOn w:val="TableNormal"/>
    <w:semiHidden/>
    <w:qFormat/>
    <w:pPr>
      <w:spacing w:line="260" w:lineRule="atLeast"/>
    </w:pPr>
    <w:rPr>
      <w:rFonts w:ascii="Verdana" w:eastAsia="Times New Roman" w:hAnsi="Verdana"/>
      <w:sz w:val="18"/>
      <w:szCs w:val="18"/>
      <w:lang w:eastAsia="da-DK"/>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Subtle21">
    <w:name w:val="Table Subtle 21"/>
    <w:basedOn w:val="TableNormal"/>
    <w:semiHidden/>
    <w:qFormat/>
    <w:pPr>
      <w:spacing w:line="260" w:lineRule="atLeast"/>
    </w:pPr>
    <w:rPr>
      <w:rFonts w:ascii="Verdana" w:eastAsia="Times New Roman" w:hAnsi="Verdana"/>
      <w:sz w:val="18"/>
      <w:szCs w:val="18"/>
      <w:lang w:eastAsia="da-DK"/>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Theme1">
    <w:name w:val="Table Theme1"/>
    <w:basedOn w:val="TableNormal"/>
    <w:semiHidden/>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eb11">
    <w:name w:val="Table Web 11"/>
    <w:basedOn w:val="TableNormal"/>
    <w:semiHidden/>
    <w:qFormat/>
    <w:pPr>
      <w:spacing w:line="260" w:lineRule="atLeast"/>
    </w:pPr>
    <w:rPr>
      <w:rFonts w:ascii="Verdana" w:eastAsia="Times New Roman" w:hAnsi="Verdana"/>
      <w:sz w:val="18"/>
      <w:szCs w:val="18"/>
      <w:lang w:eastAsia="da-DK"/>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21">
    <w:name w:val="Table Web 21"/>
    <w:basedOn w:val="TableNormal"/>
    <w:semiHidden/>
    <w:qFormat/>
    <w:pPr>
      <w:spacing w:line="260" w:lineRule="atLeast"/>
    </w:pPr>
    <w:rPr>
      <w:rFonts w:ascii="Verdana" w:eastAsia="Times New Roman" w:hAnsi="Verdana"/>
      <w:sz w:val="18"/>
      <w:szCs w:val="18"/>
      <w:lang w:eastAsia="da-DK"/>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31">
    <w:name w:val="Table Web 31"/>
    <w:basedOn w:val="TableNormal"/>
    <w:semiHidden/>
    <w:qFormat/>
    <w:pPr>
      <w:spacing w:line="260" w:lineRule="atLeast"/>
    </w:pPr>
    <w:rPr>
      <w:rFonts w:ascii="Verdana" w:eastAsia="Times New Roman" w:hAnsi="Verdana"/>
      <w:sz w:val="18"/>
      <w:szCs w:val="18"/>
      <w:lang w:eastAsia="da-DK"/>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1140">
    <w:name w:val="Сетка таблицы114"/>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Сетка таблицы24"/>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Сетка таблицы34"/>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Сетка таблицы44"/>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1">
    <w:name w:val="Текст сноски Знак"/>
    <w:qFormat/>
    <w:rPr>
      <w:sz w:val="20"/>
      <w:szCs w:val="20"/>
    </w:rPr>
  </w:style>
  <w:style w:type="table" w:customStyle="1" w:styleId="55">
    <w:name w:val="Сетка таблицы55"/>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c">
    <w:name w:val="таблица без шапки1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0">
    <w:name w:val="Table Grid11"/>
    <w:qFormat/>
    <w:pPr>
      <w:spacing w:line="276" w:lineRule="auto"/>
    </w:pPr>
    <w:rPr>
      <w:rFonts w:ascii="Calibri" w:eastAsia="Times New Roman"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0">
    <w:name w:val="Table Grid21"/>
    <w:qFormat/>
    <w:pPr>
      <w:spacing w:line="276" w:lineRule="auto"/>
    </w:pPr>
    <w:rPr>
      <w:rFonts w:ascii="Calibri" w:eastAsia="Times New Roman"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ff8">
    <w:name w:val="Заголовок 1 Знак"/>
    <w:uiPriority w:val="9"/>
    <w:qFormat/>
    <w:rPr>
      <w:rFonts w:ascii="Arial" w:eastAsia="MS Mincho" w:hAnsi="Arial"/>
      <w:b/>
      <w:bCs/>
      <w:caps/>
      <w:snapToGrid w:val="0"/>
      <w:kern w:val="28"/>
      <w:sz w:val="28"/>
      <w:szCs w:val="28"/>
    </w:rPr>
  </w:style>
  <w:style w:type="table" w:customStyle="1" w:styleId="1150">
    <w:name w:val="Сетка таблицы115"/>
    <w:basedOn w:val="TableNormal"/>
    <w:uiPriority w:val="59"/>
    <w:qFormat/>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121">
    <w:name w:val="Сетка таблицы71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2">
    <w:name w:val="Сетка таблицы9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13">
    <w:name w:val="Сетка таблицы51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211">
    <w:name w:val="Сетка таблицы812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20">
    <w:name w:val="Сетка таблицы6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3">
    <w:name w:val="Сетка таблицы7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3">
    <w:name w:val="Сетка таблицы5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20">
    <w:name w:val="Сетка таблицы8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3">
    <w:name w:val="Сетка таблицы7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2">
    <w:name w:val="Сетка таблицы10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13">
    <w:name w:val="Сетка таблицы71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111">
    <w:name w:val="Сетка таблицы71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22">
    <w:name w:val="Сетка таблицы8122"/>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111">
    <w:name w:val="Сетка таблицы51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110">
    <w:name w:val="Сетка таблицы4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210">
    <w:name w:val="Сетка таблицы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10">
    <w:name w:val="Сетка таблицы2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110">
    <w:name w:val="Сетка таблицы3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210">
    <w:name w:val="Сетка таблицы5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611">
    <w:name w:val="Сетка таблицы6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21">
    <w:name w:val="Сетка таблицы7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21">
    <w:name w:val="Сетка таблицы5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3">
    <w:name w:val="Сетка таблицы8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7121">
    <w:name w:val="Сетка таблицы7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911">
    <w:name w:val="Сетка таблицы9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1121">
    <w:name w:val="Сетка таблицы511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011">
    <w:name w:val="Сетка таблицы10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8111">
    <w:name w:val="Сетка таблицы811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1">
    <w:name w:val="Сетка таблицы141"/>
    <w:basedOn w:val="TableNormal"/>
    <w:uiPriority w:val="59"/>
    <w:qFormat/>
    <w:pPr>
      <w:ind w:firstLine="567"/>
      <w:jc w:val="both"/>
    </w:pPr>
    <w:rPr>
      <w:rFonts w:ascii="Verdana" w:eastAsia="Times New Roman" w:hAnsi="Verdan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Сетка таблицы15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61">
    <w:name w:val="Сетка таблицы16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10">
    <w:name w:val="Table Grid31"/>
    <w:basedOn w:val="TableNormal"/>
    <w:uiPriority w:val="59"/>
    <w:qFormat/>
    <w:pPr>
      <w:ind w:firstLine="567"/>
      <w:jc w:val="both"/>
    </w:pPr>
    <w:rPr>
      <w:rFonts w:ascii="Verdana" w:eastAsia="Times New Roman" w:hAnsi="Verdana"/>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Сетка таблицы17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210">
    <w:name w:val="Сетка таблицы4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210">
    <w:name w:val="Сетка таблицы2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210">
    <w:name w:val="Сетка таблицы32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31">
    <w:name w:val="Сетка таблицы531"/>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13">
    <w:name w:val="Сетка таблицы1113"/>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10">
    <w:name w:val="Table Grid41"/>
    <w:basedOn w:val="TableNormal"/>
    <w:uiPriority w:val="59"/>
    <w:qFormat/>
    <w:pPr>
      <w:ind w:firstLine="567"/>
      <w:jc w:val="both"/>
    </w:pPr>
    <w:rPr>
      <w:rFonts w:eastAsia="Times New Roman"/>
      <w:sz w:val="21"/>
      <w:szCs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Сетка таблицы18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431">
    <w:name w:val="Сетка таблицы43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31">
    <w:name w:val="Сетка таблицы23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31">
    <w:name w:val="Сетка таблицы33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541">
    <w:name w:val="Сетка таблицы54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121">
    <w:name w:val="Сетка таблицы1121"/>
    <w:basedOn w:val="TableNormal"/>
    <w:uiPriority w:val="59"/>
    <w:qFormat/>
    <w:pPr>
      <w:spacing w:after="200" w:line="276" w:lineRule="auto"/>
    </w:pPr>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10">
    <w:name w:val="Table Grid51"/>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0">
    <w:name w:val="Table Grid7"/>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4para">
    <w:name w:val="Heading 4 para"/>
    <w:basedOn w:val="Heading4"/>
    <w:qFormat/>
    <w:pPr>
      <w:keepNext w:val="0"/>
      <w:keepLines w:val="0"/>
      <w:numPr>
        <w:numId w:val="0"/>
      </w:numPr>
      <w:tabs>
        <w:tab w:val="left" w:pos="1080"/>
      </w:tabs>
      <w:spacing w:after="240" w:line="240" w:lineRule="auto"/>
      <w:ind w:left="1080" w:hanging="1080"/>
      <w:outlineLvl w:val="9"/>
    </w:pPr>
    <w:rPr>
      <w:rFonts w:ascii="Arial" w:eastAsia="Times New Roman" w:hAnsi="Arial" w:cs="Arial"/>
      <w:bCs w:val="0"/>
      <w:iCs w:val="0"/>
      <w:sz w:val="20"/>
      <w:szCs w:val="20"/>
    </w:rPr>
  </w:style>
  <w:style w:type="character" w:customStyle="1" w:styleId="st">
    <w:name w:val="st"/>
    <w:qFormat/>
  </w:style>
  <w:style w:type="paragraph" w:customStyle="1" w:styleId="318">
    <w:name w:val="Основной текст с отступом 31"/>
    <w:basedOn w:val="Normal"/>
    <w:qFormat/>
    <w:pPr>
      <w:widowControl w:val="0"/>
      <w:overflowPunct w:val="0"/>
      <w:autoSpaceDE w:val="0"/>
      <w:autoSpaceDN w:val="0"/>
      <w:adjustRightInd w:val="0"/>
      <w:spacing w:after="0" w:line="240" w:lineRule="auto"/>
      <w:ind w:firstLine="720"/>
      <w:textAlignment w:val="baseline"/>
    </w:pPr>
    <w:rPr>
      <w:rFonts w:ascii="Times New Roman" w:eastAsia="Times New Roman" w:hAnsi="Times New Roman" w:cs="Times New Roman"/>
      <w:sz w:val="28"/>
      <w:szCs w:val="20"/>
      <w:lang w:eastAsia="ru-RU"/>
    </w:rPr>
  </w:style>
  <w:style w:type="paragraph" w:customStyle="1" w:styleId="ConsNormal">
    <w:name w:val="ConsNormal"/>
    <w:qFormat/>
    <w:pPr>
      <w:widowControl w:val="0"/>
      <w:autoSpaceDE w:val="0"/>
      <w:autoSpaceDN w:val="0"/>
      <w:adjustRightInd w:val="0"/>
      <w:ind w:right="19772" w:firstLine="720"/>
    </w:pPr>
    <w:rPr>
      <w:rFonts w:ascii="Arial" w:eastAsia="Times New Roman" w:hAnsi="Arial" w:cs="Arial"/>
      <w:lang w:val="en-GB"/>
    </w:rPr>
  </w:style>
  <w:style w:type="character" w:customStyle="1" w:styleId="affff2">
    <w:name w:val="Основной текст_"/>
    <w:link w:val="132"/>
    <w:qFormat/>
    <w:rPr>
      <w:sz w:val="25"/>
      <w:szCs w:val="25"/>
      <w:shd w:val="clear" w:color="auto" w:fill="FFFFFF"/>
    </w:rPr>
  </w:style>
  <w:style w:type="paragraph" w:customStyle="1" w:styleId="132">
    <w:name w:val="Основной текст13"/>
    <w:basedOn w:val="Normal"/>
    <w:link w:val="affff2"/>
    <w:qFormat/>
    <w:pPr>
      <w:widowControl w:val="0"/>
      <w:shd w:val="clear" w:color="auto" w:fill="FFFFFF"/>
      <w:spacing w:after="0" w:line="485" w:lineRule="exact"/>
      <w:ind w:hanging="700"/>
    </w:pPr>
    <w:rPr>
      <w:rFonts w:asciiTheme="minorHAnsi" w:hAnsiTheme="minorHAnsi"/>
      <w:sz w:val="25"/>
      <w:szCs w:val="25"/>
    </w:rPr>
  </w:style>
  <w:style w:type="character" w:customStyle="1" w:styleId="45">
    <w:name w:val="Основной текст4"/>
    <w:qFormat/>
    <w:rPr>
      <w:rFonts w:ascii="Times New Roman" w:eastAsia="Times New Roman" w:hAnsi="Times New Roman" w:cs="Times New Roman"/>
      <w:color w:val="000000"/>
      <w:spacing w:val="0"/>
      <w:w w:val="100"/>
      <w:position w:val="0"/>
      <w:sz w:val="25"/>
      <w:szCs w:val="25"/>
      <w:u w:val="none"/>
      <w:lang w:val="en-GB"/>
    </w:rPr>
  </w:style>
  <w:style w:type="character" w:customStyle="1" w:styleId="12f1">
    <w:name w:val="Основной текст12"/>
    <w:qFormat/>
    <w:rPr>
      <w:rFonts w:ascii="Times New Roman" w:eastAsia="Times New Roman" w:hAnsi="Times New Roman" w:cs="Times New Roman"/>
      <w:color w:val="000000"/>
      <w:spacing w:val="0"/>
      <w:w w:val="100"/>
      <w:position w:val="0"/>
      <w:sz w:val="25"/>
      <w:szCs w:val="25"/>
      <w:u w:val="none"/>
      <w:lang w:val="en-GB"/>
    </w:rPr>
  </w:style>
  <w:style w:type="character" w:customStyle="1" w:styleId="50">
    <w:name w:val="Основной текст5"/>
    <w:qFormat/>
    <w:rPr>
      <w:rFonts w:ascii="Times New Roman" w:eastAsia="Times New Roman" w:hAnsi="Times New Roman" w:cs="Times New Roman"/>
      <w:color w:val="000000"/>
      <w:spacing w:val="0"/>
      <w:w w:val="100"/>
      <w:position w:val="0"/>
      <w:sz w:val="25"/>
      <w:szCs w:val="25"/>
      <w:u w:val="none"/>
      <w:shd w:val="clear" w:color="auto" w:fill="FFFFFF"/>
      <w:lang w:val="en-GB"/>
    </w:rPr>
  </w:style>
  <w:style w:type="paragraph" w:customStyle="1" w:styleId="font5">
    <w:name w:val="font5"/>
    <w:basedOn w:val="Normal"/>
    <w:qFormat/>
    <w:pPr>
      <w:spacing w:before="100" w:beforeAutospacing="1" w:after="100" w:afterAutospacing="1" w:line="240" w:lineRule="auto"/>
      <w:jc w:val="left"/>
    </w:pPr>
    <w:rPr>
      <w:rFonts w:ascii="Calibri" w:eastAsia="Times New Roman" w:hAnsi="Calibri" w:cs="Times New Roman"/>
      <w:color w:val="000000"/>
      <w:sz w:val="22"/>
      <w:szCs w:val="22"/>
      <w:lang w:eastAsia="ru-RU"/>
    </w:rPr>
  </w:style>
  <w:style w:type="paragraph" w:customStyle="1" w:styleId="xl341">
    <w:name w:val="xl341"/>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Calibri" w:eastAsia="Times New Roman" w:hAnsi="Calibri" w:cs="Times New Roman"/>
      <w:sz w:val="24"/>
      <w:szCs w:val="24"/>
      <w:lang w:eastAsia="ru-RU"/>
    </w:rPr>
  </w:style>
  <w:style w:type="paragraph" w:customStyle="1" w:styleId="xl342">
    <w:name w:val="xl342"/>
    <w:basedOn w:val="Normal"/>
    <w:qFormat/>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jc w:val="left"/>
      <w:textAlignment w:val="center"/>
    </w:pPr>
    <w:rPr>
      <w:rFonts w:ascii="Calibri" w:eastAsia="Times New Roman" w:hAnsi="Calibri" w:cs="Times New Roman"/>
      <w:sz w:val="24"/>
      <w:szCs w:val="24"/>
      <w:lang w:eastAsia="ru-RU"/>
    </w:rPr>
  </w:style>
  <w:style w:type="paragraph" w:customStyle="1" w:styleId="xl343">
    <w:name w:val="xl343"/>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xl344">
    <w:name w:val="xl344"/>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xl345">
    <w:name w:val="xl345"/>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Times New Roman" w:eastAsia="Times New Roman" w:hAnsi="Times New Roman" w:cs="Times New Roman"/>
      <w:sz w:val="24"/>
      <w:szCs w:val="24"/>
      <w:lang w:eastAsia="ru-RU"/>
    </w:rPr>
  </w:style>
  <w:style w:type="paragraph" w:customStyle="1" w:styleId="xl346">
    <w:name w:val="xl346"/>
    <w:basedOn w:val="Normal"/>
    <w:qFormat/>
    <w:pPr>
      <w:pBdr>
        <w:top w:val="single" w:sz="4" w:space="0" w:color="auto"/>
        <w:left w:val="single" w:sz="4" w:space="0" w:color="auto"/>
        <w:bottom w:val="single" w:sz="4" w:space="0" w:color="auto"/>
        <w:right w:val="single" w:sz="4" w:space="0" w:color="auto"/>
      </w:pBdr>
      <w:shd w:val="clear" w:color="000000" w:fill="C6E0B4"/>
      <w:spacing w:before="100" w:beforeAutospacing="1" w:after="100" w:afterAutospacing="1" w:line="240" w:lineRule="auto"/>
      <w:jc w:val="left"/>
      <w:textAlignment w:val="center"/>
    </w:pPr>
    <w:rPr>
      <w:rFonts w:ascii="Times New Roman" w:eastAsia="Times New Roman" w:hAnsi="Times New Roman" w:cs="Times New Roman"/>
      <w:sz w:val="24"/>
      <w:szCs w:val="24"/>
      <w:lang w:eastAsia="ru-RU"/>
    </w:rPr>
  </w:style>
  <w:style w:type="paragraph" w:customStyle="1" w:styleId="xl347">
    <w:name w:val="xl347"/>
    <w:basedOn w:val="Normal"/>
    <w:qFormat/>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48">
    <w:name w:val="xl348"/>
    <w:basedOn w:val="Normal"/>
    <w:qFormat/>
    <w:pPr>
      <w:pBdr>
        <w:top w:val="single" w:sz="8"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49">
    <w:name w:val="xl349"/>
    <w:basedOn w:val="Normal"/>
    <w:qFormat/>
    <w:pPr>
      <w:pBdr>
        <w:top w:val="single" w:sz="8"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50">
    <w:name w:val="xl350"/>
    <w:basedOn w:val="Normal"/>
    <w:qFormat/>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51">
    <w:name w:val="xl351"/>
    <w:basedOn w:val="Normal"/>
    <w:qFormat/>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textAlignment w:val="center"/>
    </w:pPr>
    <w:rPr>
      <w:rFonts w:ascii="Times New Roman" w:eastAsia="Times New Roman" w:hAnsi="Times New Roman" w:cs="Times New Roman"/>
      <w:sz w:val="24"/>
      <w:szCs w:val="24"/>
      <w:lang w:eastAsia="ru-RU"/>
    </w:rPr>
  </w:style>
  <w:style w:type="paragraph" w:customStyle="1" w:styleId="xl352">
    <w:name w:val="xl352"/>
    <w:basedOn w:val="Normal"/>
    <w:qFormat/>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textAlignment w:val="center"/>
    </w:pPr>
    <w:rPr>
      <w:rFonts w:ascii="Calibri" w:eastAsia="Times New Roman" w:hAnsi="Calibri" w:cs="Times New Roman"/>
      <w:sz w:val="24"/>
      <w:szCs w:val="24"/>
      <w:lang w:eastAsia="ru-RU"/>
    </w:rPr>
  </w:style>
  <w:style w:type="paragraph" w:customStyle="1" w:styleId="xl353">
    <w:name w:val="xl353"/>
    <w:basedOn w:val="Normal"/>
    <w:qFormat/>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eastAsia="ru-RU"/>
    </w:rPr>
  </w:style>
  <w:style w:type="paragraph" w:customStyle="1" w:styleId="xl354">
    <w:name w:val="xl354"/>
    <w:basedOn w:val="Normal"/>
    <w:qFormat/>
    <w:pPr>
      <w:pBdr>
        <w:top w:val="single" w:sz="4" w:space="0" w:color="auto"/>
        <w:left w:val="single" w:sz="4" w:space="0" w:color="auto"/>
        <w:bottom w:val="single" w:sz="8" w:space="0" w:color="auto"/>
        <w:right w:val="single" w:sz="8"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eastAsia="ru-RU"/>
    </w:rPr>
  </w:style>
  <w:style w:type="paragraph" w:customStyle="1" w:styleId="xl355">
    <w:name w:val="xl355"/>
    <w:basedOn w:val="Normal"/>
    <w:qFormat/>
    <w:pPr>
      <w:pBdr>
        <w:top w:val="single" w:sz="8" w:space="0" w:color="auto"/>
        <w:left w:val="single" w:sz="8" w:space="0" w:color="auto"/>
        <w:bottom w:val="single" w:sz="4" w:space="0" w:color="auto"/>
      </w:pBd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xl356">
    <w:name w:val="xl356"/>
    <w:basedOn w:val="Normal"/>
    <w:qFormat/>
    <w:pPr>
      <w:pBdr>
        <w:top w:val="single" w:sz="4" w:space="0" w:color="auto"/>
        <w:left w:val="single" w:sz="8" w:space="0" w:color="auto"/>
        <w:bottom w:val="single" w:sz="4" w:space="0" w:color="auto"/>
      </w:pBd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xl357">
    <w:name w:val="xl357"/>
    <w:basedOn w:val="Normal"/>
    <w:qFormat/>
    <w:pPr>
      <w:pBdr>
        <w:top w:val="single" w:sz="4" w:space="0" w:color="auto"/>
        <w:left w:val="single" w:sz="8" w:space="0" w:color="auto"/>
        <w:bottom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ru-RU"/>
    </w:rPr>
  </w:style>
  <w:style w:type="paragraph" w:customStyle="1" w:styleId="xl358">
    <w:name w:val="xl358"/>
    <w:basedOn w:val="Normal"/>
    <w:qFormat/>
    <w:pPr>
      <w:pBdr>
        <w:top w:val="single" w:sz="4" w:space="0" w:color="auto"/>
        <w:left w:val="single" w:sz="8" w:space="0" w:color="auto"/>
        <w:bottom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eastAsia="ru-RU"/>
    </w:rPr>
  </w:style>
  <w:style w:type="paragraph" w:customStyle="1" w:styleId="xl359">
    <w:name w:val="xl359"/>
    <w:basedOn w:val="Normal"/>
    <w:qFormat/>
    <w:pPr>
      <w:pBdr>
        <w:top w:val="single" w:sz="4" w:space="0" w:color="auto"/>
        <w:left w:val="single" w:sz="8" w:space="0" w:color="auto"/>
        <w:bottom w:val="single" w:sz="8"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eastAsia="ru-RU"/>
    </w:rPr>
  </w:style>
  <w:style w:type="paragraph" w:customStyle="1" w:styleId="xl360">
    <w:name w:val="xl360"/>
    <w:basedOn w:val="Normal"/>
    <w:qFormat/>
    <w:pPr>
      <w:pBdr>
        <w:top w:val="single" w:sz="8"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61">
    <w:name w:val="xl361"/>
    <w:basedOn w:val="Normal"/>
    <w:qFormat/>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eastAsia="ru-RU"/>
    </w:rPr>
  </w:style>
  <w:style w:type="paragraph" w:customStyle="1" w:styleId="xl362">
    <w:name w:val="xl362"/>
    <w:basedOn w:val="Normal"/>
    <w:qFormat/>
    <w:pPr>
      <w:pBdr>
        <w:top w:val="single" w:sz="4" w:space="0" w:color="auto"/>
        <w:left w:val="single" w:sz="8" w:space="0" w:color="auto"/>
        <w:bottom w:val="single" w:sz="4" w:space="0" w:color="auto"/>
        <w:right w:val="single" w:sz="4" w:space="0" w:color="auto"/>
      </w:pBdr>
      <w:spacing w:before="100" w:beforeAutospacing="1" w:after="100" w:afterAutospacing="1" w:line="240" w:lineRule="auto"/>
      <w:jc w:val="left"/>
      <w:textAlignment w:val="center"/>
    </w:pPr>
    <w:rPr>
      <w:rFonts w:ascii="Times New Roman" w:eastAsia="Times New Roman" w:hAnsi="Times New Roman" w:cs="Times New Roman"/>
      <w:sz w:val="24"/>
      <w:szCs w:val="24"/>
      <w:lang w:eastAsia="ru-RU"/>
    </w:rPr>
  </w:style>
  <w:style w:type="paragraph" w:customStyle="1" w:styleId="xl363">
    <w:name w:val="xl363"/>
    <w:basedOn w:val="Normal"/>
    <w:qFormat/>
    <w:pPr>
      <w:pBdr>
        <w:top w:val="single" w:sz="4" w:space="0" w:color="auto"/>
        <w:left w:val="single" w:sz="8" w:space="0" w:color="auto"/>
        <w:bottom w:val="single" w:sz="4" w:space="0" w:color="auto"/>
        <w:right w:val="single" w:sz="4" w:space="0" w:color="auto"/>
      </w:pBdr>
      <w:shd w:val="clear" w:color="000000" w:fill="C6E0B4"/>
      <w:spacing w:before="100" w:beforeAutospacing="1" w:after="100" w:afterAutospacing="1" w:line="240" w:lineRule="auto"/>
      <w:jc w:val="left"/>
      <w:textAlignment w:val="center"/>
    </w:pPr>
    <w:rPr>
      <w:rFonts w:ascii="Times New Roman" w:eastAsia="Times New Roman" w:hAnsi="Times New Roman" w:cs="Times New Roman"/>
      <w:sz w:val="24"/>
      <w:szCs w:val="24"/>
      <w:lang w:eastAsia="ru-RU"/>
    </w:rPr>
  </w:style>
  <w:style w:type="paragraph" w:customStyle="1" w:styleId="xl364">
    <w:name w:val="xl364"/>
    <w:basedOn w:val="Normal"/>
    <w:qFormat/>
    <w:pPr>
      <w:pBdr>
        <w:top w:val="single" w:sz="4" w:space="0" w:color="auto"/>
        <w:left w:val="single" w:sz="4" w:space="0" w:color="auto"/>
        <w:bottom w:val="single" w:sz="4" w:space="0" w:color="auto"/>
        <w:right w:val="single" w:sz="8" w:space="0" w:color="auto"/>
      </w:pBd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xl365">
    <w:name w:val="xl365"/>
    <w:basedOn w:val="Normal"/>
    <w:qFormat/>
    <w:pPr>
      <w:pBdr>
        <w:top w:val="single" w:sz="4" w:space="0" w:color="auto"/>
        <w:left w:val="single" w:sz="8" w:space="0" w:color="auto"/>
        <w:bottom w:val="single" w:sz="8" w:space="0" w:color="auto"/>
        <w:right w:val="single" w:sz="4" w:space="0" w:color="auto"/>
      </w:pBdr>
      <w:shd w:val="clear" w:color="000000" w:fill="FFFFFF"/>
      <w:spacing w:before="100" w:beforeAutospacing="1" w:after="100" w:afterAutospacing="1" w:line="240" w:lineRule="auto"/>
      <w:jc w:val="center"/>
    </w:pPr>
    <w:rPr>
      <w:rFonts w:ascii="Times New Roman" w:eastAsia="Times New Roman" w:hAnsi="Times New Roman" w:cs="Times New Roman"/>
      <w:b/>
      <w:bCs/>
      <w:sz w:val="24"/>
      <w:szCs w:val="24"/>
      <w:lang w:eastAsia="ru-RU"/>
    </w:rPr>
  </w:style>
  <w:style w:type="paragraph" w:customStyle="1" w:styleId="xl366">
    <w:name w:val="xl366"/>
    <w:basedOn w:val="Normal"/>
    <w:qFormat/>
    <w:pPr>
      <w:pBdr>
        <w:top w:val="single" w:sz="4" w:space="0" w:color="auto"/>
        <w:left w:val="single" w:sz="8" w:space="0" w:color="auto"/>
        <w:bottom w:val="single" w:sz="4" w:space="0" w:color="auto"/>
        <w:right w:val="single" w:sz="4" w:space="0" w:color="auto"/>
      </w:pBdr>
      <w:shd w:val="clear" w:color="000000" w:fill="C6E0B4"/>
      <w:spacing w:before="100" w:beforeAutospacing="1" w:after="100" w:afterAutospacing="1" w:line="240" w:lineRule="auto"/>
      <w:jc w:val="left"/>
      <w:textAlignment w:val="center"/>
    </w:pPr>
    <w:rPr>
      <w:rFonts w:ascii="Calibri" w:eastAsia="Times New Roman" w:hAnsi="Calibri" w:cs="Times New Roman"/>
      <w:sz w:val="24"/>
      <w:szCs w:val="24"/>
      <w:lang w:eastAsia="ru-RU"/>
    </w:rPr>
  </w:style>
  <w:style w:type="character" w:customStyle="1" w:styleId="46">
    <w:name w:val="Основной текст (4) + Не малые прописные"/>
    <w:qFormat/>
    <w:rPr>
      <w:rFonts w:ascii="Book Antiqua" w:eastAsia="Book Antiqua" w:hAnsi="Book Antiqua" w:cs="Book Antiqua"/>
      <w:smallCaps/>
      <w:spacing w:val="0"/>
      <w:sz w:val="20"/>
      <w:szCs w:val="20"/>
    </w:rPr>
  </w:style>
  <w:style w:type="paragraph" w:customStyle="1" w:styleId="1">
    <w:name w:val="Маркированный список1"/>
    <w:basedOn w:val="Normal"/>
    <w:qFormat/>
    <w:pPr>
      <w:numPr>
        <w:numId w:val="41"/>
      </w:numPr>
      <w:jc w:val="left"/>
    </w:pPr>
    <w:rPr>
      <w:rFonts w:eastAsia="Times New Roman" w:cs="Times New Roman"/>
      <w:lang w:eastAsia="da-DK"/>
    </w:rPr>
  </w:style>
  <w:style w:type="paragraph" w:customStyle="1" w:styleId="affff3">
    <w:name w:val="Знак Знак Знак Знак"/>
    <w:basedOn w:val="Normal"/>
    <w:qFormat/>
    <w:pPr>
      <w:pageBreakBefore/>
      <w:spacing w:after="160" w:line="360" w:lineRule="auto"/>
      <w:jc w:val="left"/>
    </w:pPr>
    <w:rPr>
      <w:rFonts w:ascii="Times New Roman" w:eastAsia="Times New Roman" w:hAnsi="Times New Roman" w:cs="Times New Roman"/>
      <w:sz w:val="28"/>
      <w:szCs w:val="20"/>
    </w:rPr>
  </w:style>
  <w:style w:type="character" w:customStyle="1" w:styleId="mw-redirect">
    <w:name w:val="mw-redirect"/>
    <w:qFormat/>
  </w:style>
  <w:style w:type="character" w:customStyle="1" w:styleId="new">
    <w:name w:val="new"/>
    <w:qFormat/>
  </w:style>
  <w:style w:type="character" w:customStyle="1" w:styleId="w">
    <w:name w:val="w"/>
    <w:qFormat/>
  </w:style>
  <w:style w:type="paragraph" w:customStyle="1" w:styleId="affff4">
    <w:name w:val="Нормальный (таблица)"/>
    <w:basedOn w:val="Normal"/>
    <w:next w:val="Normal"/>
    <w:uiPriority w:val="99"/>
    <w:qFormat/>
    <w:pPr>
      <w:widowControl w:val="0"/>
      <w:autoSpaceDE w:val="0"/>
      <w:autoSpaceDN w:val="0"/>
      <w:adjustRightInd w:val="0"/>
      <w:spacing w:after="0" w:line="240" w:lineRule="auto"/>
    </w:pPr>
    <w:rPr>
      <w:rFonts w:ascii="Arial" w:eastAsia="Times New Roman" w:hAnsi="Arial" w:cs="Arial"/>
      <w:sz w:val="26"/>
      <w:szCs w:val="26"/>
      <w:lang w:eastAsia="ru-RU"/>
    </w:rPr>
  </w:style>
  <w:style w:type="table" w:customStyle="1" w:styleId="Table3Deffects12">
    <w:name w:val="Table 3D effects 12"/>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Table3Deffects22">
    <w:name w:val="Table 3D effects 22"/>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3Deffects32">
    <w:name w:val="Table 3D effects 32"/>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Classic12">
    <w:name w:val="Table Classic 12"/>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TableClassic22">
    <w:name w:val="Table Classic 22"/>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32">
    <w:name w:val="Table Classic 32"/>
    <w:basedOn w:val="TableNormal"/>
    <w:semiHidden/>
    <w:qFormat/>
    <w:pPr>
      <w:spacing w:line="260" w:lineRule="atLeast"/>
    </w:pPr>
    <w:rPr>
      <w:rFonts w:ascii="Verdana" w:eastAsia="Times New Roman" w:hAnsi="Verdana"/>
      <w:color w:val="000080"/>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TableClassic42">
    <w:name w:val="Table Classic 42"/>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TableColorful12">
    <w:name w:val="Table Colorful 12"/>
    <w:basedOn w:val="TableNormal"/>
    <w:semiHidden/>
    <w:qFormat/>
    <w:pPr>
      <w:spacing w:line="260" w:lineRule="atLeast"/>
    </w:pPr>
    <w:rPr>
      <w:rFonts w:ascii="Verdana" w:eastAsia="Times New Roman" w:hAnsi="Verdana"/>
      <w:color w:val="FFFFFF"/>
      <w:sz w:val="18"/>
      <w:szCs w:val="18"/>
      <w:lang w:eastAsia="da-DK"/>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TableColorful22">
    <w:name w:val="Table Colorful 22"/>
    <w:basedOn w:val="TableNormal"/>
    <w:semiHidden/>
    <w:qFormat/>
    <w:pPr>
      <w:spacing w:line="260" w:lineRule="atLeast"/>
    </w:pPr>
    <w:rPr>
      <w:rFonts w:ascii="Verdana" w:eastAsia="Times New Roman" w:hAnsi="Verdana"/>
      <w:sz w:val="18"/>
      <w:szCs w:val="18"/>
      <w:lang w:eastAsia="da-DK"/>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TableColorful32">
    <w:name w:val="Table Colorful 32"/>
    <w:basedOn w:val="TableNormal"/>
    <w:semiHidden/>
    <w:qFormat/>
    <w:pPr>
      <w:spacing w:line="260" w:lineRule="atLeast"/>
    </w:pPr>
    <w:rPr>
      <w:rFonts w:ascii="Verdana" w:eastAsia="Times New Roman" w:hAnsi="Verdana"/>
      <w:sz w:val="18"/>
      <w:szCs w:val="18"/>
      <w:lang w:eastAsia="da-DK"/>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TableColumns12">
    <w:name w:val="Table Columns 12"/>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22">
    <w:name w:val="Table Columns 22"/>
    <w:basedOn w:val="TableNormal"/>
    <w:semiHidden/>
    <w:qFormat/>
    <w:pPr>
      <w:spacing w:line="260" w:lineRule="atLeast"/>
    </w:pPr>
    <w:rPr>
      <w:rFonts w:ascii="Verdana" w:eastAsia="Times New Roman" w:hAnsi="Verdana"/>
      <w:b/>
      <w:bCs/>
      <w:sz w:val="18"/>
      <w:szCs w:val="18"/>
      <w:lang w:eastAsia="da-DK"/>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32">
    <w:name w:val="Table Columns 32"/>
    <w:basedOn w:val="TableNormal"/>
    <w:semiHidden/>
    <w:qFormat/>
    <w:pPr>
      <w:spacing w:line="260" w:lineRule="atLeast"/>
    </w:pPr>
    <w:rPr>
      <w:rFonts w:ascii="Verdana" w:eastAsia="Times New Roman" w:hAnsi="Verdana"/>
      <w:b/>
      <w:bCs/>
      <w:sz w:val="18"/>
      <w:szCs w:val="18"/>
      <w:lang w:eastAsia="da-DK"/>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TableColumns42">
    <w:name w:val="Table Columns 42"/>
    <w:basedOn w:val="TableNormal"/>
    <w:semiHidden/>
    <w:qFormat/>
    <w:pPr>
      <w:spacing w:line="260" w:lineRule="atLeast"/>
    </w:pPr>
    <w:rPr>
      <w:rFonts w:ascii="Verdana" w:eastAsia="Times New Roman" w:hAnsi="Verdana"/>
      <w:sz w:val="18"/>
      <w:szCs w:val="18"/>
      <w:lang w:eastAsia="da-DK"/>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Columns52">
    <w:name w:val="Table Columns 52"/>
    <w:basedOn w:val="TableNormal"/>
    <w:semiHidden/>
    <w:qFormat/>
    <w:pPr>
      <w:spacing w:line="260" w:lineRule="atLeast"/>
    </w:pPr>
    <w:rPr>
      <w:rFonts w:ascii="Verdana" w:eastAsia="Times New Roman" w:hAnsi="Verdana"/>
      <w:sz w:val="18"/>
      <w:szCs w:val="18"/>
      <w:lang w:eastAsia="da-DK"/>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TableContemporary2">
    <w:name w:val="Table Contemporary2"/>
    <w:basedOn w:val="TableNormal"/>
    <w:semiHidden/>
    <w:qFormat/>
    <w:pPr>
      <w:spacing w:line="260" w:lineRule="atLeast"/>
    </w:pPr>
    <w:rPr>
      <w:rFonts w:ascii="Verdana" w:eastAsia="Times New Roman" w:hAnsi="Verdana"/>
      <w:sz w:val="18"/>
      <w:szCs w:val="18"/>
      <w:lang w:eastAsia="da-DK"/>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TableElegant2">
    <w:name w:val="Table Elegant2"/>
    <w:basedOn w:val="TableNormal"/>
    <w:semiHidden/>
    <w:qFormat/>
    <w:pPr>
      <w:spacing w:line="260" w:lineRule="atLeast"/>
    </w:pPr>
    <w:rPr>
      <w:rFonts w:ascii="Verdana" w:eastAsia="Times New Roman" w:hAnsi="Verdana"/>
      <w:sz w:val="18"/>
      <w:szCs w:val="18"/>
      <w:lang w:eastAsia="da-DK"/>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TableGrid80">
    <w:name w:val="Table Grid8"/>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 1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TableGrid22">
    <w:name w:val="Table Grid 22"/>
    <w:basedOn w:val="TableNormal"/>
    <w:semiHidden/>
    <w:qFormat/>
    <w:pPr>
      <w:spacing w:line="260" w:lineRule="atLeast"/>
    </w:pPr>
    <w:rPr>
      <w:rFonts w:ascii="Verdana" w:eastAsia="Times New Roman" w:hAnsi="Verdana"/>
      <w:sz w:val="18"/>
      <w:szCs w:val="18"/>
      <w:lang w:eastAsia="da-DK"/>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32">
    <w:name w:val="Table Grid 3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42">
    <w:name w:val="Table Grid 42"/>
    <w:basedOn w:val="TableNormal"/>
    <w:semiHidden/>
    <w:qFormat/>
    <w:pPr>
      <w:spacing w:line="260" w:lineRule="atLeast"/>
    </w:pPr>
    <w:rPr>
      <w:rFonts w:ascii="Verdana" w:eastAsia="Times New Roman" w:hAnsi="Verdana"/>
      <w:sz w:val="18"/>
      <w:szCs w:val="18"/>
      <w:lang w:eastAsia="da-DK"/>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TableGrid52">
    <w:name w:val="Table Grid 52"/>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62">
    <w:name w:val="Table Grid 62"/>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72">
    <w:name w:val="Table Grid 72"/>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82">
    <w:name w:val="Table Grid 82"/>
    <w:basedOn w:val="TableNormal"/>
    <w:semiHidden/>
    <w:qFormat/>
    <w:pPr>
      <w:spacing w:line="260" w:lineRule="atLeast"/>
    </w:pPr>
    <w:rPr>
      <w:rFonts w:ascii="Verdana" w:eastAsia="Times New Roman" w:hAnsi="Verdana"/>
      <w:sz w:val="18"/>
      <w:szCs w:val="18"/>
      <w:lang w:eastAsia="da-DK"/>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TableList12">
    <w:name w:val="Table List 12"/>
    <w:basedOn w:val="TableNormal"/>
    <w:semiHidden/>
    <w:qFormat/>
    <w:pPr>
      <w:spacing w:line="260" w:lineRule="atLeast"/>
    </w:pPr>
    <w:rPr>
      <w:rFonts w:ascii="Verdana" w:eastAsia="Times New Roman" w:hAnsi="Verdana"/>
      <w:sz w:val="18"/>
      <w:szCs w:val="18"/>
      <w:lang w:eastAsia="da-DK"/>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22">
    <w:name w:val="Table List 22"/>
    <w:basedOn w:val="TableNormal"/>
    <w:semiHidden/>
    <w:qFormat/>
    <w:pPr>
      <w:spacing w:line="260" w:lineRule="atLeast"/>
    </w:pPr>
    <w:rPr>
      <w:rFonts w:ascii="Verdana" w:eastAsia="Times New Roman" w:hAnsi="Verdana"/>
      <w:sz w:val="18"/>
      <w:szCs w:val="18"/>
      <w:lang w:eastAsia="da-DK"/>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32">
    <w:name w:val="Table List 32"/>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TableList42">
    <w:name w:val="Table List 42"/>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TableList52">
    <w:name w:val="Table List 5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TableList62">
    <w:name w:val="Table List 6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TableList72">
    <w:name w:val="Table List 72"/>
    <w:basedOn w:val="TableNormal"/>
    <w:semiHidden/>
    <w:qFormat/>
    <w:pPr>
      <w:spacing w:line="260" w:lineRule="atLeast"/>
    </w:pPr>
    <w:rPr>
      <w:rFonts w:ascii="Verdana" w:eastAsia="Times New Roman" w:hAnsi="Verdana"/>
      <w:sz w:val="18"/>
      <w:szCs w:val="18"/>
      <w:lang w:eastAsia="da-DK"/>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TableList82">
    <w:name w:val="Table List 8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TableProfessional2">
    <w:name w:val="Table Professional2"/>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TableSimple12">
    <w:name w:val="Table Simple 12"/>
    <w:basedOn w:val="TableNormal"/>
    <w:semiHidden/>
    <w:qFormat/>
    <w:pPr>
      <w:spacing w:line="260" w:lineRule="atLeast"/>
    </w:pPr>
    <w:rPr>
      <w:rFonts w:ascii="Verdana" w:eastAsia="Times New Roman" w:hAnsi="Verdana"/>
      <w:sz w:val="18"/>
      <w:szCs w:val="18"/>
      <w:lang w:eastAsia="da-DK"/>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TableSimple22">
    <w:name w:val="Table Simple 22"/>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TableSimple32">
    <w:name w:val="Table Simple 32"/>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TableSubtle12">
    <w:name w:val="Table Subtle 12"/>
    <w:basedOn w:val="TableNormal"/>
    <w:semiHidden/>
    <w:qFormat/>
    <w:pPr>
      <w:spacing w:line="260" w:lineRule="atLeast"/>
    </w:pPr>
    <w:rPr>
      <w:rFonts w:ascii="Verdana" w:eastAsia="Times New Roman" w:hAnsi="Verdana"/>
      <w:sz w:val="18"/>
      <w:szCs w:val="18"/>
      <w:lang w:eastAsia="da-DK"/>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Subtle22">
    <w:name w:val="Table Subtle 22"/>
    <w:basedOn w:val="TableNormal"/>
    <w:semiHidden/>
    <w:qFormat/>
    <w:pPr>
      <w:spacing w:line="260" w:lineRule="atLeast"/>
    </w:pPr>
    <w:rPr>
      <w:rFonts w:ascii="Verdana" w:eastAsia="Times New Roman" w:hAnsi="Verdana"/>
      <w:sz w:val="18"/>
      <w:szCs w:val="18"/>
      <w:lang w:eastAsia="da-DK"/>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Theme2">
    <w:name w:val="Table Theme2"/>
    <w:basedOn w:val="TableNormal"/>
    <w:semiHidden/>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eb12">
    <w:name w:val="Table Web 12"/>
    <w:basedOn w:val="TableNormal"/>
    <w:semiHidden/>
    <w:qFormat/>
    <w:pPr>
      <w:spacing w:line="260" w:lineRule="atLeast"/>
    </w:pPr>
    <w:rPr>
      <w:rFonts w:ascii="Verdana" w:eastAsia="Times New Roman" w:hAnsi="Verdana"/>
      <w:sz w:val="18"/>
      <w:szCs w:val="18"/>
      <w:lang w:eastAsia="da-DK"/>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22">
    <w:name w:val="Table Web 22"/>
    <w:basedOn w:val="TableNormal"/>
    <w:semiHidden/>
    <w:qFormat/>
    <w:pPr>
      <w:spacing w:line="260" w:lineRule="atLeast"/>
    </w:pPr>
    <w:rPr>
      <w:rFonts w:ascii="Verdana" w:eastAsia="Times New Roman" w:hAnsi="Verdana"/>
      <w:sz w:val="18"/>
      <w:szCs w:val="18"/>
      <w:lang w:eastAsia="da-DK"/>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32">
    <w:name w:val="Table Web 32"/>
    <w:basedOn w:val="TableNormal"/>
    <w:semiHidden/>
    <w:qFormat/>
    <w:pPr>
      <w:spacing w:line="260" w:lineRule="atLeast"/>
    </w:pPr>
    <w:rPr>
      <w:rFonts w:ascii="Verdana" w:eastAsia="Times New Roman" w:hAnsi="Verdana"/>
      <w:sz w:val="18"/>
      <w:szCs w:val="18"/>
      <w:lang w:eastAsia="da-DK"/>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1160">
    <w:name w:val="Сетка таблицы116"/>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Сетка таблицы35"/>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0">
    <w:name w:val="Сетка таблицы45"/>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
    <w:name w:val="Сетка таблицы56"/>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f2">
    <w:name w:val="таблица без шапки12"/>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3">
    <w:name w:val="Table 3D effects 13"/>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Table3Deffects23">
    <w:name w:val="Table 3D effects 23"/>
    <w:basedOn w:val="TableNormal"/>
    <w:semiHidden/>
    <w:qFormat/>
    <w:pPr>
      <w:spacing w:line="260" w:lineRule="atLeast"/>
    </w:pPr>
    <w:rPr>
      <w:rFonts w:ascii="Verdana" w:eastAsia="Times New Roman" w:hAnsi="Verdana"/>
      <w:sz w:val="18"/>
      <w:szCs w:val="18"/>
      <w:lang w:eastAsia="da-DK"/>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3Deffects33">
    <w:name w:val="Table 3D effects 33"/>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Classic13">
    <w:name w:val="Table Classic 13"/>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TableClassic23">
    <w:name w:val="Table Classic 23"/>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33">
    <w:name w:val="Table Classic 33"/>
    <w:basedOn w:val="TableNormal"/>
    <w:semiHidden/>
    <w:qFormat/>
    <w:pPr>
      <w:spacing w:line="260" w:lineRule="atLeast"/>
    </w:pPr>
    <w:rPr>
      <w:rFonts w:ascii="Verdana" w:eastAsia="Times New Roman" w:hAnsi="Verdana"/>
      <w:color w:val="000080"/>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TableClassic43">
    <w:name w:val="Table Classic 43"/>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TableColorful13">
    <w:name w:val="Table Colorful 13"/>
    <w:basedOn w:val="TableNormal"/>
    <w:semiHidden/>
    <w:qFormat/>
    <w:pPr>
      <w:spacing w:line="260" w:lineRule="atLeast"/>
    </w:pPr>
    <w:rPr>
      <w:rFonts w:ascii="Verdana" w:eastAsia="Times New Roman" w:hAnsi="Verdana"/>
      <w:color w:val="FFFFFF"/>
      <w:sz w:val="18"/>
      <w:szCs w:val="18"/>
      <w:lang w:eastAsia="da-DK"/>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TableColorful23">
    <w:name w:val="Table Colorful 23"/>
    <w:basedOn w:val="TableNormal"/>
    <w:semiHidden/>
    <w:qFormat/>
    <w:pPr>
      <w:spacing w:line="260" w:lineRule="atLeast"/>
    </w:pPr>
    <w:rPr>
      <w:rFonts w:ascii="Verdana" w:eastAsia="Times New Roman" w:hAnsi="Verdana"/>
      <w:sz w:val="18"/>
      <w:szCs w:val="18"/>
      <w:lang w:eastAsia="da-DK"/>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TableColorful33">
    <w:name w:val="Table Colorful 33"/>
    <w:basedOn w:val="TableNormal"/>
    <w:semiHidden/>
    <w:qFormat/>
    <w:pPr>
      <w:spacing w:line="260" w:lineRule="atLeast"/>
    </w:pPr>
    <w:rPr>
      <w:rFonts w:ascii="Verdana" w:eastAsia="Times New Roman" w:hAnsi="Verdana"/>
      <w:sz w:val="18"/>
      <w:szCs w:val="18"/>
      <w:lang w:eastAsia="da-DK"/>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TableColumns13">
    <w:name w:val="Table Columns 13"/>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23">
    <w:name w:val="Table Columns 23"/>
    <w:basedOn w:val="TableNormal"/>
    <w:semiHidden/>
    <w:qFormat/>
    <w:pPr>
      <w:spacing w:line="260" w:lineRule="atLeast"/>
    </w:pPr>
    <w:rPr>
      <w:rFonts w:ascii="Verdana" w:eastAsia="Times New Roman" w:hAnsi="Verdana"/>
      <w:b/>
      <w:bCs/>
      <w:sz w:val="18"/>
      <w:szCs w:val="18"/>
      <w:lang w:eastAsia="da-DK"/>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33">
    <w:name w:val="Table Columns 33"/>
    <w:basedOn w:val="TableNormal"/>
    <w:semiHidden/>
    <w:qFormat/>
    <w:pPr>
      <w:spacing w:line="260" w:lineRule="atLeast"/>
    </w:pPr>
    <w:rPr>
      <w:rFonts w:ascii="Verdana" w:eastAsia="Times New Roman" w:hAnsi="Verdana"/>
      <w:b/>
      <w:bCs/>
      <w:sz w:val="18"/>
      <w:szCs w:val="18"/>
      <w:lang w:eastAsia="da-DK"/>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TableColumns43">
    <w:name w:val="Table Columns 43"/>
    <w:basedOn w:val="TableNormal"/>
    <w:semiHidden/>
    <w:qFormat/>
    <w:pPr>
      <w:spacing w:line="260" w:lineRule="atLeast"/>
    </w:pPr>
    <w:rPr>
      <w:rFonts w:ascii="Verdana" w:eastAsia="Times New Roman" w:hAnsi="Verdana"/>
      <w:sz w:val="18"/>
      <w:szCs w:val="18"/>
      <w:lang w:eastAsia="da-DK"/>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Columns53">
    <w:name w:val="Table Columns 53"/>
    <w:basedOn w:val="TableNormal"/>
    <w:semiHidden/>
    <w:qFormat/>
    <w:pPr>
      <w:spacing w:line="260" w:lineRule="atLeast"/>
    </w:pPr>
    <w:rPr>
      <w:rFonts w:ascii="Verdana" w:eastAsia="Times New Roman" w:hAnsi="Verdana"/>
      <w:sz w:val="18"/>
      <w:szCs w:val="18"/>
      <w:lang w:eastAsia="da-DK"/>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TableContemporary3">
    <w:name w:val="Table Contemporary3"/>
    <w:basedOn w:val="TableNormal"/>
    <w:semiHidden/>
    <w:qFormat/>
    <w:pPr>
      <w:spacing w:line="260" w:lineRule="atLeast"/>
    </w:pPr>
    <w:rPr>
      <w:rFonts w:ascii="Verdana" w:eastAsia="Times New Roman" w:hAnsi="Verdana"/>
      <w:sz w:val="18"/>
      <w:szCs w:val="18"/>
      <w:lang w:eastAsia="da-DK"/>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TableElegant3">
    <w:name w:val="Table Elegant3"/>
    <w:basedOn w:val="TableNormal"/>
    <w:semiHidden/>
    <w:qFormat/>
    <w:pPr>
      <w:spacing w:line="260" w:lineRule="atLeast"/>
    </w:pPr>
    <w:rPr>
      <w:rFonts w:ascii="Verdana" w:eastAsia="Times New Roman" w:hAnsi="Verdana"/>
      <w:sz w:val="18"/>
      <w:szCs w:val="18"/>
      <w:lang w:eastAsia="da-DK"/>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TableGrid120">
    <w:name w:val="Table Grid12"/>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 1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TableGrid23">
    <w:name w:val="Table Grid 23"/>
    <w:basedOn w:val="TableNormal"/>
    <w:semiHidden/>
    <w:qFormat/>
    <w:pPr>
      <w:spacing w:line="260" w:lineRule="atLeast"/>
    </w:pPr>
    <w:rPr>
      <w:rFonts w:ascii="Verdana" w:eastAsia="Times New Roman" w:hAnsi="Verdana"/>
      <w:sz w:val="18"/>
      <w:szCs w:val="18"/>
      <w:lang w:eastAsia="da-DK"/>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33">
    <w:name w:val="Table Grid 3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43">
    <w:name w:val="Table Grid 43"/>
    <w:basedOn w:val="TableNormal"/>
    <w:semiHidden/>
    <w:qFormat/>
    <w:pPr>
      <w:spacing w:line="260" w:lineRule="atLeast"/>
    </w:pPr>
    <w:rPr>
      <w:rFonts w:ascii="Verdana" w:eastAsia="Times New Roman" w:hAnsi="Verdana"/>
      <w:sz w:val="18"/>
      <w:szCs w:val="18"/>
      <w:lang w:eastAsia="da-DK"/>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TableGrid53">
    <w:name w:val="Table Grid 53"/>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63">
    <w:name w:val="Table Grid 63"/>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73">
    <w:name w:val="Table Grid 73"/>
    <w:basedOn w:val="TableNormal"/>
    <w:semiHidden/>
    <w:qFormat/>
    <w:pPr>
      <w:spacing w:line="260" w:lineRule="atLeast"/>
    </w:pPr>
    <w:rPr>
      <w:rFonts w:ascii="Verdana" w:eastAsia="Times New Roman" w:hAnsi="Verdana"/>
      <w:b/>
      <w:bCs/>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83">
    <w:name w:val="Table Grid 83"/>
    <w:basedOn w:val="TableNormal"/>
    <w:semiHidden/>
    <w:qFormat/>
    <w:pPr>
      <w:spacing w:line="260" w:lineRule="atLeast"/>
    </w:pPr>
    <w:rPr>
      <w:rFonts w:ascii="Verdana" w:eastAsia="Times New Roman" w:hAnsi="Verdana"/>
      <w:sz w:val="18"/>
      <w:szCs w:val="18"/>
      <w:lang w:eastAsia="da-DK"/>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TableList13">
    <w:name w:val="Table List 13"/>
    <w:basedOn w:val="TableNormal"/>
    <w:semiHidden/>
    <w:qFormat/>
    <w:pPr>
      <w:spacing w:line="260" w:lineRule="atLeast"/>
    </w:pPr>
    <w:rPr>
      <w:rFonts w:ascii="Verdana" w:eastAsia="Times New Roman" w:hAnsi="Verdana"/>
      <w:sz w:val="18"/>
      <w:szCs w:val="18"/>
      <w:lang w:eastAsia="da-DK"/>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23">
    <w:name w:val="Table List 23"/>
    <w:basedOn w:val="TableNormal"/>
    <w:semiHidden/>
    <w:qFormat/>
    <w:pPr>
      <w:spacing w:line="260" w:lineRule="atLeast"/>
    </w:pPr>
    <w:rPr>
      <w:rFonts w:ascii="Verdana" w:eastAsia="Times New Roman" w:hAnsi="Verdana"/>
      <w:sz w:val="18"/>
      <w:szCs w:val="18"/>
      <w:lang w:eastAsia="da-DK"/>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33">
    <w:name w:val="Table List 33"/>
    <w:basedOn w:val="TableNormal"/>
    <w:semiHidden/>
    <w:qFormat/>
    <w:pPr>
      <w:spacing w:line="260" w:lineRule="atLeast"/>
    </w:pPr>
    <w:rPr>
      <w:rFonts w:ascii="Verdana" w:eastAsia="Times New Roman" w:hAnsi="Verdana"/>
      <w:sz w:val="18"/>
      <w:szCs w:val="18"/>
      <w:lang w:eastAsia="da-DK"/>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TableList43">
    <w:name w:val="Table List 43"/>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TableList53">
    <w:name w:val="Table List 5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TableList63">
    <w:name w:val="Table List 6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TableList73">
    <w:name w:val="Table List 73"/>
    <w:basedOn w:val="TableNormal"/>
    <w:semiHidden/>
    <w:qFormat/>
    <w:pPr>
      <w:spacing w:line="260" w:lineRule="atLeast"/>
    </w:pPr>
    <w:rPr>
      <w:rFonts w:ascii="Verdana" w:eastAsia="Times New Roman" w:hAnsi="Verdana"/>
      <w:sz w:val="18"/>
      <w:szCs w:val="18"/>
      <w:lang w:eastAsia="da-DK"/>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TableList83">
    <w:name w:val="Table List 8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TableProfessional3">
    <w:name w:val="Table Professional3"/>
    <w:basedOn w:val="TableNormal"/>
    <w:semiHidden/>
    <w:qFormat/>
    <w:pPr>
      <w:spacing w:line="260" w:lineRule="atLeast"/>
    </w:pPr>
    <w:rPr>
      <w:rFonts w:ascii="Verdana" w:eastAsia="Times New Roman" w:hAnsi="Verdana"/>
      <w:sz w:val="18"/>
      <w:szCs w:val="18"/>
      <w:lang w:eastAsia="da-DK"/>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TableSimple13">
    <w:name w:val="Table Simple 13"/>
    <w:basedOn w:val="TableNormal"/>
    <w:semiHidden/>
    <w:qFormat/>
    <w:pPr>
      <w:spacing w:line="260" w:lineRule="atLeast"/>
    </w:pPr>
    <w:rPr>
      <w:rFonts w:ascii="Verdana" w:eastAsia="Times New Roman" w:hAnsi="Verdana"/>
      <w:sz w:val="18"/>
      <w:szCs w:val="18"/>
      <w:lang w:eastAsia="da-DK"/>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TableSimple23">
    <w:name w:val="Table Simple 23"/>
    <w:basedOn w:val="TableNormal"/>
    <w:semiHidden/>
    <w:qFormat/>
    <w:pPr>
      <w:spacing w:line="260" w:lineRule="atLeast"/>
    </w:pPr>
    <w:rPr>
      <w:rFonts w:ascii="Verdana" w:eastAsia="Times New Roman" w:hAnsi="Verdana"/>
      <w:sz w:val="18"/>
      <w:szCs w:val="18"/>
      <w:lang w:eastAsia="da-DK"/>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TableSimple33">
    <w:name w:val="Table Simple 33"/>
    <w:basedOn w:val="TableNormal"/>
    <w:semiHidden/>
    <w:qFormat/>
    <w:pPr>
      <w:spacing w:line="260" w:lineRule="atLeast"/>
    </w:pPr>
    <w:rPr>
      <w:rFonts w:ascii="Verdana" w:eastAsia="Times New Roman" w:hAnsi="Verdana"/>
      <w:sz w:val="18"/>
      <w:szCs w:val="18"/>
      <w:lang w:eastAsia="da-DK"/>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TableSubtle13">
    <w:name w:val="Table Subtle 13"/>
    <w:basedOn w:val="TableNormal"/>
    <w:semiHidden/>
    <w:qFormat/>
    <w:pPr>
      <w:spacing w:line="260" w:lineRule="atLeast"/>
    </w:pPr>
    <w:rPr>
      <w:rFonts w:ascii="Verdana" w:eastAsia="Times New Roman" w:hAnsi="Verdana"/>
      <w:sz w:val="18"/>
      <w:szCs w:val="18"/>
      <w:lang w:eastAsia="da-DK"/>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Subtle23">
    <w:name w:val="Table Subtle 23"/>
    <w:basedOn w:val="TableNormal"/>
    <w:semiHidden/>
    <w:qFormat/>
    <w:pPr>
      <w:spacing w:line="260" w:lineRule="atLeast"/>
    </w:pPr>
    <w:rPr>
      <w:rFonts w:ascii="Verdana" w:eastAsia="Times New Roman" w:hAnsi="Verdana"/>
      <w:sz w:val="18"/>
      <w:szCs w:val="18"/>
      <w:lang w:eastAsia="da-DK"/>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Theme3">
    <w:name w:val="Table Theme3"/>
    <w:basedOn w:val="TableNormal"/>
    <w:semiHidden/>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eb13">
    <w:name w:val="Table Web 13"/>
    <w:basedOn w:val="TableNormal"/>
    <w:semiHidden/>
    <w:qFormat/>
    <w:pPr>
      <w:spacing w:line="260" w:lineRule="atLeast"/>
    </w:pPr>
    <w:rPr>
      <w:rFonts w:ascii="Verdana" w:eastAsia="Times New Roman" w:hAnsi="Verdana"/>
      <w:sz w:val="18"/>
      <w:szCs w:val="18"/>
      <w:lang w:eastAsia="da-DK"/>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23">
    <w:name w:val="Table Web 23"/>
    <w:basedOn w:val="TableNormal"/>
    <w:semiHidden/>
    <w:qFormat/>
    <w:pPr>
      <w:spacing w:line="260" w:lineRule="atLeast"/>
    </w:pPr>
    <w:rPr>
      <w:rFonts w:ascii="Verdana" w:eastAsia="Times New Roman" w:hAnsi="Verdana"/>
      <w:sz w:val="18"/>
      <w:szCs w:val="18"/>
      <w:lang w:eastAsia="da-DK"/>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33">
    <w:name w:val="Table Web 33"/>
    <w:basedOn w:val="TableNormal"/>
    <w:semiHidden/>
    <w:qFormat/>
    <w:pPr>
      <w:spacing w:line="260" w:lineRule="atLeast"/>
    </w:pPr>
    <w:rPr>
      <w:rFonts w:ascii="Verdana" w:eastAsia="Times New Roman" w:hAnsi="Verdana"/>
      <w:sz w:val="18"/>
      <w:szCs w:val="18"/>
      <w:lang w:eastAsia="da-DK"/>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1170">
    <w:name w:val="Сетка таблицы117"/>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0">
    <w:name w:val="Сетка таблицы26"/>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Сетка таблицы36"/>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60">
    <w:name w:val="Сетка таблицы46"/>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7">
    <w:name w:val="Сетка таблицы57"/>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3Deffects14">
    <w:name w:val="Table 3D effects 14"/>
    <w:basedOn w:val="TableNormal"/>
    <w:semiHidden/>
    <w:qFormat/>
    <w:rPr>
      <w:rFonts w:ascii="Verdana" w:eastAsia="Times New Roman" w:hAnsi="Verdana"/>
    </w:rPr>
    <w:tblPr/>
    <w:tcPr>
      <w:shd w:val="solid" w:color="C0C0C0" w:fill="FFFFFF"/>
    </w:tcPr>
    <w:tblStylePr w:type="firstRow">
      <w:rPr>
        <w:b/>
        <w:bCs/>
        <w:color w:val="800080"/>
      </w:rPr>
      <w:tblPr/>
      <w:tcPr>
        <w:tcBorders>
          <w:bottom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left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customStyle="1" w:styleId="Table3Deffects24">
    <w:name w:val="Table 3D effects 24"/>
    <w:basedOn w:val="TableNormal"/>
    <w:semiHidden/>
    <w:qFormat/>
    <w:rPr>
      <w:rFonts w:ascii="Verdana" w:eastAsia="Times New Roman" w:hAnsi="Verdana"/>
    </w:rPr>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3Deffects34">
    <w:name w:val="Table 3D effects 34"/>
    <w:basedOn w:val="TableNormal"/>
    <w:semiHidden/>
    <w:qFormat/>
    <w:rPr>
      <w:rFonts w:ascii="Verdana" w:eastAsia="Times New Roman" w:hAnsi="Verdana"/>
    </w:rPr>
    <w:tblPr/>
    <w:tblStylePr w:type="firstRow">
      <w:rPr>
        <w:b/>
        <w:bCs/>
      </w:rPr>
      <w:tblPr/>
      <w:tcPr>
        <w:tcBorders>
          <w:tl2br w:val="nil"/>
          <w:tr2bl w:val="nil"/>
        </w:tcBorders>
      </w:tcPr>
    </w:tblStylePr>
    <w:tblStylePr w:type="firstCol">
      <w:tblPr/>
      <w:tcPr>
        <w:tcBorders>
          <w:top w:val="nil"/>
          <w:bottom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il"/>
          <w:tr2bl w:val="nil"/>
        </w:tcBorders>
      </w:tcPr>
    </w:tblStylePr>
    <w:tblStylePr w:type="swCell">
      <w:rPr>
        <w:b/>
        <w:bCs/>
      </w:rPr>
      <w:tblPr/>
      <w:tcPr>
        <w:tcBorders>
          <w:tl2br w:val="nil"/>
          <w:tr2bl w:val="nil"/>
        </w:tcBorders>
      </w:tcPr>
    </w:tblStylePr>
  </w:style>
  <w:style w:type="table" w:customStyle="1" w:styleId="TableClassic14">
    <w:name w:val="Table Classic 14"/>
    <w:basedOn w:val="TableNormal"/>
    <w:semiHidden/>
    <w:qFormat/>
    <w:rPr>
      <w:rFonts w:ascii="Verdana" w:eastAsia="Times New Roman" w:hAnsi="Verdana"/>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customStyle="1" w:styleId="TableClassic24">
    <w:name w:val="Table Classic 24"/>
    <w:basedOn w:val="TableNormal"/>
    <w:semiHidden/>
    <w:qFormat/>
    <w:rPr>
      <w:rFonts w:ascii="Verdana" w:eastAsia="Times New Roman" w:hAnsi="Verdana"/>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customStyle="1" w:styleId="TableClassic34">
    <w:name w:val="Table Classic 34"/>
    <w:basedOn w:val="TableNormal"/>
    <w:semiHidden/>
    <w:qFormat/>
    <w:rPr>
      <w:rFonts w:ascii="Verdana" w:eastAsia="Times New Roman" w:hAnsi="Verdana"/>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customStyle="1" w:styleId="TableClassic44">
    <w:name w:val="Table Classic 44"/>
    <w:basedOn w:val="TableNormal"/>
    <w:semiHidden/>
    <w:qFormat/>
    <w:rPr>
      <w:rFonts w:ascii="Verdana" w:eastAsia="Times New Roman" w:hAnsi="Verdana"/>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il"/>
          <w:tr2bl w:val="nil"/>
        </w:tcBorders>
        <w:shd w:val="pct50" w:color="000080" w:fill="FFFFFF"/>
      </w:tcPr>
    </w:tblStylePr>
    <w:tblStylePr w:type="lastRow">
      <w:rPr>
        <w:color w:val="000080"/>
      </w:rPr>
      <w:tblPr/>
      <w:tcPr>
        <w:tcBorders>
          <w:bottom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customStyle="1" w:styleId="TableColorful14">
    <w:name w:val="Table Colorful 14"/>
    <w:basedOn w:val="TableNormal"/>
    <w:semiHidden/>
    <w:qFormat/>
    <w:rPr>
      <w:rFonts w:ascii="Verdana" w:eastAsia="Times New Roman" w:hAnsi="Verdana"/>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customStyle="1" w:styleId="TableColorful24">
    <w:name w:val="Table Colorful 24"/>
    <w:basedOn w:val="TableNormal"/>
    <w:semiHidden/>
    <w:qFormat/>
    <w:rPr>
      <w:rFonts w:ascii="Verdana" w:eastAsia="Times New Roman" w:hAnsi="Verdana"/>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customStyle="1" w:styleId="TableColorful34">
    <w:name w:val="Table Colorful 34"/>
    <w:basedOn w:val="TableNormal"/>
    <w:semiHidden/>
    <w:qFormat/>
    <w:rPr>
      <w:rFonts w:ascii="Verdana" w:eastAsia="Times New Roman" w:hAnsi="Verdana"/>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il"/>
          <w:tr2bl w:val="nil"/>
        </w:tcBorders>
        <w:shd w:val="solid" w:color="008080" w:fill="FFFFFF"/>
      </w:tcPr>
    </w:tblStylePr>
    <w:tblStylePr w:type="firstCol">
      <w:tblPr/>
      <w:tcPr>
        <w:tcBorders>
          <w:left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customStyle="1" w:styleId="TableColumns14">
    <w:name w:val="Table Columns 14"/>
    <w:basedOn w:val="TableNormal"/>
    <w:semiHidden/>
    <w:qFormat/>
    <w:rPr>
      <w:rFonts w:ascii="Verdana" w:eastAsia="Times New Roman" w:hAnsi="Verdana"/>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24">
    <w:name w:val="Table Columns 24"/>
    <w:basedOn w:val="TableNormal"/>
    <w:semiHidden/>
    <w:qFormat/>
    <w:rPr>
      <w:rFonts w:ascii="Verdana" w:eastAsia="Times New Roman" w:hAnsi="Verdana"/>
      <w:b/>
      <w:bCs/>
    </w:rPr>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Columns34">
    <w:name w:val="Table Columns 34"/>
    <w:basedOn w:val="TableNormal"/>
    <w:semiHidden/>
    <w:qFormat/>
    <w:rPr>
      <w:rFonts w:ascii="Verdana" w:eastAsia="Times New Roman" w:hAnsi="Verdana"/>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customStyle="1" w:styleId="TableColumns44">
    <w:name w:val="Table Columns 44"/>
    <w:basedOn w:val="TableNormal"/>
    <w:semiHidden/>
    <w:qFormat/>
    <w:rPr>
      <w:rFonts w:ascii="Verdana" w:eastAsia="Times New Roman" w:hAnsi="Verdana"/>
    </w:rPr>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TableColumns54">
    <w:name w:val="Table Columns 54"/>
    <w:basedOn w:val="TableNormal"/>
    <w:semiHidden/>
    <w:qFormat/>
    <w:rPr>
      <w:rFonts w:ascii="Verdana" w:eastAsia="Times New Roman" w:hAnsi="Verdana"/>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TableContemporary4">
    <w:name w:val="Table Contemporary4"/>
    <w:basedOn w:val="TableNormal"/>
    <w:semiHidden/>
    <w:qFormat/>
    <w:rPr>
      <w:rFonts w:ascii="Verdana" w:eastAsia="Times New Roman" w:hAnsi="Verdana"/>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customStyle="1" w:styleId="TableElegant4">
    <w:name w:val="Table Elegant4"/>
    <w:basedOn w:val="TableNormal"/>
    <w:semiHidden/>
    <w:qFormat/>
    <w:rPr>
      <w:rFonts w:ascii="Verdana" w:eastAsia="Times New Roman" w:hAnsi="Verdana"/>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customStyle="1" w:styleId="TableGrid130">
    <w:name w:val="Table Grid13"/>
    <w:basedOn w:val="TableNormal"/>
    <w:uiPriority w:val="39"/>
    <w:qFormat/>
    <w:rPr>
      <w:rFonts w:ascii="Verdana" w:eastAsia="Times New Roman"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 14"/>
    <w:basedOn w:val="TableNormal"/>
    <w:semiHidden/>
    <w:qFormat/>
    <w:rPr>
      <w:rFonts w:ascii="Verdana" w:eastAsia="Times New Roman" w:hAnsi="Verdan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style>
  <w:style w:type="table" w:customStyle="1" w:styleId="TableGrid24">
    <w:name w:val="Table Grid 24"/>
    <w:basedOn w:val="TableNormal"/>
    <w:semiHidden/>
    <w:qFormat/>
    <w:rPr>
      <w:rFonts w:ascii="Verdana" w:eastAsia="Times New Roman" w:hAnsi="Verdana"/>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34">
    <w:name w:val="Table Grid 34"/>
    <w:basedOn w:val="TableNormal"/>
    <w:semiHidden/>
    <w:qFormat/>
    <w:rPr>
      <w:rFonts w:ascii="Verdana" w:eastAsia="Times New Roman" w:hAnsi="Verdana"/>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style>
  <w:style w:type="table" w:customStyle="1" w:styleId="TableGrid44">
    <w:name w:val="Table Grid 44"/>
    <w:basedOn w:val="TableNormal"/>
    <w:semiHidden/>
    <w:qFormat/>
    <w:rPr>
      <w:rFonts w:ascii="Verdana" w:eastAsia="Times New Roman" w:hAnsi="Verdana"/>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customStyle="1" w:styleId="TableGrid54">
    <w:name w:val="Table Grid 54"/>
    <w:basedOn w:val="TableNormal"/>
    <w:semiHidden/>
    <w:qFormat/>
    <w:rPr>
      <w:rFonts w:ascii="Verdana" w:eastAsia="Times New Roman" w:hAnsi="Verdana"/>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64">
    <w:name w:val="Table Grid 64"/>
    <w:basedOn w:val="TableNormal"/>
    <w:semiHidden/>
    <w:qFormat/>
    <w:rPr>
      <w:rFonts w:ascii="Verdana" w:eastAsia="Times New Roman" w:hAnsi="Verdana"/>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74">
    <w:name w:val="Table Grid 74"/>
    <w:basedOn w:val="TableNormal"/>
    <w:semiHidden/>
    <w:qFormat/>
    <w:rPr>
      <w:rFonts w:ascii="Verdana" w:eastAsia="Times New Roman" w:hAnsi="Verdana"/>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customStyle="1" w:styleId="TableGrid84">
    <w:name w:val="Table Grid 84"/>
    <w:basedOn w:val="TableNormal"/>
    <w:semiHidden/>
    <w:qFormat/>
    <w:rPr>
      <w:rFonts w:ascii="Verdana" w:eastAsia="Times New Roman" w:hAnsi="Verdana"/>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customStyle="1" w:styleId="TableList14">
    <w:name w:val="Table List 14"/>
    <w:basedOn w:val="TableNormal"/>
    <w:semiHidden/>
    <w:qFormat/>
    <w:rPr>
      <w:rFonts w:ascii="Verdana" w:eastAsia="Times New Roman" w:hAnsi="Verdana"/>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24">
    <w:name w:val="Table List 24"/>
    <w:basedOn w:val="TableNormal"/>
    <w:semiHidden/>
    <w:qFormat/>
    <w:rPr>
      <w:rFonts w:ascii="Verdana" w:eastAsia="Times New Roman" w:hAnsi="Verdana"/>
    </w:rPr>
    <w:tblPr>
      <w:tblBorders>
        <w:bottom w:val="single" w:sz="12" w:space="0" w:color="808080"/>
      </w:tblBorders>
    </w:tblPr>
    <w:tblStylePr w:type="firstRow">
      <w:rPr>
        <w:b/>
        <w:bCs/>
        <w:color w:val="FFFFFF"/>
      </w:rPr>
      <w:tblPr/>
      <w:tcPr>
        <w:tcBorders>
          <w:bottom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customStyle="1" w:styleId="TableList34">
    <w:name w:val="Table List 34"/>
    <w:basedOn w:val="TableNormal"/>
    <w:semiHidden/>
    <w:qFormat/>
    <w:rPr>
      <w:rFonts w:ascii="Verdana" w:eastAsia="Times New Roman" w:hAnsi="Verdana"/>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customStyle="1" w:styleId="TableList44">
    <w:name w:val="Table List 44"/>
    <w:basedOn w:val="TableNormal"/>
    <w:semiHidden/>
    <w:qFormat/>
    <w:rPr>
      <w:rFonts w:ascii="Verdana" w:eastAsia="Times New Roman" w:hAnsi="Verdana"/>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il"/>
          <w:tr2bl w:val="nil"/>
        </w:tcBorders>
        <w:shd w:val="solid" w:color="808080" w:fill="FFFFFF"/>
      </w:tcPr>
    </w:tblStylePr>
  </w:style>
  <w:style w:type="table" w:customStyle="1" w:styleId="TableList54">
    <w:name w:val="Table List 54"/>
    <w:basedOn w:val="TableNormal"/>
    <w:semiHidden/>
    <w:qFormat/>
    <w:rPr>
      <w:rFonts w:ascii="Verdana" w:eastAsia="Times New Roman" w:hAnsi="Verdana"/>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il"/>
          <w:tr2bl w:val="nil"/>
        </w:tcBorders>
      </w:tcPr>
    </w:tblStylePr>
    <w:tblStylePr w:type="firstCol">
      <w:rPr>
        <w:b/>
        <w:bCs/>
      </w:rPr>
      <w:tblPr/>
      <w:tcPr>
        <w:tcBorders>
          <w:tl2br w:val="nil"/>
          <w:tr2bl w:val="nil"/>
        </w:tcBorders>
      </w:tcPr>
    </w:tblStylePr>
  </w:style>
  <w:style w:type="table" w:customStyle="1" w:styleId="TableList64">
    <w:name w:val="Table List 64"/>
    <w:basedOn w:val="TableNormal"/>
    <w:semiHidden/>
    <w:qFormat/>
    <w:rPr>
      <w:rFonts w:ascii="Verdana" w:eastAsia="Times New Roman" w:hAnsi="Verdana"/>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style>
  <w:style w:type="table" w:customStyle="1" w:styleId="TableList74">
    <w:name w:val="Table List 74"/>
    <w:basedOn w:val="TableNormal"/>
    <w:semiHidden/>
    <w:qFormat/>
    <w:rPr>
      <w:rFonts w:ascii="Verdana" w:eastAsia="Times New Roman" w:hAnsi="Verdana"/>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customStyle="1" w:styleId="TableList84">
    <w:name w:val="Table List 84"/>
    <w:basedOn w:val="TableNormal"/>
    <w:semiHidden/>
    <w:qFormat/>
    <w:rPr>
      <w:rFonts w:ascii="Verdana" w:eastAsia="Times New Roman" w:hAnsi="Verdana"/>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style>
  <w:style w:type="table" w:customStyle="1" w:styleId="TableProfessional4">
    <w:name w:val="Table Professional4"/>
    <w:basedOn w:val="TableNormal"/>
    <w:semiHidden/>
    <w:qFormat/>
    <w:rPr>
      <w:rFonts w:ascii="Verdana" w:eastAsia="Times New Roman" w:hAnsi="Verdan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customStyle="1" w:styleId="TableSimple14">
    <w:name w:val="Table Simple 14"/>
    <w:basedOn w:val="TableNormal"/>
    <w:semiHidden/>
    <w:qFormat/>
    <w:rPr>
      <w:rFonts w:ascii="Verdana" w:eastAsia="Times New Roman" w:hAnsi="Verdana"/>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il"/>
          <w:tr2bl w:val="nil"/>
        </w:tcBorders>
      </w:tcPr>
    </w:tblStylePr>
    <w:tblStylePr w:type="lastRow">
      <w:tblPr/>
      <w:tcPr>
        <w:tcBorders>
          <w:top w:val="single" w:sz="6" w:space="0" w:color="008000"/>
          <w:tl2br w:val="nil"/>
          <w:tr2bl w:val="nil"/>
        </w:tcBorders>
      </w:tcPr>
    </w:tblStylePr>
  </w:style>
  <w:style w:type="table" w:customStyle="1" w:styleId="TableSimple24">
    <w:name w:val="Table Simple 24"/>
    <w:basedOn w:val="TableNormal"/>
    <w:semiHidden/>
    <w:qFormat/>
    <w:rPr>
      <w:rFonts w:ascii="Verdana" w:eastAsia="Times New Roman" w:hAnsi="Verdana"/>
    </w:rPr>
    <w:tblPr/>
    <w:tblStylePr w:type="firstRow">
      <w:rPr>
        <w:b/>
        <w:bCs/>
      </w:rPr>
      <w:tblPr/>
      <w:tcPr>
        <w:tcBorders>
          <w:bottom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left w:val="single" w:sz="6" w:space="0" w:color="00000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customStyle="1" w:styleId="TableSimple34">
    <w:name w:val="Table Simple 34"/>
    <w:basedOn w:val="TableNormal"/>
    <w:semiHidden/>
    <w:qFormat/>
    <w:rPr>
      <w:rFonts w:ascii="Verdana" w:eastAsia="Times New Roman" w:hAnsi="Verdana"/>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customStyle="1" w:styleId="TableSubtle14">
    <w:name w:val="Table Subtle 14"/>
    <w:basedOn w:val="TableNormal"/>
    <w:semiHidden/>
    <w:qFormat/>
    <w:rPr>
      <w:rFonts w:ascii="Verdana" w:eastAsia="Times New Roman" w:hAnsi="Verdana"/>
    </w:rPr>
    <w:tblPr/>
    <w:tblStylePr w:type="firstRow">
      <w:tblPr/>
      <w:tcPr>
        <w:tcBorders>
          <w:top w:val="single" w:sz="6" w:space="0" w:color="000000"/>
          <w:bottom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left w:val="single" w:sz="12" w:space="0" w:color="000000"/>
          <w:tl2br w:val="nil"/>
          <w:tr2bl w:val="nil"/>
        </w:tcBorders>
      </w:tcPr>
    </w:tblStylePr>
    <w:tblStylePr w:type="band1Horz">
      <w:tblPr/>
      <w:tcPr>
        <w:tcBorders>
          <w:bottom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Subtle24">
    <w:name w:val="Table Subtle 24"/>
    <w:basedOn w:val="TableNormal"/>
    <w:semiHidden/>
    <w:qFormat/>
    <w:rPr>
      <w:rFonts w:ascii="Verdana" w:eastAsia="Times New Roman" w:hAnsi="Verdana"/>
    </w:rPr>
    <w:tblPr>
      <w:tblBorders>
        <w:left w:val="single" w:sz="6" w:space="0" w:color="000000"/>
        <w:right w:val="single" w:sz="6" w:space="0" w:color="000000"/>
      </w:tblBorders>
    </w:tblPr>
    <w:tblStylePr w:type="firstRow">
      <w:tblPr/>
      <w:tcPr>
        <w:tcBorders>
          <w:bottom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left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customStyle="1" w:styleId="TableTheme4">
    <w:name w:val="Table Theme4"/>
    <w:basedOn w:val="TableNormal"/>
    <w:semiHidden/>
    <w:qFormat/>
    <w:rPr>
      <w:rFonts w:ascii="Verdana" w:eastAsia="Times New Roman"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Web14">
    <w:name w:val="Table Web 14"/>
    <w:basedOn w:val="TableNormal"/>
    <w:semiHidden/>
    <w:qFormat/>
    <w:rPr>
      <w:rFonts w:ascii="Verdana" w:eastAsia="Times New Roman" w:hAnsi="Verdana"/>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24">
    <w:name w:val="Table Web 24"/>
    <w:basedOn w:val="TableNormal"/>
    <w:semiHidden/>
    <w:qFormat/>
    <w:rPr>
      <w:rFonts w:ascii="Verdana" w:eastAsia="Times New Roman" w:hAnsi="Verdana"/>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TableWeb34">
    <w:name w:val="Table Web 34"/>
    <w:basedOn w:val="TableNormal"/>
    <w:semiHidden/>
    <w:qFormat/>
    <w:rPr>
      <w:rFonts w:ascii="Verdana" w:eastAsia="Times New Roman" w:hAnsi="Verdana"/>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customStyle="1" w:styleId="1180">
    <w:name w:val="Сетка таблицы118"/>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Сетка таблицы37"/>
    <w:basedOn w:val="TableNormal"/>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7">
    <w:name w:val="Сетка таблицы47"/>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8">
    <w:name w:val="Сетка таблицы58"/>
    <w:basedOn w:val="TableNormal"/>
    <w:uiPriority w:val="59"/>
    <w:qFormat/>
    <w:rPr>
      <w:rFonts w:ascii="Verdana" w:eastAsia="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таблица без шапки13"/>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pt1">
    <w:name w:val="Основной текст (2) + Курсив.Интервал 0 pt1"/>
    <w:qFormat/>
    <w:rPr>
      <w:rFonts w:ascii="Times New Roman" w:eastAsia="Times New Roman" w:hAnsi="Times New Roman" w:cs="Times New Roman"/>
      <w:i/>
      <w:iCs/>
      <w:color w:val="000000"/>
      <w:spacing w:val="-10"/>
      <w:w w:val="100"/>
      <w:position w:val="0"/>
      <w:sz w:val="24"/>
      <w:szCs w:val="24"/>
      <w:shd w:val="clear" w:color="auto" w:fill="FFFFFF"/>
      <w:lang w:val="en-GB" w:eastAsia="en-US" w:bidi="en-US"/>
    </w:rPr>
  </w:style>
  <w:style w:type="character" w:customStyle="1" w:styleId="2a">
    <w:name w:val="Основной текст (2)_"/>
    <w:link w:val="21b"/>
    <w:qFormat/>
    <w:rPr>
      <w:rFonts w:ascii="Times New Roman" w:hAnsi="Times New Roman"/>
      <w:color w:val="000000"/>
      <w:shd w:val="clear" w:color="auto" w:fill="FFFFFF"/>
    </w:rPr>
  </w:style>
  <w:style w:type="paragraph" w:customStyle="1" w:styleId="21b">
    <w:name w:val="Основной текст (2)1"/>
    <w:basedOn w:val="Normal"/>
    <w:link w:val="2a"/>
    <w:qFormat/>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2Tahoma18pt1">
    <w:name w:val="Основной текст (2) + Tahoma.18 pt.Курсив1"/>
    <w:qFormat/>
    <w:rPr>
      <w:rFonts w:ascii="Tahoma" w:eastAsia="Tahoma" w:hAnsi="Tahoma" w:cs="Tahoma"/>
      <w:i/>
      <w:iCs/>
      <w:color w:val="000000"/>
      <w:spacing w:val="0"/>
      <w:w w:val="100"/>
      <w:position w:val="0"/>
      <w:sz w:val="36"/>
      <w:szCs w:val="36"/>
      <w:shd w:val="clear" w:color="auto" w:fill="FFFFFF"/>
      <w:lang w:val="en-GB" w:eastAsia="ru-RU" w:bidi="ru-RU"/>
    </w:rPr>
  </w:style>
  <w:style w:type="character" w:customStyle="1" w:styleId="21pt1">
    <w:name w:val="Основной текст (2) + Курсив.Интервал 1 pt1"/>
    <w:qFormat/>
    <w:rPr>
      <w:rFonts w:ascii="Times New Roman" w:eastAsia="Times New Roman" w:hAnsi="Times New Roman" w:cs="Times New Roman"/>
      <w:i/>
      <w:iCs/>
      <w:color w:val="000000"/>
      <w:spacing w:val="20"/>
      <w:w w:val="100"/>
      <w:position w:val="0"/>
      <w:sz w:val="24"/>
      <w:szCs w:val="24"/>
      <w:shd w:val="clear" w:color="auto" w:fill="FFFFFF"/>
      <w:lang w:val="en-GB" w:eastAsia="en-US" w:bidi="en-US"/>
    </w:rPr>
  </w:style>
  <w:style w:type="paragraph" w:customStyle="1" w:styleId="x">
    <w:name w:val="x."/>
    <w:basedOn w:val="Normal"/>
    <w:link w:val="x0"/>
    <w:qFormat/>
    <w:pPr>
      <w:spacing w:before="60" w:after="60" w:line="240" w:lineRule="auto"/>
      <w:jc w:val="left"/>
    </w:pPr>
    <w:rPr>
      <w:rFonts w:ascii="Arial" w:eastAsia="MS PGothic" w:hAnsi="Arial" w:cs="Times New Roman"/>
      <w:snapToGrid w:val="0"/>
      <w:sz w:val="22"/>
      <w:szCs w:val="22"/>
      <w:lang w:eastAsia="ja-JP"/>
    </w:rPr>
  </w:style>
  <w:style w:type="paragraph" w:customStyle="1" w:styleId="Table-1">
    <w:name w:val="Table-1"/>
    <w:basedOn w:val="Normal"/>
    <w:qFormat/>
    <w:pPr>
      <w:spacing w:before="60" w:after="60" w:line="240" w:lineRule="auto"/>
      <w:jc w:val="left"/>
    </w:pPr>
    <w:rPr>
      <w:rFonts w:ascii="Arial" w:eastAsia="MS PGothic" w:hAnsi="Arial" w:cs="Times New Roman"/>
      <w:snapToGrid w:val="0"/>
      <w:sz w:val="22"/>
      <w:szCs w:val="22"/>
      <w:lang w:eastAsia="ja-JP"/>
    </w:rPr>
  </w:style>
  <w:style w:type="paragraph" w:customStyle="1" w:styleId="Table-HD">
    <w:name w:val="Table-HD"/>
    <w:basedOn w:val="Table-1"/>
    <w:qFormat/>
    <w:pPr>
      <w:jc w:val="center"/>
    </w:pPr>
  </w:style>
  <w:style w:type="paragraph" w:customStyle="1" w:styleId="xx">
    <w:name w:val="x.x"/>
    <w:basedOn w:val="x"/>
    <w:link w:val="xx0"/>
    <w:qFormat/>
    <w:pPr>
      <w:ind w:left="567" w:hanging="567"/>
    </w:pPr>
  </w:style>
  <w:style w:type="paragraph" w:customStyle="1" w:styleId="xx1">
    <w:name w:val="x.x(1)"/>
    <w:basedOn w:val="xx"/>
    <w:qFormat/>
    <w:pPr>
      <w:ind w:left="1134"/>
    </w:pPr>
  </w:style>
  <w:style w:type="paragraph" w:customStyle="1" w:styleId="xx1a">
    <w:name w:val="x.x(1)(a)"/>
    <w:basedOn w:val="xx1"/>
    <w:qFormat/>
    <w:pPr>
      <w:ind w:left="1701"/>
    </w:pPr>
  </w:style>
  <w:style w:type="paragraph" w:customStyle="1" w:styleId="xx1a1">
    <w:name w:val="x.x(1)(a)1)"/>
    <w:basedOn w:val="xx1a"/>
    <w:qFormat/>
    <w:pPr>
      <w:ind w:left="2268"/>
    </w:pPr>
  </w:style>
  <w:style w:type="paragraph" w:customStyle="1" w:styleId="xx1a1a">
    <w:name w:val="x.x(1)(a)1)a)"/>
    <w:basedOn w:val="xx1a1"/>
    <w:qFormat/>
    <w:pPr>
      <w:ind w:left="2835"/>
    </w:pPr>
  </w:style>
  <w:style w:type="paragraph" w:customStyle="1" w:styleId="xxx">
    <w:name w:val="x.x.x"/>
    <w:basedOn w:val="x"/>
    <w:qFormat/>
    <w:pPr>
      <w:ind w:left="851" w:hanging="851"/>
    </w:pPr>
  </w:style>
  <w:style w:type="paragraph" w:customStyle="1" w:styleId="xxx1">
    <w:name w:val="x.x.x(1)"/>
    <w:basedOn w:val="xxx"/>
    <w:qFormat/>
    <w:pPr>
      <w:ind w:left="1418" w:hanging="568"/>
    </w:pPr>
  </w:style>
  <w:style w:type="paragraph" w:customStyle="1" w:styleId="xxx1a">
    <w:name w:val="x.x.x(1)(a)"/>
    <w:basedOn w:val="xxx1"/>
    <w:qFormat/>
    <w:pPr>
      <w:ind w:left="1985"/>
    </w:pPr>
  </w:style>
  <w:style w:type="paragraph" w:customStyle="1" w:styleId="xxx1a1">
    <w:name w:val="x.x.x(1)(a)1)"/>
    <w:basedOn w:val="xxx1a"/>
    <w:qFormat/>
    <w:pPr>
      <w:ind w:left="2552"/>
    </w:pPr>
  </w:style>
  <w:style w:type="paragraph" w:customStyle="1" w:styleId="xxx1a1a">
    <w:name w:val="x.x.x(1)(a)1)a)"/>
    <w:basedOn w:val="xxx1a1"/>
    <w:qFormat/>
    <w:pPr>
      <w:ind w:left="3119"/>
    </w:pPr>
  </w:style>
  <w:style w:type="paragraph" w:customStyle="1" w:styleId="xxxx">
    <w:name w:val="x.x.x.x"/>
    <w:basedOn w:val="x"/>
    <w:qFormat/>
    <w:pPr>
      <w:ind w:left="1134" w:hanging="1134"/>
    </w:pPr>
  </w:style>
  <w:style w:type="paragraph" w:customStyle="1" w:styleId="xxxx1">
    <w:name w:val="x.x.x.x(1)"/>
    <w:basedOn w:val="xxxx"/>
    <w:qFormat/>
    <w:pPr>
      <w:ind w:left="1701" w:hanging="567"/>
    </w:pPr>
  </w:style>
  <w:style w:type="paragraph" w:customStyle="1" w:styleId="xxxx1a">
    <w:name w:val="x.x.x.x(1)(a)"/>
    <w:basedOn w:val="xxxx1"/>
    <w:qFormat/>
    <w:pPr>
      <w:ind w:left="2268"/>
    </w:pPr>
  </w:style>
  <w:style w:type="paragraph" w:customStyle="1" w:styleId="xxxx1a1">
    <w:name w:val="x.x.x.x(1)(a)1)"/>
    <w:basedOn w:val="xxxx1a"/>
    <w:qFormat/>
    <w:pPr>
      <w:ind w:left="2835"/>
    </w:pPr>
  </w:style>
  <w:style w:type="paragraph" w:customStyle="1" w:styleId="xxxx1a1a">
    <w:name w:val="x.x.x.x(1)(a)1)a)"/>
    <w:basedOn w:val="xxxx1a1"/>
    <w:qFormat/>
    <w:pPr>
      <w:ind w:left="3402"/>
    </w:pPr>
  </w:style>
  <w:style w:type="paragraph" w:customStyle="1" w:styleId="xxxxx">
    <w:name w:val="x.x.x.x.x"/>
    <w:basedOn w:val="x"/>
    <w:qFormat/>
    <w:pPr>
      <w:ind w:left="1418" w:hanging="1418"/>
    </w:pPr>
  </w:style>
  <w:style w:type="paragraph" w:customStyle="1" w:styleId="xxxxx1">
    <w:name w:val="x.x.x.x.x(1)"/>
    <w:basedOn w:val="xxxxx"/>
    <w:qFormat/>
    <w:pPr>
      <w:topLinePunct/>
      <w:ind w:left="1985" w:hanging="567"/>
    </w:pPr>
  </w:style>
  <w:style w:type="paragraph" w:customStyle="1" w:styleId="xxxxx1a">
    <w:name w:val="x.x.x.x.x(1)(a)"/>
    <w:basedOn w:val="xxxxx"/>
    <w:qFormat/>
    <w:pPr>
      <w:ind w:left="2552" w:hanging="567"/>
    </w:pPr>
  </w:style>
  <w:style w:type="paragraph" w:customStyle="1" w:styleId="xxxxx1a1">
    <w:name w:val="x.x.x.x.x(1)(a)1)"/>
    <w:basedOn w:val="xxxxx"/>
    <w:qFormat/>
    <w:pPr>
      <w:ind w:left="3119" w:hanging="567"/>
    </w:pPr>
  </w:style>
  <w:style w:type="paragraph" w:customStyle="1" w:styleId="xxxxx1a1a">
    <w:name w:val="x.x.x.x.x(1)(a)1)a)"/>
    <w:basedOn w:val="xxxxx"/>
    <w:qFormat/>
    <w:pPr>
      <w:ind w:left="3686" w:hanging="567"/>
    </w:pPr>
  </w:style>
  <w:style w:type="paragraph" w:customStyle="1" w:styleId="x-">
    <w:name w:val="x.-"/>
    <w:basedOn w:val="x"/>
    <w:qFormat/>
    <w:pPr>
      <w:ind w:left="425" w:hanging="425"/>
    </w:pPr>
  </w:style>
  <w:style w:type="paragraph" w:customStyle="1" w:styleId="xx-">
    <w:name w:val="x.x -"/>
    <w:basedOn w:val="x-"/>
    <w:qFormat/>
    <w:pPr>
      <w:ind w:left="992"/>
    </w:pPr>
  </w:style>
  <w:style w:type="paragraph" w:customStyle="1" w:styleId="xx1-">
    <w:name w:val="x.x(1) -"/>
    <w:basedOn w:val="x-"/>
    <w:qFormat/>
    <w:pPr>
      <w:ind w:left="1559"/>
    </w:pPr>
  </w:style>
  <w:style w:type="paragraph" w:customStyle="1" w:styleId="xx1a-">
    <w:name w:val="x.x(1)(a) -"/>
    <w:basedOn w:val="x-"/>
    <w:qFormat/>
    <w:pPr>
      <w:ind w:left="2126"/>
    </w:pPr>
  </w:style>
  <w:style w:type="paragraph" w:customStyle="1" w:styleId="xx1a1-">
    <w:name w:val="x.x(1)(a)1) -"/>
    <w:basedOn w:val="x-"/>
    <w:qFormat/>
    <w:pPr>
      <w:ind w:left="2693"/>
    </w:pPr>
  </w:style>
  <w:style w:type="paragraph" w:customStyle="1" w:styleId="xxx-">
    <w:name w:val="x.x.x -"/>
    <w:basedOn w:val="x-"/>
    <w:qFormat/>
    <w:pPr>
      <w:ind w:left="1276"/>
    </w:pPr>
  </w:style>
  <w:style w:type="paragraph" w:customStyle="1" w:styleId="xxx1-">
    <w:name w:val="x.x.x(1) -"/>
    <w:basedOn w:val="x-"/>
    <w:qFormat/>
    <w:pPr>
      <w:ind w:left="1843"/>
    </w:pPr>
  </w:style>
  <w:style w:type="paragraph" w:customStyle="1" w:styleId="xxx1a-">
    <w:name w:val="x.x.x(1)(a) -"/>
    <w:basedOn w:val="x-"/>
    <w:qFormat/>
    <w:pPr>
      <w:ind w:left="2410"/>
    </w:pPr>
  </w:style>
  <w:style w:type="paragraph" w:customStyle="1" w:styleId="xxx1a1-">
    <w:name w:val="x.x.x(1)(a)1) -"/>
    <w:basedOn w:val="x-"/>
    <w:qFormat/>
    <w:pPr>
      <w:ind w:left="2977"/>
    </w:pPr>
  </w:style>
  <w:style w:type="paragraph" w:customStyle="1" w:styleId="xxxx-">
    <w:name w:val="x.x.x.x -"/>
    <w:basedOn w:val="x-"/>
    <w:qFormat/>
    <w:pPr>
      <w:ind w:left="1559"/>
    </w:pPr>
  </w:style>
  <w:style w:type="paragraph" w:customStyle="1" w:styleId="xxxx1-">
    <w:name w:val="x.x.x.x(1) -"/>
    <w:basedOn w:val="x-"/>
    <w:qFormat/>
    <w:pPr>
      <w:ind w:left="2126"/>
    </w:pPr>
  </w:style>
  <w:style w:type="paragraph" w:customStyle="1" w:styleId="xxxx1a-">
    <w:name w:val="x.x.x.x(1)(a) -"/>
    <w:basedOn w:val="x-"/>
    <w:qFormat/>
    <w:pPr>
      <w:ind w:left="2693"/>
    </w:pPr>
  </w:style>
  <w:style w:type="paragraph" w:customStyle="1" w:styleId="xxxx1a1-">
    <w:name w:val="x.x.x.x(1)(a)1) -"/>
    <w:basedOn w:val="x-"/>
    <w:qFormat/>
    <w:pPr>
      <w:ind w:left="3260"/>
    </w:pPr>
  </w:style>
  <w:style w:type="character" w:customStyle="1" w:styleId="x0">
    <w:name w:val="x. (文字)"/>
    <w:link w:val="x"/>
    <w:qFormat/>
    <w:rPr>
      <w:rFonts w:ascii="Arial" w:eastAsia="MS PGothic" w:hAnsi="Arial" w:cs="Times New Roman"/>
      <w:snapToGrid w:val="0"/>
      <w:lang w:val="en-GB" w:eastAsia="ja-JP"/>
    </w:rPr>
  </w:style>
  <w:style w:type="paragraph" w:customStyle="1" w:styleId="Covertitle">
    <w:name w:val="Cover title"/>
    <w:basedOn w:val="Normal"/>
    <w:qFormat/>
    <w:pPr>
      <w:autoSpaceDE w:val="0"/>
      <w:autoSpaceDN w:val="0"/>
      <w:spacing w:before="60" w:after="60" w:line="240" w:lineRule="auto"/>
      <w:jc w:val="center"/>
    </w:pPr>
    <w:rPr>
      <w:rFonts w:ascii="Arial" w:eastAsia="MS PGothic" w:hAnsi="Arial" w:cs="MS Mincho"/>
      <w:b/>
      <w:bCs/>
      <w:snapToGrid w:val="0"/>
      <w:sz w:val="28"/>
      <w:szCs w:val="20"/>
      <w:lang w:eastAsia="ja-JP"/>
    </w:rPr>
  </w:style>
  <w:style w:type="paragraph" w:customStyle="1" w:styleId="Rev">
    <w:name w:val="Rev."/>
    <w:basedOn w:val="Footer"/>
    <w:qFormat/>
    <w:pPr>
      <w:tabs>
        <w:tab w:val="clear" w:pos="4819"/>
        <w:tab w:val="clear" w:pos="9638"/>
      </w:tabs>
      <w:autoSpaceDE w:val="0"/>
      <w:autoSpaceDN w:val="0"/>
      <w:spacing w:before="60" w:after="60" w:line="240" w:lineRule="auto"/>
      <w:jc w:val="center"/>
    </w:pPr>
    <w:rPr>
      <w:rFonts w:ascii="Arial" w:eastAsia="MS PGothic" w:hAnsi="Arial" w:cs="MS Mincho"/>
      <w:bCs/>
      <w:snapToGrid w:val="0"/>
      <w:sz w:val="18"/>
      <w:szCs w:val="20"/>
      <w:lang w:eastAsia="ja-JP"/>
    </w:rPr>
  </w:style>
  <w:style w:type="paragraph" w:customStyle="1" w:styleId="RevTitle">
    <w:name w:val="Rev. Title"/>
    <w:basedOn w:val="Rev"/>
    <w:qFormat/>
    <w:rPr>
      <w:b/>
      <w:sz w:val="16"/>
    </w:rPr>
  </w:style>
  <w:style w:type="character" w:customStyle="1" w:styleId="xx0">
    <w:name w:val="x.x (文字)"/>
    <w:link w:val="xx"/>
    <w:qFormat/>
    <w:rPr>
      <w:rFonts w:ascii="Arial" w:eastAsia="MS PGothic" w:hAnsi="Arial" w:cs="Times New Roman"/>
      <w:snapToGrid w:val="0"/>
      <w:lang w:val="en-GB" w:eastAsia="ja-JP"/>
    </w:rPr>
  </w:style>
  <w:style w:type="table" w:customStyle="1" w:styleId="TableGrid140">
    <w:name w:val="Table Grid14"/>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Сетка таблицы64"/>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4">
    <w:name w:val="Сетка таблицы154"/>
    <w:basedOn w:val="TableNormal"/>
    <w:uiPriority w:val="59"/>
    <w:qFormat/>
    <w:pPr>
      <w:spacing w:after="200" w:line="276" w:lineRule="auto"/>
    </w:pPr>
    <w:rPr>
      <w:rFonts w:ascii="Verdana" w:eastAsia="Times New Roman" w:hAnsi="Verdan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2b">
    <w:name w:val="Заголовок 2 Знак"/>
    <w:uiPriority w:val="99"/>
    <w:qFormat/>
    <w:rPr>
      <w:rFonts w:ascii="Cambria" w:eastAsia="Times New Roman" w:hAnsi="Cambria" w:cs="Times New Roman"/>
      <w:b/>
      <w:bCs/>
      <w:color w:val="4F81BD"/>
      <w:sz w:val="26"/>
      <w:szCs w:val="26"/>
      <w:lang w:val="en-GB"/>
    </w:rPr>
  </w:style>
  <w:style w:type="character" w:customStyle="1" w:styleId="Heading4Char3">
    <w:name w:val="Heading 4 Char3"/>
    <w:uiPriority w:val="99"/>
    <w:qFormat/>
    <w:rPr>
      <w:rFonts w:ascii="Arial" w:eastAsia="Arial" w:hAnsi="Arial" w:cs="Times New Roman"/>
      <w:color w:val="0079C1"/>
      <w:sz w:val="20"/>
      <w:szCs w:val="20"/>
      <w:lang w:val="en-GB"/>
    </w:rPr>
  </w:style>
  <w:style w:type="character" w:customStyle="1" w:styleId="Heading4Char6">
    <w:name w:val="Heading 4 Char6"/>
    <w:uiPriority w:val="99"/>
    <w:semiHidden/>
    <w:qFormat/>
    <w:locked/>
    <w:rPr>
      <w:rFonts w:ascii="Calibri" w:hAnsi="Calibri" w:cs="Times New Roman"/>
      <w:b/>
      <w:bCs/>
      <w:sz w:val="28"/>
      <w:szCs w:val="28"/>
      <w:lang w:val="en-GB"/>
    </w:rPr>
  </w:style>
  <w:style w:type="character" w:customStyle="1" w:styleId="Heading4Char5">
    <w:name w:val="Heading 4 Char5"/>
    <w:uiPriority w:val="99"/>
    <w:semiHidden/>
    <w:qFormat/>
    <w:locked/>
    <w:rPr>
      <w:rFonts w:ascii="Calibri" w:hAnsi="Calibri" w:cs="Times New Roman"/>
      <w:b/>
      <w:bCs/>
      <w:sz w:val="28"/>
      <w:szCs w:val="28"/>
      <w:lang w:val="en-GB"/>
    </w:rPr>
  </w:style>
  <w:style w:type="character" w:customStyle="1" w:styleId="Heading4Char4">
    <w:name w:val="Heading 4 Char4"/>
    <w:uiPriority w:val="99"/>
    <w:semiHidden/>
    <w:qFormat/>
    <w:locked/>
    <w:rPr>
      <w:rFonts w:ascii="Calibri" w:hAnsi="Calibri" w:cs="Times New Roman"/>
      <w:b/>
      <w:bCs/>
      <w:sz w:val="28"/>
      <w:szCs w:val="28"/>
      <w:lang w:val="en-GB"/>
    </w:rPr>
  </w:style>
  <w:style w:type="paragraph" w:customStyle="1" w:styleId="PageNumber0">
    <w:name w:val="PageNumber"/>
    <w:basedOn w:val="Normal"/>
    <w:uiPriority w:val="99"/>
    <w:qFormat/>
    <w:pPr>
      <w:spacing w:after="0" w:line="240" w:lineRule="auto"/>
      <w:jc w:val="left"/>
    </w:pPr>
    <w:rPr>
      <w:rFonts w:ascii="Arial" w:eastAsia="Arial" w:hAnsi="Arial" w:cs="Times New Roman"/>
      <w:color w:val="0079C1"/>
      <w:sz w:val="22"/>
      <w:szCs w:val="20"/>
    </w:rPr>
  </w:style>
  <w:style w:type="character" w:customStyle="1" w:styleId="FootnoteTextChar2">
    <w:name w:val="Footnote Text Char2"/>
    <w:uiPriority w:val="99"/>
    <w:qFormat/>
    <w:rPr>
      <w:rFonts w:ascii="Arial" w:hAnsi="Arial"/>
      <w:sz w:val="24"/>
      <w:lang w:val="en-GB" w:eastAsia="en-GB"/>
    </w:rPr>
  </w:style>
  <w:style w:type="character" w:customStyle="1" w:styleId="FooterChar3">
    <w:name w:val="Footer Char3"/>
    <w:uiPriority w:val="99"/>
    <w:qFormat/>
    <w:rPr>
      <w:rFonts w:ascii="Arial" w:hAnsi="Arial"/>
      <w:sz w:val="16"/>
      <w:lang w:val="en-GB" w:eastAsia="en-GB"/>
    </w:rPr>
  </w:style>
  <w:style w:type="character" w:customStyle="1" w:styleId="HeaderChar2">
    <w:name w:val="Header Char2"/>
    <w:uiPriority w:val="99"/>
    <w:qFormat/>
    <w:rPr>
      <w:rFonts w:ascii="Arial" w:hAnsi="Arial"/>
      <w:sz w:val="16"/>
      <w:lang w:val="en-GB" w:eastAsia="en-GB"/>
    </w:rPr>
  </w:style>
  <w:style w:type="character" w:customStyle="1" w:styleId="CommentTextChar3">
    <w:name w:val="Comment Text Char3"/>
    <w:uiPriority w:val="99"/>
    <w:semiHidden/>
    <w:qFormat/>
    <w:rPr>
      <w:lang w:val="en-GB" w:eastAsia="en-GB"/>
    </w:rPr>
  </w:style>
  <w:style w:type="character" w:customStyle="1" w:styleId="BalloonTextChar1">
    <w:name w:val="Balloon Text Char1"/>
    <w:uiPriority w:val="99"/>
    <w:semiHidden/>
    <w:qFormat/>
    <w:rPr>
      <w:rFonts w:ascii="Tahoma" w:hAnsi="Tahoma"/>
      <w:sz w:val="16"/>
      <w:lang w:val="en-GB" w:eastAsia="en-GB"/>
    </w:rPr>
  </w:style>
  <w:style w:type="character" w:customStyle="1" w:styleId="Heading2Char11">
    <w:name w:val="Heading 2 Char11"/>
    <w:uiPriority w:val="99"/>
    <w:semiHidden/>
    <w:qFormat/>
    <w:rPr>
      <w:rFonts w:ascii="Cambria" w:hAnsi="Cambria"/>
      <w:b/>
      <w:i/>
      <w:sz w:val="28"/>
      <w:lang w:val="en-GB" w:eastAsia="en-GB"/>
    </w:rPr>
  </w:style>
  <w:style w:type="character" w:customStyle="1" w:styleId="Heading3Char11">
    <w:name w:val="Heading 3 Char11"/>
    <w:uiPriority w:val="99"/>
    <w:semiHidden/>
    <w:qFormat/>
    <w:rPr>
      <w:rFonts w:ascii="Cambria" w:hAnsi="Cambria"/>
      <w:b/>
      <w:sz w:val="26"/>
      <w:lang w:val="en-GB" w:eastAsia="en-GB"/>
    </w:rPr>
  </w:style>
  <w:style w:type="character" w:customStyle="1" w:styleId="Heading4Char2">
    <w:name w:val="Heading 4 Char2"/>
    <w:uiPriority w:val="99"/>
    <w:semiHidden/>
    <w:qFormat/>
    <w:rPr>
      <w:rFonts w:ascii="Calibri" w:hAnsi="Calibri"/>
      <w:b/>
      <w:sz w:val="28"/>
      <w:lang w:val="en-GB" w:eastAsia="en-GB"/>
    </w:rPr>
  </w:style>
  <w:style w:type="character" w:customStyle="1" w:styleId="Heading3Char2">
    <w:name w:val="Heading 3 Char2"/>
    <w:uiPriority w:val="99"/>
    <w:qFormat/>
    <w:rPr>
      <w:rFonts w:ascii="Arial Black" w:hAnsi="Arial Black"/>
      <w:lang w:val="en-GB" w:eastAsia="en-GB"/>
    </w:rPr>
  </w:style>
  <w:style w:type="character" w:customStyle="1" w:styleId="BodyTextChar1">
    <w:name w:val="Body Text Char1"/>
    <w:uiPriority w:val="99"/>
    <w:qFormat/>
    <w:rPr>
      <w:rFonts w:ascii="Times New Roman" w:eastAsia="Arial" w:hAnsi="Times New Roman" w:cs="Times New Roman"/>
      <w:sz w:val="24"/>
      <w:szCs w:val="20"/>
      <w:lang w:val="en-GB" w:eastAsia="en-GB"/>
    </w:rPr>
  </w:style>
  <w:style w:type="character" w:customStyle="1" w:styleId="CommentSubjectChar1">
    <w:name w:val="Comment Subject Char1"/>
    <w:uiPriority w:val="99"/>
    <w:semiHidden/>
    <w:qFormat/>
    <w:rPr>
      <w:b/>
      <w:lang w:val="en-GB" w:eastAsia="en-GB"/>
    </w:rPr>
  </w:style>
  <w:style w:type="character" w:customStyle="1" w:styleId="DocumentMapChar1">
    <w:name w:val="Document Map Char1"/>
    <w:uiPriority w:val="99"/>
    <w:semiHidden/>
    <w:qFormat/>
    <w:rPr>
      <w:rFonts w:ascii="Tahoma" w:eastAsia="Arial" w:hAnsi="Tahoma" w:cs="Times New Roman"/>
      <w:sz w:val="20"/>
      <w:szCs w:val="20"/>
      <w:shd w:val="clear" w:color="auto" w:fill="000080"/>
      <w:lang w:val="en-GB" w:eastAsia="en-GB"/>
    </w:rPr>
  </w:style>
  <w:style w:type="character" w:customStyle="1" w:styleId="EndnoteTextChar1">
    <w:name w:val="Endnote Text Char1"/>
    <w:uiPriority w:val="99"/>
    <w:semiHidden/>
    <w:qFormat/>
    <w:rPr>
      <w:rFonts w:ascii="Times New Roman" w:eastAsia="Arial" w:hAnsi="Times New Roman" w:cs="Times New Roman"/>
      <w:sz w:val="20"/>
      <w:szCs w:val="20"/>
      <w:lang w:val="en-GB" w:eastAsia="en-GB"/>
    </w:rPr>
  </w:style>
  <w:style w:type="character" w:customStyle="1" w:styleId="MacroTextChar1">
    <w:name w:val="Macro Text Char1"/>
    <w:uiPriority w:val="99"/>
    <w:semiHidden/>
    <w:qFormat/>
    <w:rPr>
      <w:rFonts w:ascii="Courier New" w:eastAsia="Arial" w:hAnsi="Courier New" w:cs="Times New Roman"/>
      <w:lang w:val="en-GB" w:eastAsia="en-GB"/>
    </w:rPr>
  </w:style>
  <w:style w:type="character" w:customStyle="1" w:styleId="categorydata">
    <w:name w:val="category_data"/>
    <w:uiPriority w:val="99"/>
    <w:qFormat/>
  </w:style>
  <w:style w:type="character" w:customStyle="1" w:styleId="BodyText2Char1">
    <w:name w:val="Body Text 2 Char1"/>
    <w:uiPriority w:val="99"/>
    <w:qFormat/>
    <w:rPr>
      <w:rFonts w:ascii="Times New Roman" w:eastAsia="Arial" w:hAnsi="Times New Roman" w:cs="Times New Roman"/>
      <w:sz w:val="24"/>
      <w:szCs w:val="20"/>
      <w:lang w:val="en-GB" w:eastAsia="en-GB"/>
    </w:rPr>
  </w:style>
  <w:style w:type="character" w:customStyle="1" w:styleId="BodyText3Char1">
    <w:name w:val="Body Text 3 Char1"/>
    <w:uiPriority w:val="99"/>
    <w:qFormat/>
    <w:rPr>
      <w:rFonts w:ascii="Times New Roman" w:eastAsia="Arial" w:hAnsi="Times New Roman" w:cs="Times New Roman"/>
      <w:sz w:val="16"/>
      <w:szCs w:val="20"/>
      <w:lang w:val="en-GB" w:eastAsia="en-GB"/>
    </w:rPr>
  </w:style>
  <w:style w:type="character" w:customStyle="1" w:styleId="BodyTextFirstIndentChar1">
    <w:name w:val="Body Text First Indent Char1"/>
    <w:uiPriority w:val="99"/>
    <w:qFormat/>
  </w:style>
  <w:style w:type="character" w:customStyle="1" w:styleId="BodyTextFirstIndent2Char1">
    <w:name w:val="Body Text First Indent 2 Char1"/>
    <w:uiPriority w:val="99"/>
    <w:qFormat/>
  </w:style>
  <w:style w:type="character" w:customStyle="1" w:styleId="BodyTextIndent2Char1">
    <w:name w:val="Body Text Indent 2 Char1"/>
    <w:uiPriority w:val="99"/>
    <w:qFormat/>
    <w:rPr>
      <w:rFonts w:ascii="Times New Roman" w:eastAsia="Arial" w:hAnsi="Times New Roman" w:cs="Times New Roman"/>
      <w:sz w:val="24"/>
      <w:szCs w:val="20"/>
      <w:lang w:val="en-GB" w:eastAsia="en-GB"/>
    </w:rPr>
  </w:style>
  <w:style w:type="character" w:customStyle="1" w:styleId="BodyTextIndent3Char1">
    <w:name w:val="Body Text Indent 3 Char1"/>
    <w:uiPriority w:val="99"/>
    <w:qFormat/>
    <w:rPr>
      <w:rFonts w:ascii="Times New Roman" w:eastAsia="Arial" w:hAnsi="Times New Roman" w:cs="Times New Roman"/>
      <w:sz w:val="16"/>
      <w:szCs w:val="20"/>
      <w:lang w:val="en-GB" w:eastAsia="en-GB"/>
    </w:rPr>
  </w:style>
  <w:style w:type="character" w:customStyle="1" w:styleId="ClosingChar1">
    <w:name w:val="Closing Char1"/>
    <w:uiPriority w:val="99"/>
    <w:qFormat/>
    <w:rPr>
      <w:rFonts w:ascii="Times New Roman" w:eastAsia="Arial" w:hAnsi="Times New Roman" w:cs="Times New Roman"/>
      <w:sz w:val="24"/>
      <w:szCs w:val="20"/>
      <w:lang w:val="en-GB" w:eastAsia="en-GB"/>
    </w:rPr>
  </w:style>
  <w:style w:type="character" w:customStyle="1" w:styleId="DateChar1">
    <w:name w:val="Date Char1"/>
    <w:uiPriority w:val="99"/>
    <w:qFormat/>
    <w:rPr>
      <w:rFonts w:ascii="Times New Roman" w:eastAsia="Arial" w:hAnsi="Times New Roman" w:cs="Times New Roman"/>
      <w:sz w:val="24"/>
      <w:szCs w:val="20"/>
      <w:lang w:val="en-GB" w:eastAsia="en-GB"/>
    </w:rPr>
  </w:style>
  <w:style w:type="character" w:customStyle="1" w:styleId="E-mailSignatureChar1">
    <w:name w:val="E-mail Signature Char1"/>
    <w:uiPriority w:val="99"/>
    <w:qFormat/>
    <w:rPr>
      <w:rFonts w:ascii="Times New Roman" w:eastAsia="Arial" w:hAnsi="Times New Roman" w:cs="Times New Roman"/>
      <w:sz w:val="24"/>
      <w:szCs w:val="20"/>
      <w:lang w:val="en-GB" w:eastAsia="en-GB"/>
    </w:rPr>
  </w:style>
  <w:style w:type="character" w:customStyle="1" w:styleId="HTMLAddressChar1">
    <w:name w:val="HTML Address Char1"/>
    <w:uiPriority w:val="99"/>
    <w:qFormat/>
    <w:rPr>
      <w:rFonts w:ascii="Times New Roman" w:eastAsia="Arial" w:hAnsi="Times New Roman" w:cs="Times New Roman"/>
      <w:i/>
      <w:sz w:val="24"/>
      <w:szCs w:val="20"/>
      <w:lang w:val="en-GB" w:eastAsia="en-GB"/>
    </w:rPr>
  </w:style>
  <w:style w:type="character" w:customStyle="1" w:styleId="HTMLPreformattedChar1">
    <w:name w:val="HTML Preformatted Char1"/>
    <w:uiPriority w:val="99"/>
    <w:qFormat/>
    <w:rPr>
      <w:rFonts w:ascii="Courier New" w:eastAsia="Arial" w:hAnsi="Courier New" w:cs="Times New Roman"/>
      <w:sz w:val="20"/>
      <w:szCs w:val="20"/>
      <w:lang w:val="en-GB" w:eastAsia="en-GB"/>
    </w:rPr>
  </w:style>
  <w:style w:type="character" w:customStyle="1" w:styleId="MessageHeaderChar1">
    <w:name w:val="Message Header Char1"/>
    <w:uiPriority w:val="99"/>
    <w:qFormat/>
    <w:rPr>
      <w:rFonts w:ascii="Arial" w:eastAsia="Arial" w:hAnsi="Arial" w:cs="Times New Roman"/>
      <w:sz w:val="24"/>
      <w:szCs w:val="20"/>
      <w:shd w:val="pct20" w:color="auto" w:fill="auto"/>
      <w:lang w:val="en-GB" w:eastAsia="en-GB"/>
    </w:rPr>
  </w:style>
  <w:style w:type="character" w:customStyle="1" w:styleId="NoteHeadingChar1">
    <w:name w:val="Note Heading Char1"/>
    <w:uiPriority w:val="99"/>
    <w:qFormat/>
    <w:rPr>
      <w:rFonts w:ascii="Times New Roman" w:eastAsia="Arial" w:hAnsi="Times New Roman" w:cs="Times New Roman"/>
      <w:sz w:val="24"/>
      <w:szCs w:val="20"/>
      <w:lang w:val="en-GB" w:eastAsia="en-GB"/>
    </w:rPr>
  </w:style>
  <w:style w:type="character" w:customStyle="1" w:styleId="PlainTextChar1">
    <w:name w:val="Plain Text Char1"/>
    <w:uiPriority w:val="99"/>
    <w:qFormat/>
    <w:rPr>
      <w:rFonts w:ascii="Courier New" w:eastAsia="Arial" w:hAnsi="Courier New" w:cs="Times New Roman"/>
      <w:sz w:val="20"/>
      <w:szCs w:val="20"/>
      <w:lang w:val="en-GB" w:eastAsia="en-GB"/>
    </w:rPr>
  </w:style>
  <w:style w:type="character" w:customStyle="1" w:styleId="SalutationChar1">
    <w:name w:val="Salutation Char1"/>
    <w:uiPriority w:val="99"/>
    <w:qFormat/>
    <w:rPr>
      <w:rFonts w:ascii="Times New Roman" w:eastAsia="Arial" w:hAnsi="Times New Roman" w:cs="Times New Roman"/>
      <w:sz w:val="24"/>
      <w:szCs w:val="20"/>
      <w:lang w:val="en-GB" w:eastAsia="en-GB"/>
    </w:rPr>
  </w:style>
  <w:style w:type="character" w:customStyle="1" w:styleId="SignatureChar1">
    <w:name w:val="Signature Char1"/>
    <w:uiPriority w:val="99"/>
    <w:qFormat/>
    <w:rPr>
      <w:rFonts w:ascii="Times New Roman" w:eastAsia="Arial" w:hAnsi="Times New Roman" w:cs="Times New Roman"/>
      <w:sz w:val="24"/>
      <w:szCs w:val="20"/>
      <w:lang w:val="en-GB" w:eastAsia="en-GB"/>
    </w:rPr>
  </w:style>
  <w:style w:type="character" w:customStyle="1" w:styleId="SubtitleChar1">
    <w:name w:val="Subtitle Char1"/>
    <w:uiPriority w:val="99"/>
    <w:qFormat/>
    <w:rPr>
      <w:rFonts w:ascii="Arial" w:eastAsia="Arial" w:hAnsi="Arial" w:cs="Times New Roman"/>
      <w:sz w:val="24"/>
      <w:szCs w:val="20"/>
      <w:lang w:val="en-GB" w:eastAsia="en-GB"/>
    </w:rPr>
  </w:style>
  <w:style w:type="character" w:customStyle="1" w:styleId="TitleChar1">
    <w:name w:val="Title Char1"/>
    <w:uiPriority w:val="99"/>
    <w:qFormat/>
    <w:rPr>
      <w:rFonts w:ascii="Arial" w:eastAsia="Arial" w:hAnsi="Arial" w:cs="Times New Roman"/>
      <w:b/>
      <w:kern w:val="28"/>
      <w:sz w:val="32"/>
      <w:szCs w:val="20"/>
      <w:lang w:val="en-GB" w:eastAsia="en-GB"/>
    </w:rPr>
  </w:style>
  <w:style w:type="paragraph" w:customStyle="1" w:styleId="NormalSingle">
    <w:name w:val="Normal Single"/>
    <w:basedOn w:val="Normal"/>
    <w:uiPriority w:val="99"/>
    <w:qFormat/>
    <w:pPr>
      <w:keepLines/>
      <w:spacing w:after="0" w:line="240" w:lineRule="auto"/>
    </w:pPr>
    <w:rPr>
      <w:rFonts w:ascii="Garamond" w:eastAsia="Batang" w:hAnsi="Garamond" w:cs="Times New Roman"/>
      <w:sz w:val="22"/>
      <w:szCs w:val="20"/>
    </w:rPr>
  </w:style>
  <w:style w:type="paragraph" w:customStyle="1" w:styleId="l">
    <w:name w:val="Основной текст l"/>
    <w:basedOn w:val="BodyText"/>
    <w:link w:val="l0"/>
    <w:uiPriority w:val="99"/>
    <w:qFormat/>
    <w:pPr>
      <w:spacing w:before="120" w:line="288" w:lineRule="auto"/>
    </w:pPr>
    <w:rPr>
      <w:rFonts w:ascii="Times New Roman" w:eastAsia="Batang" w:hAnsi="Times New Roman" w:cs="Times New Roman"/>
      <w:sz w:val="24"/>
      <w:szCs w:val="20"/>
      <w:lang w:eastAsia="ru-RU"/>
    </w:rPr>
  </w:style>
  <w:style w:type="character" w:customStyle="1" w:styleId="l0">
    <w:name w:val="Основной текст l Знак Знак"/>
    <w:link w:val="l"/>
    <w:uiPriority w:val="99"/>
    <w:qFormat/>
    <w:locked/>
    <w:rPr>
      <w:rFonts w:ascii="Times New Roman" w:eastAsia="Batang" w:hAnsi="Times New Roman" w:cs="Times New Roman"/>
      <w:sz w:val="24"/>
      <w:szCs w:val="20"/>
      <w:lang w:eastAsia="ru-RU"/>
    </w:rPr>
  </w:style>
  <w:style w:type="character" w:customStyle="1" w:styleId="illustration1">
    <w:name w:val="illustration1"/>
    <w:uiPriority w:val="99"/>
    <w:qFormat/>
    <w:rPr>
      <w:i/>
      <w:color w:val="226699"/>
    </w:rPr>
  </w:style>
  <w:style w:type="paragraph" w:customStyle="1" w:styleId="11d">
    <w:name w:val="Заголовок 11"/>
    <w:basedOn w:val="Normal"/>
    <w:next w:val="Normal"/>
    <w:uiPriority w:val="99"/>
    <w:qFormat/>
    <w:pPr>
      <w:keepNext/>
      <w:spacing w:before="120" w:line="240" w:lineRule="auto"/>
      <w:ind w:firstLine="567"/>
      <w:jc w:val="center"/>
      <w:outlineLvl w:val="0"/>
    </w:pPr>
    <w:rPr>
      <w:rFonts w:ascii="Times New Roman" w:eastAsia="Batang" w:hAnsi="Times New Roman" w:cs="Times New Roman"/>
      <w:b/>
      <w:sz w:val="28"/>
      <w:szCs w:val="20"/>
      <w:lang w:eastAsia="ru-RU"/>
    </w:rPr>
  </w:style>
  <w:style w:type="paragraph" w:customStyle="1" w:styleId="Iauiue1">
    <w:name w:val="Iau?iue1"/>
    <w:uiPriority w:val="99"/>
    <w:qFormat/>
    <w:rPr>
      <w:rFonts w:eastAsia="Times New Roman"/>
      <w:lang w:val="en-GB"/>
    </w:rPr>
  </w:style>
  <w:style w:type="paragraph" w:customStyle="1" w:styleId="RightCellBody">
    <w:name w:val="RightCellBody"/>
    <w:basedOn w:val="Normal"/>
    <w:uiPriority w:val="99"/>
    <w:qFormat/>
    <w:pPr>
      <w:overflowPunct w:val="0"/>
      <w:autoSpaceDE w:val="0"/>
      <w:autoSpaceDN w:val="0"/>
      <w:adjustRightInd w:val="0"/>
      <w:spacing w:after="0" w:line="240" w:lineRule="auto"/>
      <w:jc w:val="right"/>
      <w:textAlignment w:val="baseline"/>
    </w:pPr>
    <w:rPr>
      <w:rFonts w:ascii="NewCenturySchlbk" w:eastAsia="Batang" w:hAnsi="NewCenturySchlbk" w:cs="Times New Roman"/>
      <w:color w:val="000000"/>
      <w:szCs w:val="20"/>
    </w:rPr>
  </w:style>
  <w:style w:type="paragraph" w:customStyle="1" w:styleId="CellHeading">
    <w:name w:val="CellHeading"/>
    <w:basedOn w:val="Normal"/>
    <w:uiPriority w:val="99"/>
    <w:qFormat/>
    <w:pPr>
      <w:widowControl w:val="0"/>
      <w:suppressAutoHyphens/>
      <w:overflowPunct w:val="0"/>
      <w:autoSpaceDE w:val="0"/>
      <w:autoSpaceDN w:val="0"/>
      <w:adjustRightInd w:val="0"/>
      <w:spacing w:after="0" w:line="220" w:lineRule="exact"/>
      <w:jc w:val="center"/>
      <w:textAlignment w:val="baseline"/>
    </w:pPr>
    <w:rPr>
      <w:rFonts w:ascii="NewCenturySchlbk" w:eastAsia="Batang" w:hAnsi="NewCenturySchlbk" w:cs="Times New Roman"/>
      <w:b/>
      <w:color w:val="000000"/>
      <w:szCs w:val="20"/>
    </w:rPr>
  </w:style>
  <w:style w:type="paragraph" w:customStyle="1" w:styleId="LeftCellBody">
    <w:name w:val="LeftCellBody"/>
    <w:basedOn w:val="Normal"/>
    <w:uiPriority w:val="99"/>
    <w:qFormat/>
    <w:pPr>
      <w:suppressAutoHyphens/>
      <w:overflowPunct w:val="0"/>
      <w:autoSpaceDE w:val="0"/>
      <w:autoSpaceDN w:val="0"/>
      <w:adjustRightInd w:val="0"/>
      <w:spacing w:after="0" w:line="240" w:lineRule="exact"/>
      <w:jc w:val="left"/>
      <w:textAlignment w:val="baseline"/>
    </w:pPr>
    <w:rPr>
      <w:rFonts w:ascii="NewCenturySchlbk" w:eastAsia="Batang" w:hAnsi="NewCenturySchlbk" w:cs="Times New Roman"/>
      <w:color w:val="000000"/>
      <w:szCs w:val="20"/>
    </w:rPr>
  </w:style>
  <w:style w:type="paragraph" w:customStyle="1" w:styleId="BoldLeftCellBody">
    <w:name w:val="BoldLeftCellBody"/>
    <w:basedOn w:val="LeftCellBody"/>
    <w:uiPriority w:val="99"/>
    <w:qFormat/>
    <w:rPr>
      <w:b/>
    </w:rPr>
  </w:style>
  <w:style w:type="paragraph" w:customStyle="1" w:styleId="BoldRightCellBody">
    <w:name w:val="BoldRightCellBody"/>
    <w:basedOn w:val="Title"/>
    <w:uiPriority w:val="99"/>
    <w:qFormat/>
    <w:pPr>
      <w:overflowPunct w:val="0"/>
      <w:autoSpaceDE w:val="0"/>
      <w:autoSpaceDN w:val="0"/>
      <w:adjustRightInd w:val="0"/>
      <w:spacing w:before="0" w:after="0" w:line="240" w:lineRule="auto"/>
      <w:contextualSpacing w:val="0"/>
      <w:jc w:val="right"/>
      <w:textAlignment w:val="baseline"/>
    </w:pPr>
    <w:rPr>
      <w:rFonts w:ascii="NewCenturySchlbk" w:eastAsia="Batang" w:hAnsi="NewCenturySchlbk" w:cs="Times New Roman"/>
      <w:color w:val="000000"/>
      <w:kern w:val="0"/>
      <w:sz w:val="18"/>
      <w:szCs w:val="22"/>
    </w:rPr>
  </w:style>
  <w:style w:type="character" w:customStyle="1" w:styleId="category">
    <w:name w:val="category"/>
    <w:uiPriority w:val="99"/>
    <w:qFormat/>
  </w:style>
  <w:style w:type="character" w:customStyle="1" w:styleId="greybodytext">
    <w:name w:val="greybodytext"/>
    <w:uiPriority w:val="99"/>
    <w:qFormat/>
  </w:style>
  <w:style w:type="paragraph" w:customStyle="1" w:styleId="HeadingFOUR">
    <w:name w:val="HeadingFOUR"/>
    <w:basedOn w:val="Normal"/>
    <w:uiPriority w:val="99"/>
    <w:qFormat/>
    <w:pPr>
      <w:spacing w:after="0" w:line="240" w:lineRule="auto"/>
    </w:pPr>
    <w:rPr>
      <w:rFonts w:ascii="Arial" w:eastAsia="Batang" w:hAnsi="Arial" w:cs="Times New Roman"/>
      <w:sz w:val="22"/>
      <w:szCs w:val="20"/>
    </w:rPr>
  </w:style>
  <w:style w:type="paragraph" w:customStyle="1" w:styleId="title2">
    <w:name w:val="title 2"/>
    <w:basedOn w:val="Heading6"/>
    <w:uiPriority w:val="99"/>
    <w:qFormat/>
    <w:pPr>
      <w:keepNext w:val="0"/>
      <w:keepLines w:val="0"/>
      <w:numPr>
        <w:ilvl w:val="0"/>
        <w:numId w:val="0"/>
      </w:numPr>
      <w:spacing w:before="240" w:after="60" w:line="240" w:lineRule="auto"/>
      <w:contextualSpacing w:val="0"/>
    </w:pPr>
    <w:rPr>
      <w:rFonts w:ascii="Times New Roman" w:eastAsia="Batang" w:hAnsi="Times New Roman" w:cs="Times New Roman"/>
      <w:bCs/>
      <w:iCs w:val="0"/>
      <w:caps/>
      <w:sz w:val="26"/>
      <w:szCs w:val="22"/>
    </w:rPr>
  </w:style>
  <w:style w:type="paragraph" w:customStyle="1" w:styleId="legp1paratext1">
    <w:name w:val="legp1paratext1"/>
    <w:basedOn w:val="Normal"/>
    <w:uiPriority w:val="99"/>
    <w:qFormat/>
    <w:pPr>
      <w:shd w:val="clear" w:color="auto" w:fill="FFFFFF"/>
      <w:spacing w:line="360" w:lineRule="atLeast"/>
      <w:ind w:firstLine="240"/>
    </w:pPr>
    <w:rPr>
      <w:rFonts w:ascii="Times New Roman" w:eastAsia="Batang" w:hAnsi="Times New Roman" w:cs="Times New Roman"/>
      <w:color w:val="000000"/>
      <w:sz w:val="19"/>
      <w:szCs w:val="19"/>
      <w:lang w:eastAsia="ko-KR"/>
    </w:rPr>
  </w:style>
  <w:style w:type="character" w:customStyle="1" w:styleId="legdsleglhslegp3no">
    <w:name w:val="legds leglhs legp3no"/>
    <w:uiPriority w:val="99"/>
    <w:qFormat/>
  </w:style>
  <w:style w:type="character" w:customStyle="1" w:styleId="legdslegrhslegp3text">
    <w:name w:val="legds legrhs legp3text"/>
    <w:uiPriority w:val="99"/>
    <w:qFormat/>
  </w:style>
  <w:style w:type="character" w:customStyle="1" w:styleId="TOC1Char2">
    <w:name w:val="TOC 1 Char2"/>
    <w:link w:val="TOC1"/>
    <w:uiPriority w:val="39"/>
    <w:qFormat/>
    <w:locked/>
    <w:rPr>
      <w:rFonts w:ascii="Verdana" w:eastAsia="Times New Roman" w:hAnsi="Verdana" w:cs="Times New Roman"/>
      <w:b/>
      <w:caps/>
      <w:sz w:val="18"/>
      <w:szCs w:val="18"/>
    </w:rPr>
  </w:style>
  <w:style w:type="paragraph" w:customStyle="1" w:styleId="CharCharChar1Char">
    <w:name w:val="Char Char Char1 Char"/>
    <w:basedOn w:val="Normal"/>
    <w:uiPriority w:val="99"/>
    <w:semiHidden/>
    <w:qFormat/>
    <w:pPr>
      <w:spacing w:after="0" w:line="240" w:lineRule="auto"/>
    </w:pPr>
    <w:rPr>
      <w:rFonts w:ascii="Arial" w:eastAsia="MS Mincho" w:hAnsi="Arial" w:cs="Times New Roman"/>
      <w:sz w:val="24"/>
      <w:szCs w:val="24"/>
      <w:lang w:eastAsia="ko-KR"/>
    </w:rPr>
  </w:style>
  <w:style w:type="paragraph" w:customStyle="1" w:styleId="CharChar3Char">
    <w:name w:val="Char Char3 Char"/>
    <w:basedOn w:val="Normal"/>
    <w:uiPriority w:val="99"/>
    <w:semiHidden/>
    <w:qFormat/>
    <w:pPr>
      <w:widowControl w:val="0"/>
      <w:spacing w:after="0" w:line="280" w:lineRule="atLeast"/>
    </w:pPr>
    <w:rPr>
      <w:rFonts w:ascii="Arial" w:eastAsia="MS Mincho" w:hAnsi="Arial" w:cs="Times New Roman"/>
      <w:sz w:val="22"/>
      <w:szCs w:val="20"/>
      <w:lang w:eastAsia="ko-KR"/>
    </w:rPr>
  </w:style>
  <w:style w:type="paragraph" w:customStyle="1" w:styleId="spechdg3">
    <w:name w:val="spec hdg3"/>
    <w:basedOn w:val="Normal"/>
    <w:uiPriority w:val="99"/>
    <w:qFormat/>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eastAsia="Batang" w:hAnsi="CG Times" w:cs="Times New Roman"/>
      <w:sz w:val="22"/>
      <w:szCs w:val="20"/>
    </w:rPr>
  </w:style>
  <w:style w:type="paragraph" w:customStyle="1" w:styleId="11e">
    <w:name w:val="Рецензия11"/>
    <w:hidden/>
    <w:uiPriority w:val="99"/>
    <w:semiHidden/>
    <w:qFormat/>
    <w:rPr>
      <w:rFonts w:eastAsia="Times New Roman"/>
      <w:sz w:val="24"/>
      <w:szCs w:val="24"/>
      <w:lang w:val="en-GB" w:eastAsia="en-GB"/>
    </w:rPr>
  </w:style>
  <w:style w:type="character" w:customStyle="1" w:styleId="CharChar2">
    <w:name w:val="Char Char2"/>
    <w:uiPriority w:val="99"/>
    <w:qFormat/>
    <w:rPr>
      <w:rFonts w:ascii="Arial" w:hAnsi="Arial"/>
      <w:sz w:val="24"/>
      <w:lang w:val="en-GB" w:eastAsia="en-GB"/>
    </w:rPr>
  </w:style>
  <w:style w:type="character" w:customStyle="1" w:styleId="gt-icon-text1">
    <w:name w:val="gt-icon-text1"/>
    <w:uiPriority w:val="99"/>
    <w:qFormat/>
  </w:style>
  <w:style w:type="character" w:customStyle="1" w:styleId="atn">
    <w:name w:val="atn"/>
    <w:uiPriority w:val="99"/>
    <w:qFormat/>
  </w:style>
  <w:style w:type="paragraph" w:customStyle="1" w:styleId="newstext">
    <w:name w:val="news_text"/>
    <w:basedOn w:val="Normal"/>
    <w:uiPriority w:val="99"/>
    <w:qFormat/>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TOC1Char">
    <w:name w:val="TOC 1 Char"/>
    <w:uiPriority w:val="99"/>
    <w:qFormat/>
    <w:rPr>
      <w:rFonts w:ascii="Arial" w:hAnsi="Arial"/>
      <w:sz w:val="24"/>
      <w:lang w:val="en-GB" w:eastAsia="en-GB"/>
    </w:rPr>
  </w:style>
  <w:style w:type="paragraph" w:customStyle="1" w:styleId="1ff9">
    <w:name w:val="Обычный отступ1"/>
    <w:basedOn w:val="Normal"/>
    <w:uiPriority w:val="99"/>
    <w:qFormat/>
    <w:pPr>
      <w:spacing w:before="240" w:after="240" w:line="240" w:lineRule="auto"/>
      <w:ind w:left="851"/>
      <w:jc w:val="left"/>
    </w:pPr>
    <w:rPr>
      <w:rFonts w:ascii="Arial" w:eastAsia="Times New Roman" w:hAnsi="Arial" w:cs="Times New Roman"/>
      <w:sz w:val="20"/>
      <w:szCs w:val="20"/>
    </w:rPr>
  </w:style>
  <w:style w:type="paragraph" w:customStyle="1" w:styleId="Style11ptJustified">
    <w:name w:val="Style 11 pt Justified"/>
    <w:basedOn w:val="Normal"/>
    <w:uiPriority w:val="99"/>
    <w:qFormat/>
    <w:pPr>
      <w:spacing w:before="240" w:after="0" w:line="240" w:lineRule="auto"/>
    </w:pPr>
    <w:rPr>
      <w:rFonts w:ascii="Arial" w:eastAsia="Times New Roman" w:hAnsi="Arial" w:cs="Times New Roman"/>
      <w:sz w:val="22"/>
      <w:szCs w:val="20"/>
    </w:rPr>
  </w:style>
  <w:style w:type="paragraph" w:customStyle="1" w:styleId="Bodytext0">
    <w:name w:val="Bodytext"/>
    <w:basedOn w:val="Normal"/>
    <w:link w:val="BodytextChar3"/>
    <w:uiPriority w:val="99"/>
    <w:qFormat/>
    <w:pPr>
      <w:spacing w:after="200" w:line="240" w:lineRule="auto"/>
      <w:ind w:left="706" w:hanging="706"/>
      <w:jc w:val="left"/>
    </w:pPr>
    <w:rPr>
      <w:rFonts w:ascii="Gill Sans MT" w:eastAsia="Arial" w:hAnsi="Gill Sans MT" w:cs="Times New Roman"/>
      <w:sz w:val="24"/>
      <w:szCs w:val="20"/>
      <w:lang w:eastAsia="ru-RU"/>
    </w:rPr>
  </w:style>
  <w:style w:type="character" w:customStyle="1" w:styleId="BodytextChar3">
    <w:name w:val="Bodytext Char3"/>
    <w:link w:val="Bodytext0"/>
    <w:uiPriority w:val="99"/>
    <w:qFormat/>
    <w:locked/>
    <w:rPr>
      <w:rFonts w:ascii="Gill Sans MT" w:eastAsia="Arial" w:hAnsi="Gill Sans MT" w:cs="Times New Roman"/>
      <w:sz w:val="24"/>
      <w:szCs w:val="20"/>
      <w:lang w:val="en-GB" w:eastAsia="ru-RU"/>
    </w:rPr>
  </w:style>
  <w:style w:type="paragraph" w:customStyle="1" w:styleId="Bulletindented">
    <w:name w:val="Bullet indented"/>
    <w:basedOn w:val="Bodytext0"/>
    <w:next w:val="BodyText"/>
    <w:uiPriority w:val="99"/>
    <w:qFormat/>
    <w:pPr>
      <w:numPr>
        <w:numId w:val="43"/>
      </w:numPr>
      <w:tabs>
        <w:tab w:val="clear" w:pos="360"/>
        <w:tab w:val="left" w:pos="0"/>
        <w:tab w:val="left" w:pos="432"/>
        <w:tab w:val="left" w:pos="720"/>
        <w:tab w:val="left" w:pos="1701"/>
      </w:tabs>
      <w:ind w:left="432" w:hanging="432"/>
    </w:pPr>
  </w:style>
  <w:style w:type="paragraph" w:customStyle="1" w:styleId="CaptionTable">
    <w:name w:val="Caption Table"/>
    <w:basedOn w:val="Caption"/>
    <w:uiPriority w:val="99"/>
    <w:qFormat/>
    <w:pPr>
      <w:spacing w:before="0" w:line="240" w:lineRule="auto"/>
      <w:ind w:left="706"/>
    </w:pPr>
    <w:rPr>
      <w:rFonts w:ascii="Gill Sans MT" w:eastAsia="Times New Roman" w:hAnsi="Gill Sans MT" w:cs="Times New Roman"/>
      <w:bCs w:val="0"/>
      <w:color w:val="auto"/>
      <w:sz w:val="24"/>
      <w:szCs w:val="20"/>
      <w:lang w:eastAsia="ru-RU"/>
    </w:rPr>
  </w:style>
  <w:style w:type="paragraph" w:customStyle="1" w:styleId="BodytextFlush">
    <w:name w:val="Bodytext Flush"/>
    <w:basedOn w:val="Bodytext0"/>
    <w:uiPriority w:val="99"/>
    <w:qFormat/>
    <w:pPr>
      <w:ind w:left="0" w:firstLine="0"/>
    </w:pPr>
  </w:style>
  <w:style w:type="paragraph" w:customStyle="1" w:styleId="ReportTittle">
    <w:name w:val="Report Tittle"/>
    <w:basedOn w:val="Normal"/>
    <w:uiPriority w:val="99"/>
    <w:qFormat/>
    <w:pPr>
      <w:framePr w:w="4820" w:h="3119" w:hRule="exact" w:hSpace="181" w:wrap="around" w:vAnchor="page" w:hAnchor="page" w:xAlign="center" w:y="3120" w:anchorLock="1"/>
      <w:spacing w:after="0" w:line="240" w:lineRule="auto"/>
      <w:jc w:val="center"/>
    </w:pPr>
    <w:rPr>
      <w:rFonts w:ascii="Gill Sans MT" w:eastAsia="Times New Roman" w:hAnsi="Gill Sans MT" w:cs="Times New Roman"/>
      <w:b/>
      <w:sz w:val="28"/>
      <w:szCs w:val="20"/>
    </w:rPr>
  </w:style>
  <w:style w:type="paragraph" w:customStyle="1" w:styleId="Quotation">
    <w:name w:val="Quotation"/>
    <w:basedOn w:val="Bodytext0"/>
    <w:uiPriority w:val="99"/>
    <w:qFormat/>
    <w:pPr>
      <w:ind w:left="1418" w:right="793" w:firstLine="0"/>
    </w:pPr>
    <w:rPr>
      <w:i/>
    </w:rPr>
  </w:style>
  <w:style w:type="paragraph" w:customStyle="1" w:styleId="ListSpaced">
    <w:name w:val="List Spaced"/>
    <w:basedOn w:val="Bodytext0"/>
    <w:uiPriority w:val="99"/>
    <w:qFormat/>
    <w:pPr>
      <w:ind w:firstLine="0"/>
    </w:pPr>
  </w:style>
  <w:style w:type="paragraph" w:customStyle="1" w:styleId="ListNoSpacing">
    <w:name w:val="List No Spacing"/>
    <w:basedOn w:val="Bodytext0"/>
    <w:uiPriority w:val="99"/>
    <w:qFormat/>
    <w:pPr>
      <w:spacing w:after="0"/>
      <w:ind w:firstLine="0"/>
    </w:pPr>
  </w:style>
  <w:style w:type="paragraph" w:customStyle="1" w:styleId="FileReference">
    <w:name w:val="File Reference"/>
    <w:basedOn w:val="Normal"/>
    <w:uiPriority w:val="99"/>
    <w:qFormat/>
    <w:pPr>
      <w:spacing w:before="100" w:after="100" w:line="240" w:lineRule="auto"/>
      <w:ind w:left="709"/>
      <w:jc w:val="left"/>
    </w:pPr>
    <w:rPr>
      <w:rFonts w:ascii="Gill Sans MT" w:eastAsia="Times New Roman" w:hAnsi="Gill Sans MT" w:cs="Times New Roman"/>
      <w:color w:val="FF0000"/>
      <w:sz w:val="12"/>
      <w:szCs w:val="20"/>
    </w:rPr>
  </w:style>
  <w:style w:type="paragraph" w:customStyle="1" w:styleId="Plain">
    <w:name w:val="Plain"/>
    <w:basedOn w:val="Normal"/>
    <w:uiPriority w:val="99"/>
    <w:qFormat/>
    <w:pPr>
      <w:tabs>
        <w:tab w:val="left" w:pos="709"/>
      </w:tabs>
      <w:spacing w:after="0" w:line="240" w:lineRule="auto"/>
      <w:jc w:val="left"/>
    </w:pPr>
    <w:rPr>
      <w:rFonts w:ascii="Gill Sans MT" w:eastAsia="Times New Roman" w:hAnsi="Gill Sans MT" w:cs="Times New Roman"/>
      <w:sz w:val="24"/>
      <w:szCs w:val="20"/>
    </w:rPr>
  </w:style>
  <w:style w:type="paragraph" w:customStyle="1" w:styleId="CaptionFigure">
    <w:name w:val="Caption Figure"/>
    <w:basedOn w:val="Caption"/>
    <w:next w:val="Normal"/>
    <w:uiPriority w:val="99"/>
    <w:qFormat/>
    <w:pPr>
      <w:spacing w:before="0" w:line="240" w:lineRule="auto"/>
      <w:ind w:left="706"/>
    </w:pPr>
    <w:rPr>
      <w:rFonts w:ascii="Gill Sans MT" w:eastAsia="Times New Roman" w:hAnsi="Gill Sans MT" w:cs="Times New Roman"/>
      <w:bCs w:val="0"/>
      <w:color w:val="auto"/>
      <w:sz w:val="24"/>
      <w:szCs w:val="20"/>
      <w:lang w:eastAsia="ru-RU"/>
    </w:rPr>
  </w:style>
  <w:style w:type="paragraph" w:customStyle="1" w:styleId="Warning">
    <w:name w:val="Warning"/>
    <w:basedOn w:val="Normal"/>
    <w:uiPriority w:val="99"/>
    <w:qFormat/>
    <w:pPr>
      <w:tabs>
        <w:tab w:val="left" w:pos="709"/>
      </w:tabs>
      <w:spacing w:after="0" w:line="240" w:lineRule="auto"/>
      <w:jc w:val="left"/>
    </w:pPr>
    <w:rPr>
      <w:rFonts w:ascii="Gill Sans MT" w:eastAsia="Times New Roman" w:hAnsi="Gill Sans MT" w:cs="Times New Roman"/>
      <w:b/>
      <w:vanish/>
      <w:color w:val="FF0000"/>
      <w:sz w:val="20"/>
      <w:szCs w:val="20"/>
    </w:rPr>
  </w:style>
  <w:style w:type="paragraph" w:customStyle="1" w:styleId="ByLUC">
    <w:name w:val="By LUC"/>
    <w:basedOn w:val="Normal"/>
    <w:uiPriority w:val="99"/>
    <w:qFormat/>
    <w:pPr>
      <w:framePr w:w="4820" w:h="2835" w:hRule="exact" w:hSpace="284" w:vSpace="284" w:wrap="notBeside" w:vAnchor="page" w:hAnchor="page" w:xAlign="center" w:yAlign="center" w:anchorLock="1"/>
      <w:tabs>
        <w:tab w:val="left" w:pos="709"/>
      </w:tabs>
      <w:spacing w:after="0" w:line="240" w:lineRule="auto"/>
      <w:jc w:val="center"/>
    </w:pPr>
    <w:rPr>
      <w:rFonts w:ascii="Gill Sans MT" w:eastAsia="Times New Roman" w:hAnsi="Gill Sans MT" w:cs="Times New Roman"/>
      <w:b/>
      <w:sz w:val="28"/>
      <w:szCs w:val="20"/>
    </w:rPr>
  </w:style>
  <w:style w:type="paragraph" w:customStyle="1" w:styleId="Address">
    <w:name w:val="Address"/>
    <w:basedOn w:val="Normal"/>
    <w:uiPriority w:val="99"/>
    <w:qFormat/>
    <w:pPr>
      <w:framePr w:w="2835" w:hSpace="181" w:wrap="around" w:vAnchor="page" w:hAnchor="page" w:xAlign="center" w:y="13042" w:anchorLock="1"/>
      <w:tabs>
        <w:tab w:val="left" w:pos="709"/>
      </w:tabs>
      <w:spacing w:after="0" w:line="240" w:lineRule="auto"/>
      <w:jc w:val="center"/>
    </w:pPr>
    <w:rPr>
      <w:rFonts w:ascii="Gill Sans MT" w:eastAsia="Times New Roman" w:hAnsi="Gill Sans MT" w:cs="Times New Roman"/>
      <w:sz w:val="24"/>
      <w:szCs w:val="20"/>
    </w:rPr>
  </w:style>
  <w:style w:type="paragraph" w:customStyle="1" w:styleId="ContentsHead">
    <w:name w:val="Contents Head"/>
    <w:basedOn w:val="Normal"/>
    <w:uiPriority w:val="99"/>
    <w:qFormat/>
    <w:pPr>
      <w:tabs>
        <w:tab w:val="left" w:pos="709"/>
      </w:tabs>
      <w:spacing w:after="0" w:line="240" w:lineRule="auto"/>
      <w:jc w:val="center"/>
    </w:pPr>
    <w:rPr>
      <w:rFonts w:ascii="Gill Sans MT" w:eastAsia="Times New Roman" w:hAnsi="Gill Sans MT" w:cs="Times New Roman"/>
      <w:caps/>
      <w:sz w:val="34"/>
      <w:szCs w:val="20"/>
    </w:rPr>
  </w:style>
  <w:style w:type="paragraph" w:customStyle="1" w:styleId="Bodytextlist">
    <w:name w:val="Bodytext list"/>
    <w:basedOn w:val="Bodytext0"/>
    <w:uiPriority w:val="99"/>
    <w:qFormat/>
  </w:style>
  <w:style w:type="paragraph" w:customStyle="1" w:styleId="StyleHeading2Left0">
    <w:name w:val="Style Heading 2 + Left:  0&quot;"/>
    <w:basedOn w:val="Heading2"/>
    <w:next w:val="Bodytext0"/>
    <w:uiPriority w:val="99"/>
    <w:qFormat/>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eastAsia="MS PGothic" w:hAnsi="Gill Sans MT" w:cs="Times New Roman"/>
      <w:caps/>
      <w:snapToGrid w:val="0"/>
      <w:sz w:val="28"/>
      <w:szCs w:val="20"/>
    </w:rPr>
  </w:style>
  <w:style w:type="character" w:customStyle="1" w:styleId="searchword">
    <w:name w:val="searchword"/>
    <w:uiPriority w:val="99"/>
    <w:qFormat/>
  </w:style>
  <w:style w:type="paragraph" w:customStyle="1" w:styleId="TextLevel1">
    <w:name w:val="Text Level 1"/>
    <w:basedOn w:val="Normal"/>
    <w:uiPriority w:val="99"/>
    <w:qFormat/>
    <w:pPr>
      <w:numPr>
        <w:numId w:val="44"/>
      </w:numPr>
      <w:spacing w:before="240" w:after="240" w:line="240" w:lineRule="auto"/>
      <w:jc w:val="left"/>
      <w:outlineLvl w:val="0"/>
    </w:pPr>
    <w:rPr>
      <w:rFonts w:ascii="Arial" w:eastAsia="Times New Roman" w:hAnsi="Arial" w:cs="Times New Roman"/>
      <w:sz w:val="20"/>
      <w:szCs w:val="20"/>
    </w:rPr>
  </w:style>
  <w:style w:type="paragraph" w:customStyle="1" w:styleId="TextLevel2">
    <w:name w:val="Text Level 2"/>
    <w:basedOn w:val="Normal"/>
    <w:uiPriority w:val="99"/>
    <w:qFormat/>
    <w:pPr>
      <w:numPr>
        <w:ilvl w:val="1"/>
        <w:numId w:val="44"/>
      </w:numPr>
      <w:spacing w:before="240" w:after="240" w:line="240" w:lineRule="auto"/>
      <w:jc w:val="left"/>
      <w:outlineLvl w:val="1"/>
    </w:pPr>
    <w:rPr>
      <w:rFonts w:ascii="Arial" w:eastAsia="Times New Roman" w:hAnsi="Arial" w:cs="Times New Roman"/>
      <w:sz w:val="20"/>
      <w:szCs w:val="20"/>
    </w:rPr>
  </w:style>
  <w:style w:type="paragraph" w:customStyle="1" w:styleId="TextLevel3">
    <w:name w:val="Text Level 3"/>
    <w:basedOn w:val="Normal"/>
    <w:uiPriority w:val="99"/>
    <w:qFormat/>
    <w:pPr>
      <w:numPr>
        <w:ilvl w:val="2"/>
        <w:numId w:val="44"/>
      </w:numPr>
      <w:spacing w:before="240" w:after="240" w:line="240" w:lineRule="auto"/>
      <w:jc w:val="left"/>
      <w:outlineLvl w:val="2"/>
    </w:pPr>
    <w:rPr>
      <w:rFonts w:ascii="Arial" w:eastAsia="Times New Roman" w:hAnsi="Arial" w:cs="Times New Roman"/>
      <w:sz w:val="20"/>
      <w:szCs w:val="20"/>
    </w:rPr>
  </w:style>
  <w:style w:type="paragraph" w:customStyle="1" w:styleId="TextLevel4">
    <w:name w:val="Text Level 4"/>
    <w:basedOn w:val="Normal"/>
    <w:uiPriority w:val="99"/>
    <w:qFormat/>
    <w:pPr>
      <w:numPr>
        <w:ilvl w:val="3"/>
        <w:numId w:val="44"/>
      </w:numPr>
      <w:spacing w:before="240" w:after="240" w:line="240" w:lineRule="auto"/>
      <w:jc w:val="left"/>
      <w:outlineLvl w:val="3"/>
    </w:pPr>
    <w:rPr>
      <w:rFonts w:ascii="Arial" w:eastAsia="Times New Roman" w:hAnsi="Arial" w:cs="Times New Roman"/>
      <w:sz w:val="20"/>
      <w:szCs w:val="20"/>
    </w:rPr>
  </w:style>
  <w:style w:type="paragraph" w:customStyle="1" w:styleId="TextLevel5">
    <w:name w:val="Text Level 5"/>
    <w:basedOn w:val="Normal"/>
    <w:uiPriority w:val="99"/>
    <w:qFormat/>
    <w:pPr>
      <w:numPr>
        <w:ilvl w:val="4"/>
        <w:numId w:val="44"/>
      </w:numPr>
      <w:spacing w:before="240" w:after="240" w:line="240" w:lineRule="auto"/>
      <w:jc w:val="left"/>
      <w:outlineLvl w:val="4"/>
    </w:pPr>
    <w:rPr>
      <w:rFonts w:ascii="Arial" w:eastAsia="Times New Roman" w:hAnsi="Arial" w:cs="Times New Roman"/>
      <w:sz w:val="20"/>
      <w:szCs w:val="20"/>
    </w:rPr>
  </w:style>
  <w:style w:type="paragraph" w:customStyle="1" w:styleId="TextLevel6">
    <w:name w:val="Text Level 6"/>
    <w:basedOn w:val="Normal"/>
    <w:uiPriority w:val="99"/>
    <w:qFormat/>
    <w:pPr>
      <w:numPr>
        <w:ilvl w:val="5"/>
        <w:numId w:val="44"/>
      </w:numPr>
      <w:spacing w:before="240" w:after="240" w:line="240" w:lineRule="auto"/>
      <w:jc w:val="left"/>
      <w:outlineLvl w:val="5"/>
    </w:pPr>
    <w:rPr>
      <w:rFonts w:ascii="Arial" w:eastAsia="Times New Roman" w:hAnsi="Arial" w:cs="Times New Roman"/>
      <w:sz w:val="20"/>
      <w:szCs w:val="20"/>
    </w:rPr>
  </w:style>
  <w:style w:type="paragraph" w:customStyle="1" w:styleId="TextLevel7">
    <w:name w:val="Text Level 7"/>
    <w:basedOn w:val="Normal"/>
    <w:uiPriority w:val="99"/>
    <w:qFormat/>
    <w:pPr>
      <w:numPr>
        <w:ilvl w:val="6"/>
        <w:numId w:val="44"/>
      </w:numPr>
      <w:spacing w:before="240" w:after="240" w:line="240" w:lineRule="auto"/>
      <w:jc w:val="left"/>
      <w:outlineLvl w:val="6"/>
    </w:pPr>
    <w:rPr>
      <w:rFonts w:ascii="Arial" w:eastAsia="Times New Roman" w:hAnsi="Arial" w:cs="Times New Roman"/>
      <w:sz w:val="20"/>
      <w:szCs w:val="20"/>
    </w:rPr>
  </w:style>
  <w:style w:type="paragraph" w:customStyle="1" w:styleId="TextLevel8">
    <w:name w:val="Text Level 8"/>
    <w:basedOn w:val="Normal"/>
    <w:uiPriority w:val="99"/>
    <w:qFormat/>
    <w:pPr>
      <w:numPr>
        <w:ilvl w:val="7"/>
        <w:numId w:val="44"/>
      </w:numPr>
      <w:spacing w:before="240" w:after="240" w:line="240" w:lineRule="auto"/>
      <w:jc w:val="left"/>
      <w:outlineLvl w:val="7"/>
    </w:pPr>
    <w:rPr>
      <w:rFonts w:ascii="Arial" w:eastAsia="Times New Roman" w:hAnsi="Arial" w:cs="Times New Roman"/>
      <w:sz w:val="20"/>
      <w:szCs w:val="20"/>
    </w:rPr>
  </w:style>
  <w:style w:type="paragraph" w:customStyle="1" w:styleId="bodytext1">
    <w:name w:val="bodytext"/>
    <w:basedOn w:val="Normal"/>
    <w:uiPriority w:val="99"/>
    <w:qFormat/>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paragraph" w:customStyle="1" w:styleId="CharChar6CharCharCharChar">
    <w:name w:val="Char Char6 Char Char Char Char"/>
    <w:basedOn w:val="Normal"/>
    <w:uiPriority w:val="99"/>
    <w:qFormat/>
    <w:pPr>
      <w:tabs>
        <w:tab w:val="left" w:pos="1425"/>
      </w:tabs>
      <w:spacing w:after="0" w:line="240" w:lineRule="auto"/>
      <w:ind w:right="53"/>
    </w:pPr>
    <w:rPr>
      <w:rFonts w:ascii="Arial" w:eastAsia="SimSun" w:hAnsi="Arial" w:cs="Times New Roman"/>
      <w:color w:val="FF6600"/>
      <w:sz w:val="22"/>
      <w:szCs w:val="16"/>
      <w:lang w:eastAsia="zh-CN"/>
    </w:rPr>
  </w:style>
  <w:style w:type="character" w:customStyle="1" w:styleId="BodyTextChar318">
    <w:name w:val="Body Text Char318"/>
    <w:uiPriority w:val="99"/>
    <w:semiHidden/>
    <w:qFormat/>
    <w:rPr>
      <w:sz w:val="24"/>
    </w:rPr>
  </w:style>
  <w:style w:type="character" w:customStyle="1" w:styleId="BodyTextChar317">
    <w:name w:val="Body Text Char317"/>
    <w:uiPriority w:val="99"/>
    <w:semiHidden/>
    <w:qFormat/>
    <w:rPr>
      <w:sz w:val="24"/>
    </w:rPr>
  </w:style>
  <w:style w:type="character" w:customStyle="1" w:styleId="BodyTextChar316">
    <w:name w:val="Body Text Char316"/>
    <w:uiPriority w:val="99"/>
    <w:semiHidden/>
    <w:qFormat/>
    <w:rPr>
      <w:sz w:val="24"/>
    </w:rPr>
  </w:style>
  <w:style w:type="character" w:customStyle="1" w:styleId="BodyTextChar315">
    <w:name w:val="Body Text Char315"/>
    <w:uiPriority w:val="99"/>
    <w:semiHidden/>
    <w:qFormat/>
    <w:rPr>
      <w:sz w:val="24"/>
    </w:rPr>
  </w:style>
  <w:style w:type="character" w:customStyle="1" w:styleId="BodyTextChar314">
    <w:name w:val="Body Text Char314"/>
    <w:uiPriority w:val="99"/>
    <w:semiHidden/>
    <w:qFormat/>
    <w:rPr>
      <w:sz w:val="24"/>
    </w:rPr>
  </w:style>
  <w:style w:type="character" w:customStyle="1" w:styleId="BodyTextChar313">
    <w:name w:val="Body Text Char313"/>
    <w:uiPriority w:val="99"/>
    <w:semiHidden/>
    <w:qFormat/>
    <w:rPr>
      <w:sz w:val="24"/>
    </w:rPr>
  </w:style>
  <w:style w:type="character" w:customStyle="1" w:styleId="BodyTextChar312">
    <w:name w:val="Body Text Char312"/>
    <w:uiPriority w:val="99"/>
    <w:semiHidden/>
    <w:qFormat/>
    <w:rPr>
      <w:sz w:val="24"/>
    </w:rPr>
  </w:style>
  <w:style w:type="character" w:customStyle="1" w:styleId="BodyTextChar311">
    <w:name w:val="Body Text Char311"/>
    <w:uiPriority w:val="99"/>
    <w:semiHidden/>
    <w:qFormat/>
    <w:rPr>
      <w:sz w:val="24"/>
    </w:rPr>
  </w:style>
  <w:style w:type="character" w:customStyle="1" w:styleId="BodyTextChar310">
    <w:name w:val="Body Text Char310"/>
    <w:uiPriority w:val="99"/>
    <w:semiHidden/>
    <w:qFormat/>
    <w:rPr>
      <w:sz w:val="24"/>
    </w:rPr>
  </w:style>
  <w:style w:type="character" w:customStyle="1" w:styleId="BodyTextChar39">
    <w:name w:val="Body Text Char39"/>
    <w:uiPriority w:val="99"/>
    <w:semiHidden/>
    <w:qFormat/>
    <w:rPr>
      <w:sz w:val="24"/>
    </w:rPr>
  </w:style>
  <w:style w:type="character" w:customStyle="1" w:styleId="BodyTextChar38">
    <w:name w:val="Body Text Char38"/>
    <w:uiPriority w:val="99"/>
    <w:semiHidden/>
    <w:qFormat/>
    <w:rPr>
      <w:sz w:val="24"/>
    </w:rPr>
  </w:style>
  <w:style w:type="character" w:customStyle="1" w:styleId="BodyTextChar37">
    <w:name w:val="Body Text Char37"/>
    <w:uiPriority w:val="99"/>
    <w:semiHidden/>
    <w:qFormat/>
    <w:rPr>
      <w:sz w:val="24"/>
    </w:rPr>
  </w:style>
  <w:style w:type="character" w:customStyle="1" w:styleId="BodyTextChar36">
    <w:name w:val="Body Text Char36"/>
    <w:uiPriority w:val="99"/>
    <w:semiHidden/>
    <w:qFormat/>
    <w:rPr>
      <w:sz w:val="24"/>
    </w:rPr>
  </w:style>
  <w:style w:type="character" w:customStyle="1" w:styleId="BodyTextChar35">
    <w:name w:val="Body Text Char35"/>
    <w:uiPriority w:val="99"/>
    <w:semiHidden/>
    <w:qFormat/>
    <w:rPr>
      <w:sz w:val="24"/>
    </w:rPr>
  </w:style>
  <w:style w:type="character" w:customStyle="1" w:styleId="BodyTextChar34">
    <w:name w:val="Body Text Char34"/>
    <w:uiPriority w:val="99"/>
    <w:semiHidden/>
    <w:qFormat/>
    <w:rPr>
      <w:sz w:val="24"/>
    </w:rPr>
  </w:style>
  <w:style w:type="character" w:customStyle="1" w:styleId="BodyTextChar33">
    <w:name w:val="Body Text Char33"/>
    <w:uiPriority w:val="99"/>
    <w:semiHidden/>
    <w:qFormat/>
    <w:rPr>
      <w:sz w:val="24"/>
    </w:rPr>
  </w:style>
  <w:style w:type="character" w:customStyle="1" w:styleId="BodyTextChar32">
    <w:name w:val="Body Text Char32"/>
    <w:uiPriority w:val="99"/>
    <w:semiHidden/>
    <w:qFormat/>
    <w:rPr>
      <w:sz w:val="24"/>
    </w:rPr>
  </w:style>
  <w:style w:type="character" w:customStyle="1" w:styleId="BodyTextChar31">
    <w:name w:val="Body Text Char31"/>
    <w:uiPriority w:val="99"/>
    <w:semiHidden/>
    <w:qFormat/>
    <w:rPr>
      <w:sz w:val="24"/>
    </w:rPr>
  </w:style>
  <w:style w:type="paragraph" w:customStyle="1" w:styleId="CharChar2Char">
    <w:name w:val="Char Char2 Char"/>
    <w:basedOn w:val="Normal"/>
    <w:uiPriority w:val="99"/>
    <w:semiHidden/>
    <w:qFormat/>
    <w:pPr>
      <w:widowControl w:val="0"/>
      <w:spacing w:after="0" w:line="280" w:lineRule="atLeast"/>
    </w:pPr>
    <w:rPr>
      <w:rFonts w:ascii="Arial" w:eastAsia="MS Mincho" w:hAnsi="Arial" w:cs="Times New Roman"/>
      <w:sz w:val="22"/>
      <w:szCs w:val="20"/>
      <w:lang w:eastAsia="en-GB"/>
    </w:rPr>
  </w:style>
  <w:style w:type="paragraph" w:customStyle="1" w:styleId="MMaintext">
    <w:name w:val="M Main text"/>
    <w:basedOn w:val="Normal"/>
    <w:uiPriority w:val="99"/>
    <w:qFormat/>
    <w:pPr>
      <w:overflowPunct w:val="0"/>
      <w:autoSpaceDE w:val="0"/>
      <w:autoSpaceDN w:val="0"/>
      <w:adjustRightInd w:val="0"/>
      <w:spacing w:before="60" w:after="60"/>
      <w:ind w:left="576"/>
      <w:jc w:val="left"/>
      <w:textAlignment w:val="baseline"/>
    </w:pPr>
    <w:rPr>
      <w:rFonts w:ascii="Palatino" w:eastAsia="Times New Roman" w:hAnsi="Palatino" w:cs="Times New Roman"/>
      <w:sz w:val="24"/>
      <w:szCs w:val="20"/>
    </w:rPr>
  </w:style>
  <w:style w:type="paragraph" w:customStyle="1" w:styleId="CharChar2Char2">
    <w:name w:val="Char Char2 Char2"/>
    <w:basedOn w:val="Normal"/>
    <w:uiPriority w:val="99"/>
    <w:semiHidden/>
    <w:qFormat/>
    <w:pPr>
      <w:widowControl w:val="0"/>
      <w:spacing w:after="0" w:line="280" w:lineRule="atLeast"/>
    </w:pPr>
    <w:rPr>
      <w:rFonts w:ascii="Arial" w:eastAsia="MS Mincho" w:hAnsi="Arial" w:cs="Times New Roman"/>
      <w:sz w:val="24"/>
      <w:szCs w:val="20"/>
      <w:lang w:eastAsia="en-GB"/>
    </w:rPr>
  </w:style>
  <w:style w:type="paragraph" w:customStyle="1" w:styleId="z-1">
    <w:name w:val="z-Конец формы1"/>
    <w:basedOn w:val="Normal"/>
    <w:next w:val="Normal"/>
    <w:link w:val="z-"/>
    <w:uiPriority w:val="99"/>
    <w:qFormat/>
    <w:pPr>
      <w:pBdr>
        <w:top w:val="single" w:sz="6" w:space="1" w:color="auto"/>
      </w:pBdr>
      <w:spacing w:after="0" w:line="240" w:lineRule="auto"/>
      <w:jc w:val="center"/>
    </w:pPr>
    <w:rPr>
      <w:rFonts w:ascii="Arial" w:eastAsia="Arial" w:hAnsi="Arial" w:cs="Times New Roman"/>
      <w:vanish/>
      <w:sz w:val="16"/>
      <w:szCs w:val="20"/>
      <w:lang w:eastAsia="ru-RU"/>
    </w:rPr>
  </w:style>
  <w:style w:type="character" w:customStyle="1" w:styleId="z-BottomofFormChar">
    <w:name w:val="z-Bottom of Form Char"/>
    <w:basedOn w:val="DefaultParagraphFont"/>
    <w:uiPriority w:val="99"/>
    <w:qFormat/>
    <w:rPr>
      <w:rFonts w:ascii="Arial" w:hAnsi="Arial" w:cs="Arial"/>
      <w:vanish/>
      <w:sz w:val="16"/>
      <w:szCs w:val="16"/>
    </w:rPr>
  </w:style>
  <w:style w:type="character" w:customStyle="1" w:styleId="z-">
    <w:name w:val="z-Конец формы Знак"/>
    <w:link w:val="z-1"/>
    <w:uiPriority w:val="99"/>
    <w:qFormat/>
    <w:rPr>
      <w:rFonts w:ascii="Arial" w:eastAsia="Arial" w:hAnsi="Arial" w:cs="Times New Roman"/>
      <w:vanish/>
      <w:sz w:val="16"/>
      <w:szCs w:val="20"/>
      <w:lang w:val="en-GB" w:eastAsia="ru-RU"/>
    </w:rPr>
  </w:style>
  <w:style w:type="paragraph" w:customStyle="1" w:styleId="z-10">
    <w:name w:val="z-Начало формы1"/>
    <w:basedOn w:val="Normal"/>
    <w:next w:val="Normal"/>
    <w:link w:val="z-0"/>
    <w:uiPriority w:val="99"/>
    <w:qFormat/>
    <w:pPr>
      <w:pBdr>
        <w:bottom w:val="single" w:sz="6" w:space="1" w:color="auto"/>
      </w:pBdr>
      <w:spacing w:after="0" w:line="240" w:lineRule="auto"/>
      <w:jc w:val="center"/>
    </w:pPr>
    <w:rPr>
      <w:rFonts w:ascii="Arial" w:eastAsia="Arial" w:hAnsi="Arial" w:cs="Times New Roman"/>
      <w:vanish/>
      <w:sz w:val="16"/>
      <w:szCs w:val="20"/>
      <w:lang w:eastAsia="ru-RU"/>
    </w:rPr>
  </w:style>
  <w:style w:type="character" w:customStyle="1" w:styleId="z-TopofFormChar">
    <w:name w:val="z-Top of Form Char"/>
    <w:basedOn w:val="DefaultParagraphFont"/>
    <w:uiPriority w:val="99"/>
    <w:qFormat/>
    <w:rPr>
      <w:rFonts w:ascii="Arial" w:hAnsi="Arial" w:cs="Arial"/>
      <w:vanish/>
      <w:sz w:val="16"/>
      <w:szCs w:val="16"/>
    </w:rPr>
  </w:style>
  <w:style w:type="character" w:customStyle="1" w:styleId="z-0">
    <w:name w:val="z-Начало формы Знак"/>
    <w:link w:val="z-10"/>
    <w:uiPriority w:val="99"/>
    <w:qFormat/>
    <w:rPr>
      <w:rFonts w:ascii="Arial" w:eastAsia="Arial" w:hAnsi="Arial" w:cs="Times New Roman"/>
      <w:vanish/>
      <w:sz w:val="16"/>
      <w:szCs w:val="20"/>
      <w:lang w:val="en-GB" w:eastAsia="ru-RU"/>
    </w:rPr>
  </w:style>
  <w:style w:type="paragraph" w:customStyle="1" w:styleId="BulletListChar">
    <w:name w:val="Bullet List Char"/>
    <w:basedOn w:val="Normal"/>
    <w:link w:val="BulletListCharChar"/>
    <w:uiPriority w:val="99"/>
    <w:qFormat/>
    <w:pPr>
      <w:numPr>
        <w:numId w:val="45"/>
      </w:numPr>
      <w:tabs>
        <w:tab w:val="left" w:pos="360"/>
        <w:tab w:val="left" w:pos="851"/>
      </w:tabs>
      <w:spacing w:line="240" w:lineRule="auto"/>
      <w:ind w:left="0" w:firstLine="0"/>
    </w:pPr>
    <w:rPr>
      <w:rFonts w:ascii="Tech Sans Book" w:eastAsia="Times New Roman" w:hAnsi="Tech Sans Book" w:cs="Times New Roman"/>
      <w:color w:val="000000"/>
      <w:sz w:val="24"/>
      <w:szCs w:val="20"/>
      <w:lang w:eastAsia="ru-RU"/>
    </w:rPr>
  </w:style>
  <w:style w:type="character" w:customStyle="1" w:styleId="BulletListCharChar">
    <w:name w:val="Bullet List Char Char"/>
    <w:link w:val="BulletListChar"/>
    <w:uiPriority w:val="99"/>
    <w:qFormat/>
    <w:locked/>
    <w:rPr>
      <w:rFonts w:ascii="Tech Sans Book" w:eastAsia="Times New Roman" w:hAnsi="Tech Sans Book" w:cs="Times New Roman"/>
      <w:color w:val="000000"/>
      <w:sz w:val="24"/>
      <w:szCs w:val="20"/>
      <w:lang w:val="en-GB" w:eastAsia="ru-RU"/>
    </w:rPr>
  </w:style>
  <w:style w:type="paragraph" w:customStyle="1" w:styleId="CharCharChar">
    <w:name w:val="Char Char Char"/>
    <w:basedOn w:val="Normal"/>
    <w:uiPriority w:val="99"/>
    <w:semiHidden/>
    <w:qFormat/>
    <w:pPr>
      <w:widowControl w:val="0"/>
      <w:spacing w:after="0" w:line="280" w:lineRule="atLeast"/>
    </w:pPr>
    <w:rPr>
      <w:rFonts w:ascii="Arial" w:eastAsia="MS Mincho" w:hAnsi="Arial" w:cs="Times New Roman"/>
      <w:sz w:val="22"/>
      <w:szCs w:val="20"/>
      <w:lang w:eastAsia="en-GB"/>
    </w:rPr>
  </w:style>
  <w:style w:type="character" w:customStyle="1" w:styleId="CommentTextChar1">
    <w:name w:val="Comment Text Char1"/>
    <w:uiPriority w:val="99"/>
    <w:semiHidden/>
    <w:qFormat/>
    <w:rPr>
      <w:lang w:val="en-GB" w:eastAsia="en-GB"/>
    </w:rPr>
  </w:style>
  <w:style w:type="paragraph" w:customStyle="1" w:styleId="CharCharChar1Char2">
    <w:name w:val="Char Char Char1 Char2"/>
    <w:basedOn w:val="Normal"/>
    <w:uiPriority w:val="99"/>
    <w:semiHidden/>
    <w:qFormat/>
    <w:pPr>
      <w:spacing w:after="0" w:line="240" w:lineRule="auto"/>
    </w:pPr>
    <w:rPr>
      <w:rFonts w:ascii="Arial" w:eastAsia="MS Mincho" w:hAnsi="Arial" w:cs="Times New Roman"/>
      <w:sz w:val="24"/>
      <w:szCs w:val="24"/>
      <w:lang w:eastAsia="en-GB"/>
    </w:rPr>
  </w:style>
  <w:style w:type="paragraph" w:customStyle="1" w:styleId="CharChar3Char2">
    <w:name w:val="Char Char3 Char2"/>
    <w:basedOn w:val="Normal"/>
    <w:uiPriority w:val="99"/>
    <w:semiHidden/>
    <w:qFormat/>
    <w:pPr>
      <w:widowControl w:val="0"/>
      <w:spacing w:after="0" w:line="280" w:lineRule="atLeast"/>
    </w:pPr>
    <w:rPr>
      <w:rFonts w:ascii="Arial" w:eastAsia="MS Mincho" w:hAnsi="Arial" w:cs="Times New Roman"/>
      <w:sz w:val="22"/>
      <w:szCs w:val="20"/>
      <w:lang w:eastAsia="en-GB"/>
    </w:rPr>
  </w:style>
  <w:style w:type="character" w:customStyle="1" w:styleId="BodyTextCharChar2">
    <w:name w:val="Body Text Char Char2"/>
    <w:uiPriority w:val="99"/>
    <w:qFormat/>
    <w:rPr>
      <w:sz w:val="22"/>
      <w:lang w:val="en-GB" w:eastAsia="en-US"/>
    </w:rPr>
  </w:style>
  <w:style w:type="character" w:customStyle="1" w:styleId="longtext1">
    <w:name w:val="long_text1"/>
    <w:uiPriority w:val="99"/>
    <w:qFormat/>
    <w:rPr>
      <w:sz w:val="20"/>
    </w:rPr>
  </w:style>
  <w:style w:type="paragraph" w:customStyle="1" w:styleId="Listenabsatz">
    <w:name w:val="Listenabsatz"/>
    <w:basedOn w:val="Normal"/>
    <w:uiPriority w:val="99"/>
    <w:qFormat/>
    <w:pPr>
      <w:spacing w:after="0" w:line="240" w:lineRule="auto"/>
      <w:ind w:left="720"/>
      <w:jc w:val="left"/>
    </w:pPr>
    <w:rPr>
      <w:rFonts w:ascii="Times New Roman" w:eastAsia="Times New Roman" w:hAnsi="Times New Roman" w:cs="Times New Roman"/>
      <w:sz w:val="24"/>
      <w:szCs w:val="24"/>
      <w:lang w:eastAsia="en-GB"/>
    </w:rPr>
  </w:style>
  <w:style w:type="paragraph" w:customStyle="1" w:styleId="ATLogoRef">
    <w:name w:val="AT_LogoRef"/>
    <w:uiPriority w:val="99"/>
    <w:qFormat/>
    <w:pPr>
      <w:jc w:val="right"/>
    </w:pPr>
    <w:rPr>
      <w:rFonts w:ascii="Arial" w:eastAsia="Times New Roman" w:hAnsi="Arial" w:cs="Arial"/>
      <w:sz w:val="18"/>
      <w:szCs w:val="24"/>
      <w:lang w:val="en-GB" w:eastAsia="en-GB"/>
    </w:rPr>
  </w:style>
  <w:style w:type="character" w:customStyle="1" w:styleId="CharChar1">
    <w:name w:val="Char Char1"/>
    <w:uiPriority w:val="99"/>
    <w:qFormat/>
    <w:rPr>
      <w:sz w:val="24"/>
      <w:lang w:val="en-GB" w:eastAsia="en-GB"/>
    </w:rPr>
  </w:style>
  <w:style w:type="character" w:customStyle="1" w:styleId="sciname">
    <w:name w:val="sciname"/>
    <w:uiPriority w:val="99"/>
    <w:qFormat/>
  </w:style>
  <w:style w:type="character" w:customStyle="1" w:styleId="infraname">
    <w:name w:val="infraname"/>
    <w:uiPriority w:val="99"/>
    <w:qFormat/>
  </w:style>
  <w:style w:type="character" w:customStyle="1" w:styleId="CharChar">
    <w:name w:val="Char Char"/>
    <w:uiPriority w:val="99"/>
    <w:semiHidden/>
    <w:qFormat/>
  </w:style>
  <w:style w:type="character" w:customStyle="1" w:styleId="CharChar120">
    <w:name w:val="Char Char120"/>
    <w:uiPriority w:val="99"/>
    <w:qFormat/>
    <w:rPr>
      <w:sz w:val="24"/>
      <w:lang w:val="en-GB" w:eastAsia="en-GB"/>
    </w:rPr>
  </w:style>
  <w:style w:type="character" w:customStyle="1" w:styleId="CharChar5">
    <w:name w:val="Char Char5"/>
    <w:uiPriority w:val="99"/>
    <w:semiHidden/>
    <w:qFormat/>
  </w:style>
  <w:style w:type="character" w:customStyle="1" w:styleId="CharChar3">
    <w:name w:val="Char Char3"/>
    <w:uiPriority w:val="99"/>
    <w:semiHidden/>
    <w:qFormat/>
    <w:rPr>
      <w:lang w:val="en-GB" w:eastAsia="en-GB"/>
    </w:rPr>
  </w:style>
  <w:style w:type="character" w:customStyle="1" w:styleId="newsmain1">
    <w:name w:val="news_main1"/>
    <w:uiPriority w:val="99"/>
    <w:qFormat/>
    <w:rPr>
      <w:sz w:val="18"/>
    </w:rPr>
  </w:style>
  <w:style w:type="character" w:customStyle="1" w:styleId="BodyTextChar2Char1Char1">
    <w:name w:val="Body Text Char2 Char1 Char1"/>
    <w:uiPriority w:val="99"/>
    <w:semiHidden/>
    <w:qFormat/>
    <w:rPr>
      <w:sz w:val="24"/>
    </w:rPr>
  </w:style>
  <w:style w:type="paragraph" w:customStyle="1" w:styleId="CharCharChar2">
    <w:name w:val="Char Char Char2"/>
    <w:basedOn w:val="Normal"/>
    <w:uiPriority w:val="99"/>
    <w:semiHidden/>
    <w:qFormat/>
    <w:pPr>
      <w:widowControl w:val="0"/>
      <w:spacing w:after="0" w:line="280" w:lineRule="atLeast"/>
    </w:pPr>
    <w:rPr>
      <w:rFonts w:ascii="Arial" w:eastAsia="MS Mincho" w:hAnsi="Arial" w:cs="Times New Roman"/>
      <w:sz w:val="22"/>
      <w:szCs w:val="20"/>
      <w:lang w:eastAsia="en-GB"/>
    </w:rPr>
  </w:style>
  <w:style w:type="character" w:customStyle="1" w:styleId="TableFootnoteChar">
    <w:name w:val="Table Footnote Char"/>
    <w:link w:val="TableFootnote"/>
    <w:uiPriority w:val="99"/>
    <w:semiHidden/>
    <w:qFormat/>
    <w:locked/>
    <w:rPr>
      <w:rFonts w:ascii="Calibri" w:hAnsi="Calibri"/>
    </w:rPr>
  </w:style>
  <w:style w:type="paragraph" w:customStyle="1" w:styleId="TableFootnote">
    <w:name w:val="Table Footnote"/>
    <w:basedOn w:val="BodyText"/>
    <w:link w:val="TableFootnoteChar"/>
    <w:uiPriority w:val="99"/>
    <w:semiHidden/>
    <w:qFormat/>
    <w:pPr>
      <w:keepLines/>
      <w:spacing w:before="120" w:after="0" w:line="280" w:lineRule="atLeast"/>
      <w:ind w:left="851"/>
      <w:jc w:val="left"/>
    </w:pPr>
    <w:rPr>
      <w:rFonts w:ascii="Calibri" w:hAnsi="Calibri"/>
      <w:sz w:val="22"/>
      <w:szCs w:val="22"/>
    </w:rPr>
  </w:style>
  <w:style w:type="character" w:customStyle="1" w:styleId="CharChar22">
    <w:name w:val="Char Char22"/>
    <w:uiPriority w:val="99"/>
    <w:qFormat/>
    <w:rPr>
      <w:rFonts w:ascii="Arial" w:hAnsi="Arial"/>
      <w:sz w:val="24"/>
      <w:lang w:val="en-GB" w:eastAsia="en-GB"/>
    </w:rPr>
  </w:style>
  <w:style w:type="character" w:customStyle="1" w:styleId="BodyTextChar2Char">
    <w:name w:val="Body Text Char2 Char"/>
    <w:uiPriority w:val="99"/>
    <w:qFormat/>
    <w:rPr>
      <w:rFonts w:ascii="Times New Roman" w:hAnsi="Times New Roman"/>
      <w:sz w:val="22"/>
      <w:lang w:val="en-GB" w:eastAsia="en-GB"/>
    </w:rPr>
  </w:style>
  <w:style w:type="character" w:customStyle="1" w:styleId="normal-h">
    <w:name w:val="normal-h"/>
    <w:uiPriority w:val="99"/>
    <w:qFormat/>
  </w:style>
  <w:style w:type="paragraph" w:customStyle="1" w:styleId="CharChar2Char1">
    <w:name w:val="Char Char2 Char1"/>
    <w:basedOn w:val="Normal"/>
    <w:uiPriority w:val="99"/>
    <w:semiHidden/>
    <w:qFormat/>
    <w:pPr>
      <w:widowControl w:val="0"/>
      <w:spacing w:after="0" w:line="280" w:lineRule="atLeast"/>
    </w:pPr>
    <w:rPr>
      <w:rFonts w:ascii="Arial" w:eastAsia="MS Mincho" w:hAnsi="Arial" w:cs="Times New Roman"/>
      <w:sz w:val="24"/>
      <w:szCs w:val="20"/>
      <w:lang w:eastAsia="en-GB"/>
    </w:rPr>
  </w:style>
  <w:style w:type="paragraph" w:customStyle="1" w:styleId="CharCharChar1Char1">
    <w:name w:val="Char Char Char1 Char1"/>
    <w:basedOn w:val="Normal"/>
    <w:uiPriority w:val="99"/>
    <w:semiHidden/>
    <w:qFormat/>
    <w:pPr>
      <w:spacing w:after="0" w:line="240" w:lineRule="auto"/>
    </w:pPr>
    <w:rPr>
      <w:rFonts w:ascii="Arial" w:eastAsia="MS Mincho" w:hAnsi="Arial" w:cs="Times New Roman"/>
      <w:sz w:val="24"/>
      <w:szCs w:val="24"/>
      <w:lang w:eastAsia="en-GB"/>
    </w:rPr>
  </w:style>
  <w:style w:type="paragraph" w:customStyle="1" w:styleId="CharChar3Char1">
    <w:name w:val="Char Char3 Char1"/>
    <w:basedOn w:val="Normal"/>
    <w:uiPriority w:val="99"/>
    <w:semiHidden/>
    <w:qFormat/>
    <w:pPr>
      <w:widowControl w:val="0"/>
      <w:spacing w:after="0" w:line="280" w:lineRule="atLeast"/>
    </w:pPr>
    <w:rPr>
      <w:rFonts w:ascii="Arial" w:eastAsia="MS Mincho" w:hAnsi="Arial" w:cs="Times New Roman"/>
      <w:sz w:val="22"/>
      <w:szCs w:val="20"/>
      <w:lang w:eastAsia="en-GB"/>
    </w:rPr>
  </w:style>
  <w:style w:type="character" w:customStyle="1" w:styleId="CharChar119">
    <w:name w:val="Char Char119"/>
    <w:uiPriority w:val="99"/>
    <w:qFormat/>
    <w:rPr>
      <w:sz w:val="24"/>
      <w:lang w:val="en-GB" w:eastAsia="en-GB"/>
    </w:rPr>
  </w:style>
  <w:style w:type="character" w:customStyle="1" w:styleId="CharChar4">
    <w:name w:val="Char Char4"/>
    <w:uiPriority w:val="99"/>
    <w:semiHidden/>
    <w:qFormat/>
  </w:style>
  <w:style w:type="paragraph" w:customStyle="1" w:styleId="CharCharChar1">
    <w:name w:val="Char Char Char1"/>
    <w:basedOn w:val="Normal"/>
    <w:uiPriority w:val="99"/>
    <w:semiHidden/>
    <w:qFormat/>
    <w:pPr>
      <w:widowControl w:val="0"/>
      <w:spacing w:after="0" w:line="280" w:lineRule="atLeast"/>
    </w:pPr>
    <w:rPr>
      <w:rFonts w:ascii="Arial" w:eastAsia="MS Mincho" w:hAnsi="Arial" w:cs="Times New Roman"/>
      <w:sz w:val="22"/>
      <w:szCs w:val="20"/>
      <w:lang w:eastAsia="en-GB"/>
    </w:rPr>
  </w:style>
  <w:style w:type="character" w:customStyle="1" w:styleId="CharChar21">
    <w:name w:val="Char Char21"/>
    <w:uiPriority w:val="99"/>
    <w:qFormat/>
    <w:rPr>
      <w:rFonts w:ascii="Arial" w:hAnsi="Arial"/>
      <w:sz w:val="24"/>
      <w:lang w:val="en-GB" w:eastAsia="en-GB"/>
    </w:rPr>
  </w:style>
  <w:style w:type="character" w:customStyle="1" w:styleId="CharChar26">
    <w:name w:val="Char Char26"/>
    <w:uiPriority w:val="99"/>
    <w:semiHidden/>
    <w:qFormat/>
    <w:rPr>
      <w:lang w:val="en-GB" w:eastAsia="en-GB"/>
    </w:rPr>
  </w:style>
  <w:style w:type="paragraph" w:customStyle="1" w:styleId="headertexttopleveltextcentertext">
    <w:name w:val="headertext topleveltext centertext"/>
    <w:basedOn w:val="Normal"/>
    <w:uiPriority w:val="99"/>
    <w:qFormat/>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formattexttopleveltextcentertext">
    <w:name w:val="formattext topleveltext centertext"/>
    <w:basedOn w:val="Normal"/>
    <w:uiPriority w:val="99"/>
    <w:qFormat/>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unformattexttopleveltext">
    <w:name w:val="unformattext topleveltext"/>
    <w:basedOn w:val="Normal"/>
    <w:uiPriority w:val="99"/>
    <w:qFormat/>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formattexttopleveltext">
    <w:name w:val="formattext topleveltext"/>
    <w:basedOn w:val="Normal"/>
    <w:uiPriority w:val="99"/>
    <w:qFormat/>
    <w:pPr>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Heading12">
    <w:name w:val="Heading 12"/>
    <w:basedOn w:val="Normal"/>
    <w:next w:val="Normal"/>
    <w:uiPriority w:val="99"/>
    <w:qFormat/>
    <w:pPr>
      <w:keepNext/>
      <w:spacing w:before="120" w:line="240" w:lineRule="auto"/>
      <w:ind w:firstLine="567"/>
      <w:jc w:val="center"/>
      <w:outlineLvl w:val="0"/>
    </w:pPr>
    <w:rPr>
      <w:rFonts w:ascii="Times New Roman" w:eastAsia="Batang" w:hAnsi="Times New Roman" w:cs="Times New Roman"/>
      <w:b/>
      <w:sz w:val="28"/>
      <w:szCs w:val="20"/>
      <w:lang w:eastAsia="ru-RU"/>
    </w:rPr>
  </w:style>
  <w:style w:type="paragraph" w:customStyle="1" w:styleId="NormalIndent1">
    <w:name w:val="Normal Indent1"/>
    <w:basedOn w:val="Normal"/>
    <w:uiPriority w:val="99"/>
    <w:qFormat/>
    <w:pPr>
      <w:spacing w:before="240" w:after="240" w:line="240" w:lineRule="auto"/>
      <w:ind w:left="851"/>
      <w:jc w:val="left"/>
    </w:pPr>
    <w:rPr>
      <w:rFonts w:ascii="Arial" w:eastAsia="Times New Roman" w:hAnsi="Arial" w:cs="Times New Roman"/>
      <w:sz w:val="20"/>
      <w:szCs w:val="20"/>
    </w:rPr>
  </w:style>
  <w:style w:type="paragraph" w:customStyle="1" w:styleId="ATLGOLCambridgeEducation">
    <w:name w:val="ATLGOL_Cambridge_Education"/>
    <w:uiPriority w:val="99"/>
    <w:qFormat/>
    <w:pPr>
      <w:ind w:right="11"/>
      <w:jc w:val="right"/>
    </w:pPr>
    <w:rPr>
      <w:rFonts w:ascii="Arial" w:eastAsia="Times New Roman" w:hAnsi="Arial" w:cs="Arial"/>
      <w:sz w:val="18"/>
      <w:szCs w:val="24"/>
      <w:lang w:val="en-GB" w:eastAsia="en-GB"/>
    </w:rPr>
  </w:style>
  <w:style w:type="paragraph" w:customStyle="1" w:styleId="1ffa">
    <w:name w:val="Таблица 1 Шапка"/>
    <w:basedOn w:val="Normal"/>
    <w:uiPriority w:val="99"/>
    <w:qFormat/>
    <w:pPr>
      <w:spacing w:before="100" w:beforeAutospacing="1" w:after="100" w:afterAutospacing="1" w:line="240" w:lineRule="auto"/>
      <w:jc w:val="center"/>
    </w:pPr>
    <w:rPr>
      <w:rFonts w:ascii="Arial" w:eastAsia="Times New Roman" w:hAnsi="Arial" w:cs="Times New Roman"/>
      <w:sz w:val="22"/>
      <w:szCs w:val="22"/>
      <w:lang w:eastAsia="ru-RU"/>
    </w:rPr>
  </w:style>
  <w:style w:type="character" w:customStyle="1" w:styleId="FooterChar2">
    <w:name w:val="Footer Char2"/>
    <w:qFormat/>
    <w:rPr>
      <w:rFonts w:ascii="Arial" w:hAnsi="Arial"/>
      <w:sz w:val="16"/>
      <w:lang w:val="en-GB" w:eastAsia="en-GB"/>
    </w:rPr>
  </w:style>
  <w:style w:type="character" w:customStyle="1" w:styleId="CommentTextChar2">
    <w:name w:val="Comment Text Char2"/>
    <w:uiPriority w:val="99"/>
    <w:semiHidden/>
    <w:qFormat/>
    <w:rPr>
      <w:rFonts w:ascii="Times New Roman" w:hAnsi="Times New Roman"/>
      <w:sz w:val="20"/>
      <w:lang w:val="en-GB" w:eastAsia="en-GB"/>
    </w:rPr>
  </w:style>
  <w:style w:type="character" w:customStyle="1" w:styleId="TOC1Char1">
    <w:name w:val="TOC 1 Char1"/>
    <w:uiPriority w:val="99"/>
    <w:qFormat/>
    <w:rPr>
      <w:rFonts w:ascii="Arial" w:hAnsi="Arial"/>
      <w:sz w:val="24"/>
      <w:shd w:val="clear" w:color="auto" w:fill="E0E6EB"/>
      <w:lang w:val="en-GB" w:eastAsia="en-GB"/>
    </w:rPr>
  </w:style>
  <w:style w:type="paragraph" w:customStyle="1" w:styleId="2c">
    <w:name w:val="Рецензия2"/>
    <w:hidden/>
    <w:uiPriority w:val="99"/>
    <w:semiHidden/>
    <w:qFormat/>
    <w:rPr>
      <w:rFonts w:eastAsia="Times New Roman"/>
      <w:sz w:val="24"/>
      <w:szCs w:val="24"/>
      <w:lang w:val="en-GB" w:eastAsia="en-GB"/>
    </w:rPr>
  </w:style>
  <w:style w:type="paragraph" w:customStyle="1" w:styleId="12f3">
    <w:name w:val="Заголовок 12"/>
    <w:basedOn w:val="Normal"/>
    <w:next w:val="Normal"/>
    <w:uiPriority w:val="99"/>
    <w:qFormat/>
    <w:pPr>
      <w:keepNext/>
      <w:spacing w:before="120" w:line="240" w:lineRule="auto"/>
      <w:ind w:firstLine="567"/>
      <w:jc w:val="center"/>
      <w:outlineLvl w:val="0"/>
    </w:pPr>
    <w:rPr>
      <w:rFonts w:ascii="Times New Roman" w:eastAsia="Batang" w:hAnsi="Times New Roman" w:cs="Times New Roman"/>
      <w:b/>
      <w:sz w:val="28"/>
      <w:szCs w:val="20"/>
      <w:lang w:eastAsia="ru-RU"/>
    </w:rPr>
  </w:style>
  <w:style w:type="paragraph" w:customStyle="1" w:styleId="CharCharChar1Char3">
    <w:name w:val="Char Char Char1 Char3"/>
    <w:basedOn w:val="Normal"/>
    <w:uiPriority w:val="99"/>
    <w:semiHidden/>
    <w:qFormat/>
    <w:pPr>
      <w:spacing w:after="0" w:line="240" w:lineRule="auto"/>
    </w:pPr>
    <w:rPr>
      <w:rFonts w:ascii="Arial" w:eastAsia="MS Mincho" w:hAnsi="Arial" w:cs="Times New Roman"/>
      <w:sz w:val="24"/>
      <w:szCs w:val="24"/>
      <w:lang w:eastAsia="ko-KR"/>
    </w:rPr>
  </w:style>
  <w:style w:type="paragraph" w:customStyle="1" w:styleId="CharChar3Char3">
    <w:name w:val="Char Char3 Char3"/>
    <w:basedOn w:val="Normal"/>
    <w:uiPriority w:val="99"/>
    <w:semiHidden/>
    <w:qFormat/>
    <w:pPr>
      <w:widowControl w:val="0"/>
      <w:spacing w:after="0" w:line="280" w:lineRule="atLeast"/>
    </w:pPr>
    <w:rPr>
      <w:rFonts w:ascii="Arial" w:eastAsia="MS Mincho" w:hAnsi="Arial" w:cs="Times New Roman"/>
      <w:sz w:val="22"/>
      <w:szCs w:val="20"/>
      <w:lang w:eastAsia="ko-KR"/>
    </w:rPr>
  </w:style>
  <w:style w:type="paragraph" w:customStyle="1" w:styleId="CharChar2Char3">
    <w:name w:val="Char Char2 Char3"/>
    <w:basedOn w:val="Normal"/>
    <w:uiPriority w:val="99"/>
    <w:semiHidden/>
    <w:qFormat/>
    <w:pPr>
      <w:widowControl w:val="0"/>
      <w:spacing w:after="0" w:line="280" w:lineRule="atLeast"/>
    </w:pPr>
    <w:rPr>
      <w:rFonts w:ascii="Arial" w:eastAsia="MS Mincho" w:hAnsi="Arial" w:cs="Times New Roman"/>
      <w:sz w:val="24"/>
      <w:szCs w:val="20"/>
      <w:lang w:eastAsia="en-GB"/>
    </w:rPr>
  </w:style>
  <w:style w:type="paragraph" w:customStyle="1" w:styleId="CharCharChar3">
    <w:name w:val="Char Char Char3"/>
    <w:basedOn w:val="Normal"/>
    <w:uiPriority w:val="99"/>
    <w:semiHidden/>
    <w:qFormat/>
    <w:pPr>
      <w:widowControl w:val="0"/>
      <w:spacing w:after="0" w:line="280" w:lineRule="atLeast"/>
    </w:pPr>
    <w:rPr>
      <w:rFonts w:ascii="Arial" w:eastAsia="MS Mincho" w:hAnsi="Arial" w:cs="Times New Roman"/>
      <w:sz w:val="22"/>
      <w:szCs w:val="20"/>
      <w:lang w:eastAsia="en-GB"/>
    </w:rPr>
  </w:style>
  <w:style w:type="paragraph" w:customStyle="1" w:styleId="Heading13">
    <w:name w:val="Heading 13"/>
    <w:basedOn w:val="Normal"/>
    <w:next w:val="Normal"/>
    <w:uiPriority w:val="99"/>
    <w:qFormat/>
    <w:pPr>
      <w:keepNext/>
      <w:spacing w:before="120" w:line="240" w:lineRule="auto"/>
      <w:ind w:firstLine="567"/>
      <w:jc w:val="center"/>
      <w:outlineLvl w:val="0"/>
    </w:pPr>
    <w:rPr>
      <w:rFonts w:ascii="Times New Roman" w:eastAsia="Batang" w:hAnsi="Times New Roman" w:cs="Times New Roman"/>
      <w:b/>
      <w:sz w:val="28"/>
      <w:szCs w:val="20"/>
      <w:lang w:eastAsia="ru-RU"/>
    </w:rPr>
  </w:style>
  <w:style w:type="paragraph" w:customStyle="1" w:styleId="NormalIndent2">
    <w:name w:val="Normal Indent2"/>
    <w:basedOn w:val="Normal"/>
    <w:uiPriority w:val="99"/>
    <w:qFormat/>
    <w:pPr>
      <w:spacing w:before="240" w:after="240" w:line="240" w:lineRule="auto"/>
      <w:ind w:left="851"/>
      <w:jc w:val="left"/>
    </w:pPr>
    <w:rPr>
      <w:rFonts w:ascii="Arial" w:eastAsia="Times New Roman" w:hAnsi="Arial" w:cs="Times New Roman"/>
      <w:sz w:val="20"/>
      <w:szCs w:val="20"/>
    </w:rPr>
  </w:style>
  <w:style w:type="table" w:customStyle="1" w:styleId="1190">
    <w:name w:val="Сетка таблицы119"/>
    <w:basedOn w:val="TableNormal"/>
    <w:uiPriority w:val="59"/>
    <w:qFormat/>
    <w:pPr>
      <w:ind w:firstLine="709"/>
    </w:pPr>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00">
    <w:name w:val="Сетка таблицы1110"/>
    <w:basedOn w:val="TableNormal"/>
    <w:uiPriority w:val="59"/>
    <w:qFormat/>
    <w:pPr>
      <w:ind w:firstLine="709"/>
    </w:pPr>
    <w:rPr>
      <w:rFonts w:ascii="Calibri" w:eastAsia="MS PGothic"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uiPriority w:val="5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0">
    <w:name w:val="Table Grid20"/>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b">
    <w:name w:val="Основной текст1"/>
    <w:basedOn w:val="Normal"/>
    <w:qFormat/>
    <w:pPr>
      <w:widowControl w:val="0"/>
      <w:shd w:val="clear" w:color="auto" w:fill="FFFFFF"/>
      <w:spacing w:after="0" w:line="317" w:lineRule="exact"/>
      <w:jc w:val="left"/>
    </w:pPr>
    <w:rPr>
      <w:rFonts w:ascii="Calibri" w:eastAsia="Calibri" w:hAnsi="Calibri" w:cs="Calibri"/>
      <w:sz w:val="25"/>
      <w:szCs w:val="25"/>
    </w:rPr>
  </w:style>
  <w:style w:type="character" w:customStyle="1" w:styleId="90">
    <w:name w:val="Основной текст + 9"/>
    <w:qFormat/>
    <w:rPr>
      <w:rFonts w:ascii="Calibri" w:eastAsia="Calibri" w:hAnsi="Calibri" w:cs="Calibri"/>
      <w:b/>
      <w:bCs/>
      <w:color w:val="000000"/>
      <w:spacing w:val="0"/>
      <w:w w:val="100"/>
      <w:position w:val="0"/>
      <w:sz w:val="19"/>
      <w:szCs w:val="19"/>
      <w:shd w:val="clear" w:color="auto" w:fill="FFFFFF"/>
      <w:lang w:val="en-GB"/>
    </w:rPr>
  </w:style>
  <w:style w:type="character" w:customStyle="1" w:styleId="affff5">
    <w:name w:val="Подпись к таблице_"/>
    <w:link w:val="affff6"/>
    <w:qFormat/>
    <w:locked/>
    <w:rPr>
      <w:rFonts w:ascii="Calibri" w:eastAsia="Calibri" w:hAnsi="Calibri" w:cs="Calibri"/>
      <w:sz w:val="25"/>
      <w:szCs w:val="25"/>
      <w:shd w:val="clear" w:color="auto" w:fill="FFFFFF"/>
    </w:rPr>
  </w:style>
  <w:style w:type="paragraph" w:customStyle="1" w:styleId="affff6">
    <w:name w:val="Подпись к таблице"/>
    <w:basedOn w:val="Normal"/>
    <w:link w:val="affff5"/>
    <w:qFormat/>
    <w:pPr>
      <w:widowControl w:val="0"/>
      <w:shd w:val="clear" w:color="auto" w:fill="FFFFFF"/>
      <w:spacing w:after="0" w:line="0" w:lineRule="atLeast"/>
      <w:jc w:val="left"/>
    </w:pPr>
    <w:rPr>
      <w:rFonts w:ascii="Calibri" w:eastAsia="Calibri" w:hAnsi="Calibri" w:cs="Calibri"/>
      <w:sz w:val="25"/>
      <w:szCs w:val="25"/>
    </w:rPr>
  </w:style>
  <w:style w:type="table" w:customStyle="1" w:styleId="TableGrid220">
    <w:name w:val="Table Grid22"/>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d">
    <w:name w:val="Название2"/>
    <w:basedOn w:val="Normal"/>
    <w:qFormat/>
    <w:pPr>
      <w:spacing w:after="0" w:line="240" w:lineRule="auto"/>
      <w:jc w:val="center"/>
    </w:pPr>
    <w:rPr>
      <w:rFonts w:ascii="Times New Roman" w:eastAsia="Times New Roman" w:hAnsi="Times New Roman" w:cs="Times New Roman"/>
      <w:b/>
      <w:bCs/>
      <w:sz w:val="24"/>
      <w:szCs w:val="24"/>
      <w:lang w:eastAsia="ru-RU"/>
    </w:rPr>
  </w:style>
  <w:style w:type="paragraph" w:customStyle="1" w:styleId="BodyText31">
    <w:name w:val="Body Text 31"/>
    <w:basedOn w:val="Normal"/>
    <w:qFormat/>
    <w:pPr>
      <w:widowControl w:val="0"/>
      <w:spacing w:after="0" w:line="240" w:lineRule="auto"/>
      <w:jc w:val="center"/>
    </w:pPr>
    <w:rPr>
      <w:rFonts w:ascii="Times New Roman" w:eastAsia="Times New Roman" w:hAnsi="Times New Roman" w:cs="Times New Roman"/>
      <w:sz w:val="24"/>
      <w:szCs w:val="20"/>
      <w:lang w:eastAsia="ru-RU"/>
    </w:rPr>
  </w:style>
  <w:style w:type="paragraph" w:customStyle="1" w:styleId="affff7">
    <w:name w:val="ОсновнойНеразрыв"/>
    <w:basedOn w:val="BodyText"/>
    <w:qFormat/>
    <w:pPr>
      <w:keepNext/>
      <w:widowControl w:val="0"/>
      <w:spacing w:after="0" w:line="240" w:lineRule="auto"/>
      <w:ind w:firstLine="720"/>
    </w:pPr>
    <w:rPr>
      <w:rFonts w:ascii="Times New Roman" w:eastAsia="Times New Roman" w:hAnsi="Times New Roman" w:cs="Times New Roman"/>
      <w:sz w:val="24"/>
      <w:szCs w:val="20"/>
      <w:lang w:eastAsia="ru-RU"/>
    </w:rPr>
  </w:style>
  <w:style w:type="paragraph" w:customStyle="1" w:styleId="Nonformat">
    <w:name w:val="Nonformat"/>
    <w:basedOn w:val="Normal"/>
    <w:qFormat/>
    <w:pPr>
      <w:spacing w:after="0" w:line="240" w:lineRule="auto"/>
      <w:jc w:val="left"/>
    </w:pPr>
    <w:rPr>
      <w:rFonts w:ascii="Consultant" w:eastAsia="Times New Roman" w:hAnsi="Consultant" w:cs="Times New Roman"/>
      <w:snapToGrid w:val="0"/>
      <w:sz w:val="16"/>
      <w:szCs w:val="20"/>
      <w:lang w:eastAsia="ru-RU"/>
    </w:rPr>
  </w:style>
  <w:style w:type="paragraph" w:customStyle="1" w:styleId="BodyText210">
    <w:name w:val="Body Text 21"/>
    <w:basedOn w:val="Normal"/>
    <w:qFormat/>
    <w:pPr>
      <w:widowControl w:val="0"/>
      <w:spacing w:after="0" w:line="240" w:lineRule="auto"/>
    </w:pPr>
    <w:rPr>
      <w:rFonts w:ascii="Times New Roman" w:eastAsia="Times New Roman" w:hAnsi="Times New Roman" w:cs="Times New Roman"/>
      <w:sz w:val="24"/>
      <w:szCs w:val="20"/>
      <w:lang w:eastAsia="ru-RU"/>
    </w:rPr>
  </w:style>
  <w:style w:type="paragraph" w:customStyle="1" w:styleId="CharChar0">
    <w:name w:val="Char Char Знак Знак Знак"/>
    <w:basedOn w:val="Normal"/>
    <w:qFormat/>
    <w:pPr>
      <w:keepLines/>
      <w:spacing w:after="160" w:line="240" w:lineRule="exact"/>
      <w:jc w:val="left"/>
    </w:pPr>
    <w:rPr>
      <w:rFonts w:eastAsia="MS Mincho" w:cs="Franklin Gothic Book"/>
      <w:sz w:val="20"/>
      <w:szCs w:val="20"/>
    </w:rPr>
  </w:style>
  <w:style w:type="paragraph" w:customStyle="1" w:styleId="1ffc">
    <w:name w:val="Знак Знак1 Знак Знак Знак Знак Знак Знак Знак Знак Знак Знак Знак Знак Знак Знак Знак Знак Знак Знак Знак Знак Знак Знак Знак Знак Знак Знак"/>
    <w:basedOn w:val="Normal"/>
    <w:qFormat/>
    <w:pPr>
      <w:spacing w:after="0" w:line="240" w:lineRule="auto"/>
      <w:jc w:val="left"/>
    </w:pPr>
    <w:rPr>
      <w:rFonts w:eastAsia="Times New Roman" w:cs="Verdana"/>
      <w:sz w:val="20"/>
      <w:szCs w:val="20"/>
    </w:rPr>
  </w:style>
  <w:style w:type="character" w:customStyle="1" w:styleId="label">
    <w:name w:val="label"/>
    <w:qFormat/>
  </w:style>
  <w:style w:type="character" w:customStyle="1" w:styleId="separator">
    <w:name w:val="separator"/>
    <w:qFormat/>
  </w:style>
  <w:style w:type="character" w:customStyle="1" w:styleId="value">
    <w:name w:val="value"/>
    <w:qFormat/>
  </w:style>
  <w:style w:type="character" w:customStyle="1" w:styleId="ui-ncbitoggler-master-text">
    <w:name w:val="ui-ncbitoggler-master-text"/>
    <w:qFormat/>
  </w:style>
  <w:style w:type="character" w:customStyle="1" w:styleId="sub">
    <w:name w:val="sub"/>
    <w:qFormat/>
  </w:style>
  <w:style w:type="character" w:customStyle="1" w:styleId="ez-toc-section">
    <w:name w:val="ez-toc-section"/>
    <w:qFormat/>
  </w:style>
  <w:style w:type="paragraph" w:customStyle="1" w:styleId="pr">
    <w:name w:val="pr"/>
    <w:basedOn w:val="Normal"/>
    <w:qFormat/>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ocnumber">
    <w:name w:val="tocnumber"/>
    <w:qFormat/>
  </w:style>
  <w:style w:type="character" w:customStyle="1" w:styleId="toctext">
    <w:name w:val="toctext"/>
    <w:qFormat/>
  </w:style>
  <w:style w:type="character" w:customStyle="1" w:styleId="mw-headline">
    <w:name w:val="mw-headline"/>
    <w:qFormat/>
  </w:style>
  <w:style w:type="character" w:customStyle="1" w:styleId="mw-editsection">
    <w:name w:val="mw-editsection"/>
    <w:qFormat/>
  </w:style>
  <w:style w:type="character" w:customStyle="1" w:styleId="mw-editsection-bracket">
    <w:name w:val="mw-editsection-bracket"/>
    <w:qFormat/>
  </w:style>
  <w:style w:type="character" w:customStyle="1" w:styleId="mw-cite-backlink">
    <w:name w:val="mw-cite-backlink"/>
    <w:qFormat/>
  </w:style>
  <w:style w:type="character" w:customStyle="1" w:styleId="cite-accessibility-label">
    <w:name w:val="cite-accessibility-label"/>
    <w:qFormat/>
  </w:style>
  <w:style w:type="character" w:customStyle="1" w:styleId="reference-accessdate">
    <w:name w:val="reference-accessdate"/>
    <w:qFormat/>
  </w:style>
  <w:style w:type="character" w:customStyle="1" w:styleId="notranslate">
    <w:name w:val="notranslate"/>
    <w:qFormat/>
  </w:style>
  <w:style w:type="character" w:customStyle="1" w:styleId="doc-paragraph-number">
    <w:name w:val="doc-paragraph-number"/>
    <w:qFormat/>
  </w:style>
  <w:style w:type="character" w:customStyle="1" w:styleId="doctablecell">
    <w:name w:val="doctable_cell"/>
    <w:qFormat/>
  </w:style>
  <w:style w:type="table" w:customStyle="1" w:styleId="TableGrid230">
    <w:name w:val="Table Grid23"/>
    <w:basedOn w:val="TableNormal"/>
    <w:uiPriority w:val="39"/>
    <w:qFormat/>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f4">
    <w:name w:val="Маркированный список12"/>
    <w:basedOn w:val="Normal"/>
    <w:qFormat/>
    <w:pPr>
      <w:ind w:left="780" w:hanging="360"/>
      <w:jc w:val="left"/>
    </w:pPr>
    <w:rPr>
      <w:rFonts w:eastAsia="Times New Roman" w:cs="Times New Roman"/>
      <w:lang w:eastAsia="da-DK"/>
    </w:rPr>
  </w:style>
  <w:style w:type="table" w:customStyle="1" w:styleId="156">
    <w:name w:val="Сетка таблицы156"/>
    <w:basedOn w:val="TableNormal"/>
    <w:uiPriority w:val="59"/>
    <w:qFormat/>
    <w:pPr>
      <w:spacing w:after="200" w:line="276" w:lineRule="auto"/>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57">
    <w:name w:val="Сетка таблицы157"/>
    <w:basedOn w:val="TableNormal"/>
    <w:uiPriority w:val="59"/>
    <w:qFormat/>
    <w:pPr>
      <w:spacing w:after="200" w:line="276" w:lineRule="auto"/>
    </w:pPr>
    <w:rPr>
      <w:rFonts w:ascii="Calibri" w:eastAsia="Times New Roman"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ntStyle38">
    <w:name w:val="Font Style38"/>
    <w:uiPriority w:val="99"/>
    <w:qFormat/>
    <w:rPr>
      <w:rFonts w:ascii="Times New Roman" w:hAnsi="Times New Roman"/>
      <w:sz w:val="18"/>
      <w:lang w:val="en-GB"/>
    </w:rPr>
  </w:style>
  <w:style w:type="character" w:customStyle="1" w:styleId="FontStyle130">
    <w:name w:val="Font Style13"/>
    <w:uiPriority w:val="99"/>
    <w:qFormat/>
    <w:rPr>
      <w:rFonts w:ascii="Times New Roman" w:hAnsi="Times New Roman" w:cs="Times New Roman" w:hint="default"/>
      <w:sz w:val="20"/>
      <w:szCs w:val="20"/>
    </w:rPr>
  </w:style>
  <w:style w:type="paragraph" w:customStyle="1" w:styleId="2e">
    <w:name w:val="Основной текст2"/>
    <w:basedOn w:val="Normal"/>
    <w:qFormat/>
    <w:pPr>
      <w:widowControl w:val="0"/>
      <w:shd w:val="clear" w:color="auto" w:fill="FFFFFF"/>
      <w:spacing w:before="240" w:after="0" w:line="317" w:lineRule="exact"/>
      <w:jc w:val="left"/>
    </w:pPr>
    <w:rPr>
      <w:rFonts w:ascii="Calibri" w:eastAsia="Calibri" w:hAnsi="Calibri" w:cs="Calibri"/>
      <w:sz w:val="25"/>
      <w:szCs w:val="25"/>
    </w:rPr>
  </w:style>
  <w:style w:type="character" w:customStyle="1" w:styleId="nobr1">
    <w:name w:val="nobr1"/>
    <w:qFormat/>
  </w:style>
  <w:style w:type="character" w:customStyle="1" w:styleId="hpsatn">
    <w:name w:val="hps atn"/>
    <w:qFormat/>
    <w:rPr>
      <w:rFonts w:ascii="Times New Roman" w:hAnsi="Times New Roman" w:cs="Times New Roman" w:hint="default"/>
    </w:rPr>
  </w:style>
  <w:style w:type="character" w:customStyle="1" w:styleId="blk6">
    <w:name w:val="blk6"/>
    <w:qFormat/>
    <w:rPr>
      <w:vanish/>
    </w:rPr>
  </w:style>
  <w:style w:type="paragraph" w:customStyle="1" w:styleId="38">
    <w:name w:val="боковик3"/>
    <w:basedOn w:val="Normal"/>
    <w:qFormat/>
    <w:pPr>
      <w:widowControl w:val="0"/>
      <w:spacing w:before="72" w:after="0" w:line="240" w:lineRule="auto"/>
      <w:jc w:val="center"/>
    </w:pPr>
    <w:rPr>
      <w:rFonts w:ascii="JournalRub" w:eastAsia="Times New Roman" w:hAnsi="JournalRub" w:cs="Times New Roman"/>
      <w:b/>
      <w:sz w:val="20"/>
      <w:szCs w:val="20"/>
      <w:lang w:eastAsia="ru-RU"/>
    </w:rPr>
  </w:style>
  <w:style w:type="character" w:customStyle="1" w:styleId="affff8">
    <w:name w:val="номер страницы"/>
    <w:uiPriority w:val="99"/>
    <w:qFormat/>
    <w:rPr>
      <w:rFonts w:ascii="Times New Roman" w:hAnsi="Times New Roman" w:cs="Times New Roman" w:hint="default"/>
    </w:rPr>
  </w:style>
  <w:style w:type="character" w:customStyle="1" w:styleId="editsection">
    <w:name w:val="editsection"/>
    <w:qFormat/>
  </w:style>
  <w:style w:type="character" w:customStyle="1" w:styleId="nowrap1">
    <w:name w:val="nowrap1"/>
    <w:qFormat/>
  </w:style>
  <w:style w:type="table" w:customStyle="1" w:styleId="TableGrid240">
    <w:name w:val="Table Grid24"/>
    <w:basedOn w:val="TableNormal"/>
    <w:uiPriority w:val="3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
    <w:name w:val="Обычный2"/>
    <w:qFormat/>
    <w:rPr>
      <w:rFonts w:eastAsia="Times New Roman"/>
      <w:snapToGrid w:val="0"/>
      <w:lang w:val="en-GB"/>
    </w:rPr>
  </w:style>
  <w:style w:type="paragraph" w:customStyle="1" w:styleId="WR">
    <w:name w:val="СтильWR"/>
    <w:basedOn w:val="Normal"/>
    <w:qFormat/>
    <w:pPr>
      <w:spacing w:after="0" w:line="360" w:lineRule="auto"/>
      <w:ind w:firstLine="709"/>
    </w:pPr>
    <w:rPr>
      <w:rFonts w:ascii="Times New Roman" w:eastAsia="Times New Roman" w:hAnsi="Times New Roman" w:cs="Times New Roman"/>
      <w:sz w:val="24"/>
      <w:szCs w:val="20"/>
      <w:lang w:eastAsia="ru-RU"/>
    </w:rPr>
  </w:style>
  <w:style w:type="paragraph" w:customStyle="1" w:styleId="1ffd">
    <w:name w:val="Прощание1"/>
    <w:basedOn w:val="Normal"/>
    <w:uiPriority w:val="99"/>
    <w:qFormat/>
    <w:pPr>
      <w:suppressAutoHyphens/>
      <w:spacing w:after="0" w:line="220" w:lineRule="atLeast"/>
      <w:ind w:left="835"/>
      <w:jc w:val="left"/>
    </w:pPr>
    <w:rPr>
      <w:rFonts w:ascii="Times New Roman" w:eastAsia="Times New Roman" w:hAnsi="Times New Roman" w:cs="Times New Roman"/>
      <w:sz w:val="20"/>
      <w:szCs w:val="20"/>
      <w:lang w:eastAsia="ar-SA"/>
    </w:rPr>
  </w:style>
  <w:style w:type="paragraph" w:customStyle="1" w:styleId="affff9">
    <w:name w:val="ТАБЛ"/>
    <w:basedOn w:val="Normal"/>
    <w:link w:val="affffa"/>
    <w:qFormat/>
    <w:pPr>
      <w:keepNext/>
      <w:keepLines/>
      <w:spacing w:after="0" w:line="240" w:lineRule="auto"/>
      <w:jc w:val="center"/>
    </w:pPr>
    <w:rPr>
      <w:rFonts w:ascii="Arial" w:eastAsia="Times New Roman" w:hAnsi="Arial" w:cs="Arial"/>
      <w:sz w:val="22"/>
      <w:szCs w:val="22"/>
      <w:lang w:eastAsia="ru-RU"/>
    </w:rPr>
  </w:style>
  <w:style w:type="character" w:customStyle="1" w:styleId="affffa">
    <w:name w:val="ТАБЛ Знак"/>
    <w:link w:val="affff9"/>
    <w:qFormat/>
    <w:rPr>
      <w:rFonts w:ascii="Arial" w:eastAsia="Times New Roman" w:hAnsi="Arial" w:cs="Arial"/>
      <w:lang w:eastAsia="ru-RU"/>
    </w:rPr>
  </w:style>
  <w:style w:type="table" w:customStyle="1" w:styleId="TableGrid25">
    <w:name w:val="Table Grid25"/>
    <w:basedOn w:val="TableNormal"/>
    <w:uiPriority w:val="59"/>
    <w:qFormat/>
    <w:pPr>
      <w:spacing w:line="260" w:lineRule="atLeast"/>
    </w:pPr>
    <w:rPr>
      <w:rFonts w:ascii="Verdana" w:hAnsi="Verdana"/>
      <w:sz w:val="18"/>
      <w:szCs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9">
    <w:name w:val="3_Перечисление_тире"/>
    <w:qFormat/>
    <w:pPr>
      <w:spacing w:line="360" w:lineRule="auto"/>
      <w:ind w:firstLine="851"/>
      <w:jc w:val="both"/>
    </w:pPr>
    <w:rPr>
      <w:rFonts w:ascii="Arial" w:eastAsia="TimesNewRomanPSMT" w:hAnsi="Arial" w:cs="Arial"/>
      <w:sz w:val="24"/>
      <w:lang w:val="en-GB"/>
    </w:rPr>
  </w:style>
  <w:style w:type="table" w:customStyle="1" w:styleId="TableGrid26">
    <w:name w:val="Table Grid26"/>
    <w:basedOn w:val="TableNormal"/>
    <w:uiPriority w:val="59"/>
    <w:qFormat/>
    <w:pPr>
      <w:spacing w:line="260" w:lineRule="atLeast"/>
    </w:pPr>
    <w:rPr>
      <w:rFonts w:ascii="Verdana" w:eastAsia="Times New Roman" w:hAnsi="Verdana"/>
      <w:sz w:val="18"/>
      <w:szCs w:val="18"/>
      <w:lang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ullet1Char">
    <w:name w:val="~Bullet1 Char"/>
    <w:link w:val="Bullet10"/>
    <w:uiPriority w:val="99"/>
    <w:qFormat/>
    <w:locked/>
    <w:rPr>
      <w:rFonts w:ascii="Calibri" w:eastAsia="Calibri" w:hAnsi="Calibri" w:cs="Arial"/>
      <w:sz w:val="20"/>
      <w:szCs w:val="20"/>
      <w:lang w:val="en-GB"/>
    </w:rPr>
  </w:style>
  <w:style w:type="paragraph" w:customStyle="1" w:styleId="Bullet10">
    <w:name w:val="~Bullet1"/>
    <w:basedOn w:val="Normal"/>
    <w:link w:val="Bullet1Char"/>
    <w:uiPriority w:val="99"/>
    <w:qFormat/>
    <w:pPr>
      <w:tabs>
        <w:tab w:val="left" w:pos="340"/>
      </w:tabs>
      <w:spacing w:after="0" w:line="276" w:lineRule="auto"/>
      <w:ind w:left="340" w:hanging="340"/>
      <w:jc w:val="left"/>
    </w:pPr>
    <w:rPr>
      <w:rFonts w:ascii="Calibri" w:eastAsia="Calibri" w:hAnsi="Calibri" w:cs="Arial"/>
      <w:sz w:val="20"/>
      <w:szCs w:val="20"/>
    </w:rPr>
  </w:style>
  <w:style w:type="paragraph" w:customStyle="1" w:styleId="Bullet20">
    <w:name w:val="~Bullet2"/>
    <w:basedOn w:val="Bullet10"/>
    <w:uiPriority w:val="99"/>
    <w:qFormat/>
    <w:pPr>
      <w:tabs>
        <w:tab w:val="clear" w:pos="340"/>
        <w:tab w:val="left" w:pos="360"/>
        <w:tab w:val="left" w:pos="643"/>
        <w:tab w:val="left" w:pos="1440"/>
      </w:tabs>
      <w:ind w:left="643" w:hanging="360"/>
    </w:pPr>
  </w:style>
  <w:style w:type="paragraph" w:customStyle="1" w:styleId="Bullet3">
    <w:name w:val="~Bullet3"/>
    <w:basedOn w:val="Bullet20"/>
    <w:uiPriority w:val="99"/>
    <w:qFormat/>
    <w:pPr>
      <w:tabs>
        <w:tab w:val="left" w:pos="2160"/>
      </w:tabs>
    </w:pPr>
  </w:style>
  <w:style w:type="paragraph" w:customStyle="1" w:styleId="TableTextLeft">
    <w:name w:val="~TableTextLeft"/>
    <w:basedOn w:val="Normal"/>
    <w:link w:val="TableTextLeftChar"/>
    <w:qFormat/>
    <w:pPr>
      <w:spacing w:before="60" w:after="20" w:line="240" w:lineRule="auto"/>
      <w:jc w:val="left"/>
    </w:pPr>
    <w:rPr>
      <w:rFonts w:asciiTheme="minorHAnsi" w:hAnsiTheme="minorHAnsi"/>
      <w:sz w:val="17"/>
      <w:szCs w:val="20"/>
    </w:rPr>
  </w:style>
  <w:style w:type="paragraph" w:customStyle="1" w:styleId="TableHeadingLeft">
    <w:name w:val="~TableHeadingLeft"/>
    <w:basedOn w:val="TableTextLeft"/>
    <w:link w:val="TableHeadingLeftChar"/>
    <w:qFormat/>
    <w:pPr>
      <w:keepNext/>
      <w:spacing w:before="80" w:after="40"/>
    </w:pPr>
    <w:rPr>
      <w:b/>
      <w:color w:val="FFFFFF" w:themeColor="background1"/>
      <w:szCs w:val="26"/>
    </w:rPr>
  </w:style>
  <w:style w:type="paragraph" w:customStyle="1" w:styleId="TableHeadingRight">
    <w:name w:val="~TableHeadingRight"/>
    <w:basedOn w:val="TableHeadingLeft"/>
    <w:link w:val="TableHeadingRightChar"/>
    <w:qFormat/>
    <w:pPr>
      <w:jc w:val="right"/>
    </w:pPr>
  </w:style>
  <w:style w:type="paragraph" w:customStyle="1" w:styleId="TableTextRight">
    <w:name w:val="~TableTextRight"/>
    <w:basedOn w:val="TableTextLeft"/>
    <w:link w:val="TableTextRightChar"/>
    <w:qFormat/>
    <w:pPr>
      <w:jc w:val="right"/>
    </w:pPr>
  </w:style>
  <w:style w:type="table" w:customStyle="1" w:styleId="MottMacTable">
    <w:name w:val="~MottMacTable"/>
    <w:basedOn w:val="TableNormal"/>
    <w:uiPriority w:val="99"/>
    <w:qFormat/>
    <w:tblPr>
      <w:tblBorders>
        <w:top w:val="single" w:sz="4" w:space="0" w:color="4472C4" w:themeColor="accent1"/>
        <w:bottom w:val="single" w:sz="4" w:space="0" w:color="4472C4" w:themeColor="accent1"/>
        <w:insideH w:val="single" w:sz="4" w:space="0" w:color="4472C4" w:themeColor="accent1"/>
      </w:tblBorders>
    </w:tblPr>
    <w:tcPr>
      <w:shd w:val="clear" w:color="auto" w:fill="FFFFFF" w:themeFill="background1"/>
    </w:tcPr>
    <w:tblStylePr w:type="firstRow">
      <w:tblPr/>
      <w:tcPr>
        <w:shd w:val="clear" w:color="auto" w:fill="4472C4" w:themeFill="accent1"/>
      </w:tcPr>
    </w:tblStylePr>
  </w:style>
  <w:style w:type="character" w:customStyle="1" w:styleId="TableHeadingRightChar">
    <w:name w:val="~TableHeadingRight Char"/>
    <w:link w:val="TableHeadingRight"/>
    <w:qFormat/>
    <w:locked/>
    <w:rPr>
      <w:b/>
      <w:color w:val="FFFFFF" w:themeColor="background1"/>
      <w:sz w:val="17"/>
      <w:szCs w:val="26"/>
      <w:lang w:val="en-GB"/>
    </w:rPr>
  </w:style>
  <w:style w:type="character" w:customStyle="1" w:styleId="TableTextLeftChar">
    <w:name w:val="~TableTextLeft Char"/>
    <w:link w:val="TableTextLeft"/>
    <w:qFormat/>
    <w:locked/>
    <w:rPr>
      <w:sz w:val="17"/>
      <w:szCs w:val="20"/>
      <w:lang w:val="en-GB"/>
    </w:rPr>
  </w:style>
  <w:style w:type="character" w:customStyle="1" w:styleId="TableHeadingLeftChar">
    <w:name w:val="~TableHeadingLeft Char"/>
    <w:link w:val="TableHeadingLeft"/>
    <w:qFormat/>
    <w:locked/>
    <w:rPr>
      <w:b/>
      <w:color w:val="FFFFFF" w:themeColor="background1"/>
      <w:sz w:val="17"/>
      <w:szCs w:val="26"/>
      <w:lang w:val="en-GB"/>
    </w:rPr>
  </w:style>
  <w:style w:type="character" w:customStyle="1" w:styleId="TableTextRightChar">
    <w:name w:val="~TableTextRight Char"/>
    <w:link w:val="TableTextRight"/>
    <w:qFormat/>
    <w:locked/>
    <w:rPr>
      <w:sz w:val="17"/>
      <w:szCs w:val="20"/>
      <w:lang w:val="en-GB"/>
    </w:rPr>
  </w:style>
  <w:style w:type="paragraph" w:customStyle="1" w:styleId="affffb">
    <w:name w:val="_"/>
    <w:basedOn w:val="Normal"/>
    <w:semiHidden/>
    <w:qFormat/>
    <w:pPr>
      <w:tabs>
        <w:tab w:val="left" w:pos="720"/>
      </w:tabs>
      <w:spacing w:after="0" w:line="300" w:lineRule="auto"/>
      <w:ind w:left="720" w:hanging="360"/>
      <w:jc w:val="left"/>
    </w:pPr>
    <w:rPr>
      <w:rFonts w:ascii="Arial" w:eastAsia="Times New Roman" w:hAnsi="Arial" w:cs="Arial"/>
      <w:sz w:val="22"/>
      <w:szCs w:val="22"/>
      <w:lang w:eastAsia="en-GB"/>
    </w:rPr>
  </w:style>
  <w:style w:type="paragraph" w:customStyle="1" w:styleId="xl108">
    <w:name w:val="xl108"/>
    <w:basedOn w:val="Normal"/>
    <w:qFormat/>
    <w:pPr>
      <w:shd w:val="clear" w:color="000000" w:fill="FFFFFF"/>
      <w:spacing w:before="100" w:beforeAutospacing="1" w:after="100" w:afterAutospacing="1" w:line="240" w:lineRule="auto"/>
      <w:jc w:val="left"/>
    </w:pPr>
    <w:rPr>
      <w:rFonts w:ascii="Times New Roman" w:eastAsia="Times New Roman" w:hAnsi="Times New Roman" w:cs="Times New Roman"/>
      <w:sz w:val="24"/>
      <w:szCs w:val="24"/>
      <w:lang w:eastAsia="ru-RU"/>
    </w:rPr>
  </w:style>
  <w:style w:type="paragraph" w:customStyle="1" w:styleId="TOAHeading1">
    <w:name w:val="TOA Heading1"/>
    <w:basedOn w:val="Normal"/>
    <w:next w:val="Normal"/>
    <w:uiPriority w:val="99"/>
    <w:semiHidden/>
    <w:unhideWhenUsed/>
    <w:qFormat/>
    <w:pPr>
      <w:spacing w:before="120"/>
    </w:pPr>
    <w:rPr>
      <w:rFonts w:eastAsia="Times New Roman" w:cs="Times New Roman"/>
      <w:b/>
      <w:bCs/>
      <w:sz w:val="24"/>
      <w:szCs w:val="24"/>
      <w:lang w:eastAsia="da-DK"/>
    </w:rPr>
  </w:style>
  <w:style w:type="table" w:customStyle="1" w:styleId="LightShading-Accent21">
    <w:name w:val="Light Shading - Accent 21"/>
    <w:basedOn w:val="TableNormal"/>
    <w:uiPriority w:val="60"/>
    <w:semiHidden/>
    <w:unhideWhenUsed/>
    <w:qFormat/>
    <w:rPr>
      <w:rFonts w:ascii="Verdana" w:eastAsia="Times New Roman" w:hAnsi="Verdana"/>
      <w:color w:val="447B3C"/>
      <w:sz w:val="18"/>
      <w:szCs w:val="18"/>
      <w:lang w:eastAsia="da-DK"/>
    </w:rPr>
    <w:tblPr>
      <w:tblBorders>
        <w:top w:val="single" w:sz="8" w:space="0" w:color="5CA551"/>
        <w:bottom w:val="single" w:sz="8" w:space="0" w:color="5CA551"/>
      </w:tblBorders>
    </w:tblPr>
    <w:tblStylePr w:type="firstRow">
      <w:pPr>
        <w:spacing w:before="0" w:after="0" w:line="240" w:lineRule="auto"/>
      </w:pPr>
      <w:rPr>
        <w:b/>
        <w:bCs/>
      </w:rPr>
      <w:tblPr/>
      <w:tcPr>
        <w:tcBorders>
          <w:top w:val="single" w:sz="8" w:space="0" w:color="5CA551"/>
          <w:left w:val="nil"/>
          <w:bottom w:val="single" w:sz="8" w:space="0" w:color="5CA551"/>
          <w:right w:val="nil"/>
          <w:insideH w:val="nil"/>
          <w:insideV w:val="nil"/>
        </w:tcBorders>
      </w:tcPr>
    </w:tblStylePr>
    <w:tblStylePr w:type="lastRow">
      <w:pPr>
        <w:spacing w:before="0" w:after="0" w:line="240" w:lineRule="auto"/>
      </w:pPr>
      <w:rPr>
        <w:b/>
        <w:bCs/>
      </w:rPr>
      <w:tblPr/>
      <w:tcPr>
        <w:tcBorders>
          <w:top w:val="single" w:sz="8" w:space="0" w:color="5CA551"/>
          <w:left w:val="nil"/>
          <w:bottom w:val="single" w:sz="8" w:space="0" w:color="5CA55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9D3"/>
      </w:tcPr>
    </w:tblStylePr>
    <w:tblStylePr w:type="band1Horz">
      <w:tblPr/>
      <w:tcPr>
        <w:tcBorders>
          <w:left w:val="nil"/>
          <w:right w:val="nil"/>
          <w:insideH w:val="nil"/>
          <w:insideV w:val="nil"/>
        </w:tcBorders>
        <w:shd w:val="clear" w:color="auto" w:fill="D6E9D3"/>
      </w:tcPr>
    </w:tblStylePr>
  </w:style>
  <w:style w:type="table" w:customStyle="1" w:styleId="LightShading-Accent31">
    <w:name w:val="Light Shading - Accent 31"/>
    <w:basedOn w:val="TableNormal"/>
    <w:uiPriority w:val="60"/>
    <w:semiHidden/>
    <w:unhideWhenUsed/>
    <w:qFormat/>
    <w:rPr>
      <w:rFonts w:ascii="Verdana" w:eastAsia="Times New Roman" w:hAnsi="Verdana"/>
      <w:color w:val="788E28"/>
      <w:sz w:val="18"/>
      <w:szCs w:val="18"/>
      <w:lang w:eastAsia="da-DK"/>
    </w:rPr>
    <w:tblPr>
      <w:tblBorders>
        <w:top w:val="single" w:sz="8" w:space="0" w:color="A1BF36"/>
        <w:bottom w:val="single" w:sz="8" w:space="0" w:color="A1BF36"/>
      </w:tblBorders>
    </w:tblPr>
    <w:tblStylePr w:type="firstRow">
      <w:pPr>
        <w:spacing w:before="0" w:after="0" w:line="240" w:lineRule="auto"/>
      </w:pPr>
      <w:rPr>
        <w:b/>
        <w:bCs/>
      </w:rPr>
      <w:tblPr/>
      <w:tcPr>
        <w:tcBorders>
          <w:top w:val="single" w:sz="8" w:space="0" w:color="A1BF36"/>
          <w:left w:val="nil"/>
          <w:bottom w:val="single" w:sz="8" w:space="0" w:color="A1BF36"/>
          <w:right w:val="nil"/>
          <w:insideH w:val="nil"/>
          <w:insideV w:val="nil"/>
        </w:tcBorders>
      </w:tcPr>
    </w:tblStylePr>
    <w:tblStylePr w:type="lastRow">
      <w:pPr>
        <w:spacing w:before="0" w:after="0" w:line="240" w:lineRule="auto"/>
      </w:pPr>
      <w:rPr>
        <w:b/>
        <w:bCs/>
      </w:rPr>
      <w:tblPr/>
      <w:tcPr>
        <w:tcBorders>
          <w:top w:val="single" w:sz="8" w:space="0" w:color="A1BF36"/>
          <w:left w:val="nil"/>
          <w:bottom w:val="single" w:sz="8" w:space="0" w:color="A1BF3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0CB"/>
      </w:tcPr>
    </w:tblStylePr>
    <w:tblStylePr w:type="band1Horz">
      <w:tblPr/>
      <w:tcPr>
        <w:tcBorders>
          <w:left w:val="nil"/>
          <w:right w:val="nil"/>
          <w:insideH w:val="nil"/>
          <w:insideV w:val="nil"/>
        </w:tcBorders>
        <w:shd w:val="clear" w:color="auto" w:fill="E8F0CB"/>
      </w:tcPr>
    </w:tblStylePr>
  </w:style>
  <w:style w:type="table" w:customStyle="1" w:styleId="LightShading-Accent41">
    <w:name w:val="Light Shading - Accent 41"/>
    <w:basedOn w:val="TableNormal"/>
    <w:uiPriority w:val="60"/>
    <w:semiHidden/>
    <w:unhideWhenUsed/>
    <w:qFormat/>
    <w:rPr>
      <w:rFonts w:ascii="Verdana" w:eastAsia="Times New Roman" w:hAnsi="Verdana"/>
      <w:color w:val="92005A"/>
      <w:sz w:val="18"/>
      <w:szCs w:val="18"/>
      <w:lang w:eastAsia="da-DK"/>
    </w:rPr>
    <w:tblPr>
      <w:tblBorders>
        <w:top w:val="single" w:sz="8" w:space="0" w:color="C40079"/>
        <w:bottom w:val="single" w:sz="8" w:space="0" w:color="C40079"/>
      </w:tblBorders>
    </w:tblPr>
    <w:tblStylePr w:type="firstRow">
      <w:pPr>
        <w:spacing w:before="0" w:after="0" w:line="240" w:lineRule="auto"/>
      </w:pPr>
      <w:rPr>
        <w:b/>
        <w:bCs/>
      </w:rPr>
      <w:tblPr/>
      <w:tcPr>
        <w:tcBorders>
          <w:top w:val="single" w:sz="8" w:space="0" w:color="C40079"/>
          <w:left w:val="nil"/>
          <w:bottom w:val="single" w:sz="8" w:space="0" w:color="C40079"/>
          <w:right w:val="nil"/>
          <w:insideH w:val="nil"/>
          <w:insideV w:val="nil"/>
        </w:tcBorders>
      </w:tcPr>
    </w:tblStylePr>
    <w:tblStylePr w:type="lastRow">
      <w:pPr>
        <w:spacing w:before="0" w:after="0" w:line="240" w:lineRule="auto"/>
      </w:pPr>
      <w:rPr>
        <w:b/>
        <w:bCs/>
      </w:rPr>
      <w:tblPr/>
      <w:tcPr>
        <w:tcBorders>
          <w:top w:val="single" w:sz="8" w:space="0" w:color="C40079"/>
          <w:left w:val="nil"/>
          <w:bottom w:val="single" w:sz="8" w:space="0" w:color="C4007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1E1"/>
      </w:tcPr>
    </w:tblStylePr>
    <w:tblStylePr w:type="band1Horz">
      <w:tblPr/>
      <w:tcPr>
        <w:tcBorders>
          <w:left w:val="nil"/>
          <w:right w:val="nil"/>
          <w:insideH w:val="nil"/>
          <w:insideV w:val="nil"/>
        </w:tcBorders>
        <w:shd w:val="clear" w:color="auto" w:fill="FFB1E1"/>
      </w:tcPr>
    </w:tblStylePr>
  </w:style>
  <w:style w:type="table" w:customStyle="1" w:styleId="LightShading-Accent51">
    <w:name w:val="Light Shading - Accent 51"/>
    <w:basedOn w:val="TableNormal"/>
    <w:uiPriority w:val="60"/>
    <w:semiHidden/>
    <w:unhideWhenUsed/>
    <w:qFormat/>
    <w:rPr>
      <w:rFonts w:ascii="Verdana" w:eastAsia="Times New Roman" w:hAnsi="Verdana"/>
      <w:color w:val="942612"/>
      <w:sz w:val="18"/>
      <w:szCs w:val="18"/>
      <w:lang w:eastAsia="da-DK"/>
    </w:rPr>
    <w:tblPr>
      <w:tblBorders>
        <w:top w:val="single" w:sz="8" w:space="0" w:color="C63418"/>
        <w:bottom w:val="single" w:sz="8" w:space="0" w:color="C63418"/>
      </w:tblBorders>
    </w:tblPr>
    <w:tblStylePr w:type="firstRow">
      <w:pPr>
        <w:spacing w:before="0" w:after="0" w:line="240" w:lineRule="auto"/>
      </w:pPr>
      <w:rPr>
        <w:b/>
        <w:bCs/>
      </w:rPr>
      <w:tblPr/>
      <w:tcPr>
        <w:tcBorders>
          <w:top w:val="single" w:sz="8" w:space="0" w:color="C63418"/>
          <w:left w:val="nil"/>
          <w:bottom w:val="single" w:sz="8" w:space="0" w:color="C63418"/>
          <w:right w:val="nil"/>
          <w:insideH w:val="nil"/>
          <w:insideV w:val="nil"/>
        </w:tcBorders>
      </w:tcPr>
    </w:tblStylePr>
    <w:tblStylePr w:type="lastRow">
      <w:pPr>
        <w:spacing w:before="0" w:after="0" w:line="240" w:lineRule="auto"/>
      </w:pPr>
      <w:rPr>
        <w:b/>
        <w:bCs/>
      </w:rPr>
      <w:tblPr/>
      <w:tcPr>
        <w:tcBorders>
          <w:top w:val="single" w:sz="8" w:space="0" w:color="C63418"/>
          <w:left w:val="nil"/>
          <w:bottom w:val="single" w:sz="8" w:space="0" w:color="C63418"/>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8BF"/>
      </w:tcPr>
    </w:tblStylePr>
    <w:tblStylePr w:type="band1Horz">
      <w:tblPr/>
      <w:tcPr>
        <w:tcBorders>
          <w:left w:val="nil"/>
          <w:right w:val="nil"/>
          <w:insideH w:val="nil"/>
          <w:insideV w:val="nil"/>
        </w:tcBorders>
        <w:shd w:val="clear" w:color="auto" w:fill="F7C8BF"/>
      </w:tcPr>
    </w:tblStylePr>
  </w:style>
  <w:style w:type="table" w:customStyle="1" w:styleId="LightShading-Accent61">
    <w:name w:val="Light Shading - Accent 61"/>
    <w:basedOn w:val="TableNormal"/>
    <w:uiPriority w:val="60"/>
    <w:semiHidden/>
    <w:unhideWhenUsed/>
    <w:qFormat/>
    <w:rPr>
      <w:rFonts w:ascii="Verdana" w:eastAsia="Times New Roman" w:hAnsi="Verdana"/>
      <w:color w:val="A2A08C"/>
      <w:sz w:val="18"/>
      <w:szCs w:val="18"/>
      <w:lang w:eastAsia="da-DK"/>
    </w:rPr>
    <w:tblPr>
      <w:tblBorders>
        <w:top w:val="single" w:sz="8" w:space="0" w:color="D0CFC5"/>
        <w:bottom w:val="single" w:sz="8" w:space="0" w:color="D0CFC5"/>
      </w:tblBorders>
    </w:tblPr>
    <w:tblStylePr w:type="firstRow">
      <w:pPr>
        <w:spacing w:before="0" w:after="0" w:line="240" w:lineRule="auto"/>
      </w:pPr>
      <w:rPr>
        <w:b/>
        <w:bCs/>
      </w:rPr>
      <w:tblPr/>
      <w:tcPr>
        <w:tcBorders>
          <w:top w:val="single" w:sz="8" w:space="0" w:color="D0CFC5"/>
          <w:left w:val="nil"/>
          <w:bottom w:val="single" w:sz="8" w:space="0" w:color="D0CFC5"/>
          <w:right w:val="nil"/>
          <w:insideH w:val="nil"/>
          <w:insideV w:val="nil"/>
        </w:tcBorders>
      </w:tcPr>
    </w:tblStylePr>
    <w:tblStylePr w:type="lastRow">
      <w:pPr>
        <w:spacing w:before="0" w:after="0" w:line="240" w:lineRule="auto"/>
      </w:pPr>
      <w:rPr>
        <w:b/>
        <w:bCs/>
      </w:rPr>
      <w:tblPr/>
      <w:tcPr>
        <w:tcBorders>
          <w:top w:val="single" w:sz="8" w:space="0" w:color="D0CFC5"/>
          <w:left w:val="nil"/>
          <w:bottom w:val="single" w:sz="8" w:space="0" w:color="D0CFC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F3F0"/>
      </w:tcPr>
    </w:tblStylePr>
    <w:tblStylePr w:type="band1Horz">
      <w:tblPr/>
      <w:tcPr>
        <w:tcBorders>
          <w:left w:val="nil"/>
          <w:right w:val="nil"/>
          <w:insideH w:val="nil"/>
          <w:insideV w:val="nil"/>
        </w:tcBorders>
        <w:shd w:val="clear" w:color="auto" w:fill="F3F3F0"/>
      </w:tcPr>
    </w:tblStylePr>
  </w:style>
  <w:style w:type="table" w:customStyle="1" w:styleId="LightGrid-Accent21">
    <w:name w:val="Light Grid - Accent 21"/>
    <w:basedOn w:val="TableNormal"/>
    <w:uiPriority w:val="62"/>
    <w:semiHidden/>
    <w:unhideWhenUsed/>
    <w:qFormat/>
    <w:rPr>
      <w:rFonts w:ascii="Verdana" w:eastAsia="Times New Roman" w:hAnsi="Verdana"/>
      <w:sz w:val="18"/>
      <w:szCs w:val="18"/>
      <w:lang w:eastAsia="da-DK"/>
    </w:rPr>
    <w:tblPr>
      <w:tblBorders>
        <w:top w:val="single" w:sz="8" w:space="0" w:color="5CA551"/>
        <w:left w:val="single" w:sz="8" w:space="0" w:color="5CA551"/>
        <w:bottom w:val="single" w:sz="8" w:space="0" w:color="5CA551"/>
        <w:right w:val="single" w:sz="8" w:space="0" w:color="5CA551"/>
        <w:insideH w:val="single" w:sz="8" w:space="0" w:color="5CA551"/>
        <w:insideV w:val="single" w:sz="8" w:space="0" w:color="5CA551"/>
      </w:tblBorders>
    </w:tblPr>
    <w:tblStylePr w:type="firstRow">
      <w:pPr>
        <w:spacing w:before="0" w:after="0" w:line="240" w:lineRule="auto"/>
      </w:pPr>
      <w:rPr>
        <w:rFonts w:ascii="Verdana" w:eastAsia="Times New Roman" w:hAnsi="Verdana" w:cs="Times New Roman"/>
        <w:b/>
        <w:bCs/>
      </w:rPr>
      <w:tblPr/>
      <w:tcPr>
        <w:tcBorders>
          <w:top w:val="single" w:sz="8" w:space="0" w:color="5CA551"/>
          <w:left w:val="single" w:sz="8" w:space="0" w:color="5CA551"/>
          <w:bottom w:val="single" w:sz="18" w:space="0" w:color="5CA551"/>
          <w:right w:val="single" w:sz="8" w:space="0" w:color="5CA551"/>
          <w:insideH w:val="nil"/>
          <w:insideV w:val="single" w:sz="8" w:space="0" w:color="auto"/>
        </w:tcBorders>
      </w:tcPr>
    </w:tblStylePr>
    <w:tblStylePr w:type="lastRow">
      <w:pPr>
        <w:spacing w:before="0" w:after="0" w:line="240" w:lineRule="auto"/>
      </w:pPr>
      <w:rPr>
        <w:rFonts w:ascii="Verdana" w:eastAsia="Times New Roman" w:hAnsi="Verdana" w:cs="Times New Roman"/>
        <w:b/>
        <w:bCs/>
      </w:rPr>
      <w:tblPr/>
      <w:tcPr>
        <w:tcBorders>
          <w:top w:val="double" w:sz="6" w:space="0" w:color="5CA551"/>
          <w:left w:val="single" w:sz="8" w:space="0" w:color="5CA551"/>
          <w:bottom w:val="single" w:sz="8" w:space="0" w:color="5CA551"/>
          <w:right w:val="single" w:sz="8" w:space="0" w:color="5CA551"/>
          <w:insideH w:val="nil"/>
          <w:insideV w:val="single" w:sz="8" w:space="0" w:color="auto"/>
        </w:tcBorders>
      </w:tcPr>
    </w:tblStylePr>
    <w:tblStylePr w:type="firstCol">
      <w:rPr>
        <w:rFonts w:ascii="Verdana" w:eastAsia="Times New Roman" w:hAnsi="Verdana" w:cs="Times New Roman"/>
        <w:b/>
        <w:bCs/>
      </w:rPr>
    </w:tblStylePr>
    <w:tblStylePr w:type="lastCol">
      <w:rPr>
        <w:rFonts w:ascii="Verdana" w:eastAsia="Times New Roman" w:hAnsi="Verdana" w:cs="Times New Roman"/>
        <w:b/>
        <w:bCs/>
      </w:rPr>
      <w:tblPr/>
      <w:tcPr>
        <w:tcBorders>
          <w:top w:val="single" w:sz="8" w:space="0" w:color="5CA551"/>
          <w:left w:val="single" w:sz="8" w:space="0" w:color="5CA551"/>
          <w:bottom w:val="single" w:sz="8" w:space="0" w:color="5CA551"/>
          <w:right w:val="single" w:sz="8" w:space="0" w:color="5CA551"/>
        </w:tcBorders>
      </w:tcPr>
    </w:tblStylePr>
    <w:tblStylePr w:type="band1Vert">
      <w:tblPr/>
      <w:tcPr>
        <w:tcBorders>
          <w:top w:val="single" w:sz="8" w:space="0" w:color="5CA551"/>
          <w:left w:val="single" w:sz="8" w:space="0" w:color="5CA551"/>
          <w:bottom w:val="single" w:sz="8" w:space="0" w:color="5CA551"/>
          <w:right w:val="single" w:sz="8" w:space="0" w:color="5CA551"/>
        </w:tcBorders>
        <w:shd w:val="clear" w:color="auto" w:fill="D6E9D3"/>
      </w:tcPr>
    </w:tblStylePr>
    <w:tblStylePr w:type="band1Horz">
      <w:tblPr/>
      <w:tcPr>
        <w:tcBorders>
          <w:top w:val="single" w:sz="8" w:space="0" w:color="5CA551"/>
          <w:left w:val="single" w:sz="8" w:space="0" w:color="5CA551"/>
          <w:bottom w:val="single" w:sz="8" w:space="0" w:color="5CA551"/>
          <w:right w:val="single" w:sz="8" w:space="0" w:color="5CA551"/>
          <w:insideV w:val="single" w:sz="8" w:space="0" w:color="auto"/>
        </w:tcBorders>
        <w:shd w:val="clear" w:color="auto" w:fill="D6E9D3"/>
      </w:tcPr>
    </w:tblStylePr>
    <w:tblStylePr w:type="band2Horz">
      <w:tblPr/>
      <w:tcPr>
        <w:tcBorders>
          <w:top w:val="single" w:sz="8" w:space="0" w:color="5CA551"/>
          <w:left w:val="single" w:sz="8" w:space="0" w:color="5CA551"/>
          <w:bottom w:val="single" w:sz="8" w:space="0" w:color="5CA551"/>
          <w:right w:val="single" w:sz="8" w:space="0" w:color="5CA551"/>
          <w:insideV w:val="single" w:sz="8" w:space="0" w:color="auto"/>
        </w:tcBorders>
      </w:tcPr>
    </w:tblStylePr>
  </w:style>
  <w:style w:type="table" w:customStyle="1" w:styleId="LightGrid-Accent31">
    <w:name w:val="Light Grid - Accent 31"/>
    <w:basedOn w:val="TableNormal"/>
    <w:uiPriority w:val="62"/>
    <w:semiHidden/>
    <w:unhideWhenUsed/>
    <w:qFormat/>
    <w:rPr>
      <w:rFonts w:ascii="Verdana" w:eastAsia="Times New Roman" w:hAnsi="Verdana"/>
      <w:sz w:val="18"/>
      <w:szCs w:val="18"/>
      <w:lang w:eastAsia="da-DK"/>
    </w:rPr>
    <w:tblPr>
      <w:tblBorders>
        <w:top w:val="single" w:sz="8" w:space="0" w:color="A1BF36"/>
        <w:left w:val="single" w:sz="8" w:space="0" w:color="A1BF36"/>
        <w:bottom w:val="single" w:sz="8" w:space="0" w:color="A1BF36"/>
        <w:right w:val="single" w:sz="8" w:space="0" w:color="A1BF36"/>
        <w:insideH w:val="single" w:sz="8" w:space="0" w:color="A1BF36"/>
        <w:insideV w:val="single" w:sz="8" w:space="0" w:color="A1BF36"/>
      </w:tblBorders>
    </w:tblPr>
    <w:tblStylePr w:type="firstRow">
      <w:pPr>
        <w:spacing w:before="0" w:after="0" w:line="240" w:lineRule="auto"/>
      </w:pPr>
      <w:rPr>
        <w:rFonts w:ascii="Verdana" w:eastAsia="Times New Roman" w:hAnsi="Verdana" w:cs="Times New Roman"/>
        <w:b/>
        <w:bCs/>
      </w:rPr>
      <w:tblPr/>
      <w:tcPr>
        <w:tcBorders>
          <w:top w:val="single" w:sz="8" w:space="0" w:color="A1BF36"/>
          <w:left w:val="single" w:sz="8" w:space="0" w:color="A1BF36"/>
          <w:bottom w:val="single" w:sz="18" w:space="0" w:color="A1BF36"/>
          <w:right w:val="single" w:sz="8" w:space="0" w:color="A1BF36"/>
          <w:insideH w:val="nil"/>
          <w:insideV w:val="single" w:sz="8" w:space="0" w:color="auto"/>
        </w:tcBorders>
      </w:tcPr>
    </w:tblStylePr>
    <w:tblStylePr w:type="lastRow">
      <w:pPr>
        <w:spacing w:before="0" w:after="0" w:line="240" w:lineRule="auto"/>
      </w:pPr>
      <w:rPr>
        <w:rFonts w:ascii="Verdana" w:eastAsia="Times New Roman" w:hAnsi="Verdana" w:cs="Times New Roman"/>
        <w:b/>
        <w:bCs/>
      </w:rPr>
      <w:tblPr/>
      <w:tcPr>
        <w:tcBorders>
          <w:top w:val="double" w:sz="6" w:space="0" w:color="A1BF36"/>
          <w:left w:val="single" w:sz="8" w:space="0" w:color="A1BF36"/>
          <w:bottom w:val="single" w:sz="8" w:space="0" w:color="A1BF36"/>
          <w:right w:val="single" w:sz="8" w:space="0" w:color="A1BF36"/>
          <w:insideH w:val="nil"/>
          <w:insideV w:val="single" w:sz="8" w:space="0" w:color="auto"/>
        </w:tcBorders>
      </w:tcPr>
    </w:tblStylePr>
    <w:tblStylePr w:type="firstCol">
      <w:rPr>
        <w:rFonts w:ascii="Verdana" w:eastAsia="Times New Roman" w:hAnsi="Verdana" w:cs="Times New Roman"/>
        <w:b/>
        <w:bCs/>
      </w:rPr>
    </w:tblStylePr>
    <w:tblStylePr w:type="lastCol">
      <w:rPr>
        <w:rFonts w:ascii="Verdana" w:eastAsia="Times New Roman" w:hAnsi="Verdana" w:cs="Times New Roman"/>
        <w:b/>
        <w:bCs/>
      </w:rPr>
      <w:tblPr/>
      <w:tcPr>
        <w:tcBorders>
          <w:top w:val="single" w:sz="8" w:space="0" w:color="A1BF36"/>
          <w:left w:val="single" w:sz="8" w:space="0" w:color="A1BF36"/>
          <w:bottom w:val="single" w:sz="8" w:space="0" w:color="A1BF36"/>
          <w:right w:val="single" w:sz="8" w:space="0" w:color="A1BF36"/>
        </w:tcBorders>
      </w:tcPr>
    </w:tblStylePr>
    <w:tblStylePr w:type="band1Vert">
      <w:tblPr/>
      <w:tcPr>
        <w:tcBorders>
          <w:top w:val="single" w:sz="8" w:space="0" w:color="A1BF36"/>
          <w:left w:val="single" w:sz="8" w:space="0" w:color="A1BF36"/>
          <w:bottom w:val="single" w:sz="8" w:space="0" w:color="A1BF36"/>
          <w:right w:val="single" w:sz="8" w:space="0" w:color="A1BF36"/>
        </w:tcBorders>
        <w:shd w:val="clear" w:color="auto" w:fill="E8F0CB"/>
      </w:tcPr>
    </w:tblStylePr>
    <w:tblStylePr w:type="band1Horz">
      <w:tblPr/>
      <w:tcPr>
        <w:tcBorders>
          <w:top w:val="single" w:sz="8" w:space="0" w:color="A1BF36"/>
          <w:left w:val="single" w:sz="8" w:space="0" w:color="A1BF36"/>
          <w:bottom w:val="single" w:sz="8" w:space="0" w:color="A1BF36"/>
          <w:right w:val="single" w:sz="8" w:space="0" w:color="A1BF36"/>
          <w:insideV w:val="single" w:sz="8" w:space="0" w:color="auto"/>
        </w:tcBorders>
        <w:shd w:val="clear" w:color="auto" w:fill="E8F0CB"/>
      </w:tcPr>
    </w:tblStylePr>
    <w:tblStylePr w:type="band2Horz">
      <w:tblPr/>
      <w:tcPr>
        <w:tcBorders>
          <w:top w:val="single" w:sz="8" w:space="0" w:color="A1BF36"/>
          <w:left w:val="single" w:sz="8" w:space="0" w:color="A1BF36"/>
          <w:bottom w:val="single" w:sz="8" w:space="0" w:color="A1BF36"/>
          <w:right w:val="single" w:sz="8" w:space="0" w:color="A1BF36"/>
          <w:insideV w:val="single" w:sz="8" w:space="0" w:color="auto"/>
        </w:tcBorders>
      </w:tcPr>
    </w:tblStylePr>
  </w:style>
  <w:style w:type="table" w:customStyle="1" w:styleId="LightGrid-Accent41">
    <w:name w:val="Light Grid - Accent 41"/>
    <w:basedOn w:val="TableNormal"/>
    <w:uiPriority w:val="62"/>
    <w:semiHidden/>
    <w:unhideWhenUsed/>
    <w:qFormat/>
    <w:rPr>
      <w:rFonts w:ascii="Verdana" w:eastAsia="Times New Roman" w:hAnsi="Verdana"/>
      <w:sz w:val="18"/>
      <w:szCs w:val="18"/>
      <w:lang w:eastAsia="da-DK"/>
    </w:rPr>
    <w:tblPr>
      <w:tblBorders>
        <w:top w:val="single" w:sz="8" w:space="0" w:color="C40079"/>
        <w:left w:val="single" w:sz="8" w:space="0" w:color="C40079"/>
        <w:bottom w:val="single" w:sz="8" w:space="0" w:color="C40079"/>
        <w:right w:val="single" w:sz="8" w:space="0" w:color="C40079"/>
        <w:insideH w:val="single" w:sz="8" w:space="0" w:color="C40079"/>
        <w:insideV w:val="single" w:sz="8" w:space="0" w:color="C40079"/>
      </w:tblBorders>
    </w:tblPr>
    <w:tblStylePr w:type="firstRow">
      <w:pPr>
        <w:spacing w:before="0" w:after="0" w:line="240" w:lineRule="auto"/>
      </w:pPr>
      <w:rPr>
        <w:rFonts w:ascii="Verdana" w:eastAsia="Times New Roman" w:hAnsi="Verdana" w:cs="Times New Roman"/>
        <w:b/>
        <w:bCs/>
      </w:rPr>
      <w:tblPr/>
      <w:tcPr>
        <w:tcBorders>
          <w:top w:val="single" w:sz="8" w:space="0" w:color="C40079"/>
          <w:left w:val="single" w:sz="8" w:space="0" w:color="C40079"/>
          <w:bottom w:val="single" w:sz="18" w:space="0" w:color="C40079"/>
          <w:right w:val="single" w:sz="8" w:space="0" w:color="C40079"/>
          <w:insideH w:val="nil"/>
          <w:insideV w:val="single" w:sz="8" w:space="0" w:color="auto"/>
        </w:tcBorders>
      </w:tcPr>
    </w:tblStylePr>
    <w:tblStylePr w:type="lastRow">
      <w:pPr>
        <w:spacing w:before="0" w:after="0" w:line="240" w:lineRule="auto"/>
      </w:pPr>
      <w:rPr>
        <w:rFonts w:ascii="Verdana" w:eastAsia="Times New Roman" w:hAnsi="Verdana" w:cs="Times New Roman"/>
        <w:b/>
        <w:bCs/>
      </w:rPr>
      <w:tblPr/>
      <w:tcPr>
        <w:tcBorders>
          <w:top w:val="double" w:sz="6" w:space="0" w:color="C40079"/>
          <w:left w:val="single" w:sz="8" w:space="0" w:color="C40079"/>
          <w:bottom w:val="single" w:sz="8" w:space="0" w:color="C40079"/>
          <w:right w:val="single" w:sz="8" w:space="0" w:color="C40079"/>
          <w:insideH w:val="nil"/>
          <w:insideV w:val="single" w:sz="8" w:space="0" w:color="auto"/>
        </w:tcBorders>
      </w:tcPr>
    </w:tblStylePr>
    <w:tblStylePr w:type="firstCol">
      <w:rPr>
        <w:rFonts w:ascii="Verdana" w:eastAsia="Times New Roman" w:hAnsi="Verdana" w:cs="Times New Roman"/>
        <w:b/>
        <w:bCs/>
      </w:rPr>
    </w:tblStylePr>
    <w:tblStylePr w:type="lastCol">
      <w:rPr>
        <w:rFonts w:ascii="Verdana" w:eastAsia="Times New Roman" w:hAnsi="Verdana" w:cs="Times New Roman"/>
        <w:b/>
        <w:bCs/>
      </w:rPr>
      <w:tblPr/>
      <w:tcPr>
        <w:tcBorders>
          <w:top w:val="single" w:sz="8" w:space="0" w:color="C40079"/>
          <w:left w:val="single" w:sz="8" w:space="0" w:color="C40079"/>
          <w:bottom w:val="single" w:sz="8" w:space="0" w:color="C40079"/>
          <w:right w:val="single" w:sz="8" w:space="0" w:color="C40079"/>
        </w:tcBorders>
      </w:tcPr>
    </w:tblStylePr>
    <w:tblStylePr w:type="band1Vert">
      <w:tblPr/>
      <w:tcPr>
        <w:tcBorders>
          <w:top w:val="single" w:sz="8" w:space="0" w:color="C40079"/>
          <w:left w:val="single" w:sz="8" w:space="0" w:color="C40079"/>
          <w:bottom w:val="single" w:sz="8" w:space="0" w:color="C40079"/>
          <w:right w:val="single" w:sz="8" w:space="0" w:color="C40079"/>
        </w:tcBorders>
        <w:shd w:val="clear" w:color="auto" w:fill="FFB1E1"/>
      </w:tcPr>
    </w:tblStylePr>
    <w:tblStylePr w:type="band1Horz">
      <w:tblPr/>
      <w:tcPr>
        <w:tcBorders>
          <w:top w:val="single" w:sz="8" w:space="0" w:color="C40079"/>
          <w:left w:val="single" w:sz="8" w:space="0" w:color="C40079"/>
          <w:bottom w:val="single" w:sz="8" w:space="0" w:color="C40079"/>
          <w:right w:val="single" w:sz="8" w:space="0" w:color="C40079"/>
          <w:insideV w:val="single" w:sz="8" w:space="0" w:color="auto"/>
        </w:tcBorders>
        <w:shd w:val="clear" w:color="auto" w:fill="FFB1E1"/>
      </w:tcPr>
    </w:tblStylePr>
    <w:tblStylePr w:type="band2Horz">
      <w:tblPr/>
      <w:tcPr>
        <w:tcBorders>
          <w:top w:val="single" w:sz="8" w:space="0" w:color="C40079"/>
          <w:left w:val="single" w:sz="8" w:space="0" w:color="C40079"/>
          <w:bottom w:val="single" w:sz="8" w:space="0" w:color="C40079"/>
          <w:right w:val="single" w:sz="8" w:space="0" w:color="C40079"/>
          <w:insideV w:val="single" w:sz="8" w:space="0" w:color="auto"/>
        </w:tcBorders>
      </w:tcPr>
    </w:tblStylePr>
  </w:style>
  <w:style w:type="table" w:customStyle="1" w:styleId="LightGrid-Accent51">
    <w:name w:val="Light Grid - Accent 51"/>
    <w:basedOn w:val="TableNormal"/>
    <w:uiPriority w:val="62"/>
    <w:semiHidden/>
    <w:unhideWhenUsed/>
    <w:qFormat/>
    <w:rPr>
      <w:rFonts w:ascii="Verdana" w:eastAsia="Times New Roman" w:hAnsi="Verdana"/>
      <w:sz w:val="18"/>
      <w:szCs w:val="18"/>
      <w:lang w:eastAsia="da-DK"/>
    </w:rPr>
    <w:tblPr>
      <w:tblBorders>
        <w:top w:val="single" w:sz="8" w:space="0" w:color="C63418"/>
        <w:left w:val="single" w:sz="8" w:space="0" w:color="C63418"/>
        <w:bottom w:val="single" w:sz="8" w:space="0" w:color="C63418"/>
        <w:right w:val="single" w:sz="8" w:space="0" w:color="C63418"/>
        <w:insideH w:val="single" w:sz="8" w:space="0" w:color="C63418"/>
        <w:insideV w:val="single" w:sz="8" w:space="0" w:color="C63418"/>
      </w:tblBorders>
    </w:tblPr>
    <w:tblStylePr w:type="firstRow">
      <w:pPr>
        <w:spacing w:before="0" w:after="0" w:line="240" w:lineRule="auto"/>
      </w:pPr>
      <w:rPr>
        <w:rFonts w:ascii="Verdana" w:eastAsia="Times New Roman" w:hAnsi="Verdana" w:cs="Times New Roman"/>
        <w:b/>
        <w:bCs/>
      </w:rPr>
      <w:tblPr/>
      <w:tcPr>
        <w:tcBorders>
          <w:top w:val="single" w:sz="8" w:space="0" w:color="C63418"/>
          <w:left w:val="single" w:sz="8" w:space="0" w:color="C63418"/>
          <w:bottom w:val="single" w:sz="18" w:space="0" w:color="C63418"/>
          <w:right w:val="single" w:sz="8" w:space="0" w:color="C63418"/>
          <w:insideH w:val="nil"/>
          <w:insideV w:val="single" w:sz="8" w:space="0" w:color="auto"/>
        </w:tcBorders>
      </w:tcPr>
    </w:tblStylePr>
    <w:tblStylePr w:type="lastRow">
      <w:pPr>
        <w:spacing w:before="0" w:after="0" w:line="240" w:lineRule="auto"/>
      </w:pPr>
      <w:rPr>
        <w:rFonts w:ascii="Verdana" w:eastAsia="Times New Roman" w:hAnsi="Verdana" w:cs="Times New Roman"/>
        <w:b/>
        <w:bCs/>
      </w:rPr>
      <w:tblPr/>
      <w:tcPr>
        <w:tcBorders>
          <w:top w:val="double" w:sz="6" w:space="0" w:color="C63418"/>
          <w:left w:val="single" w:sz="8" w:space="0" w:color="C63418"/>
          <w:bottom w:val="single" w:sz="8" w:space="0" w:color="C63418"/>
          <w:right w:val="single" w:sz="8" w:space="0" w:color="C63418"/>
          <w:insideH w:val="nil"/>
          <w:insideV w:val="single" w:sz="8" w:space="0" w:color="auto"/>
        </w:tcBorders>
      </w:tcPr>
    </w:tblStylePr>
    <w:tblStylePr w:type="firstCol">
      <w:rPr>
        <w:rFonts w:ascii="Verdana" w:eastAsia="Times New Roman" w:hAnsi="Verdana" w:cs="Times New Roman"/>
        <w:b/>
        <w:bCs/>
      </w:rPr>
    </w:tblStylePr>
    <w:tblStylePr w:type="lastCol">
      <w:rPr>
        <w:rFonts w:ascii="Verdana" w:eastAsia="Times New Roman" w:hAnsi="Verdana" w:cs="Times New Roman"/>
        <w:b/>
        <w:bCs/>
      </w:rPr>
      <w:tblPr/>
      <w:tcPr>
        <w:tcBorders>
          <w:top w:val="single" w:sz="8" w:space="0" w:color="C63418"/>
          <w:left w:val="single" w:sz="8" w:space="0" w:color="C63418"/>
          <w:bottom w:val="single" w:sz="8" w:space="0" w:color="C63418"/>
          <w:right w:val="single" w:sz="8" w:space="0" w:color="C63418"/>
        </w:tcBorders>
      </w:tcPr>
    </w:tblStylePr>
    <w:tblStylePr w:type="band1Vert">
      <w:tblPr/>
      <w:tcPr>
        <w:tcBorders>
          <w:top w:val="single" w:sz="8" w:space="0" w:color="C63418"/>
          <w:left w:val="single" w:sz="8" w:space="0" w:color="C63418"/>
          <w:bottom w:val="single" w:sz="8" w:space="0" w:color="C63418"/>
          <w:right w:val="single" w:sz="8" w:space="0" w:color="C63418"/>
        </w:tcBorders>
        <w:shd w:val="clear" w:color="auto" w:fill="F7C8BF"/>
      </w:tcPr>
    </w:tblStylePr>
    <w:tblStylePr w:type="band1Horz">
      <w:tblPr/>
      <w:tcPr>
        <w:tcBorders>
          <w:top w:val="single" w:sz="8" w:space="0" w:color="C63418"/>
          <w:left w:val="single" w:sz="8" w:space="0" w:color="C63418"/>
          <w:bottom w:val="single" w:sz="8" w:space="0" w:color="C63418"/>
          <w:right w:val="single" w:sz="8" w:space="0" w:color="C63418"/>
          <w:insideV w:val="single" w:sz="8" w:space="0" w:color="auto"/>
        </w:tcBorders>
        <w:shd w:val="clear" w:color="auto" w:fill="F7C8BF"/>
      </w:tcPr>
    </w:tblStylePr>
    <w:tblStylePr w:type="band2Horz">
      <w:tblPr/>
      <w:tcPr>
        <w:tcBorders>
          <w:top w:val="single" w:sz="8" w:space="0" w:color="C63418"/>
          <w:left w:val="single" w:sz="8" w:space="0" w:color="C63418"/>
          <w:bottom w:val="single" w:sz="8" w:space="0" w:color="C63418"/>
          <w:right w:val="single" w:sz="8" w:space="0" w:color="C63418"/>
          <w:insideV w:val="single" w:sz="8" w:space="0" w:color="auto"/>
        </w:tcBorders>
      </w:tcPr>
    </w:tblStylePr>
  </w:style>
  <w:style w:type="table" w:customStyle="1" w:styleId="LightGrid-Accent61">
    <w:name w:val="Light Grid - Accent 61"/>
    <w:basedOn w:val="TableNormal"/>
    <w:uiPriority w:val="62"/>
    <w:semiHidden/>
    <w:unhideWhenUsed/>
    <w:qFormat/>
    <w:rPr>
      <w:rFonts w:ascii="Verdana" w:eastAsia="Times New Roman" w:hAnsi="Verdana"/>
      <w:sz w:val="18"/>
      <w:szCs w:val="18"/>
      <w:lang w:eastAsia="da-DK"/>
    </w:rPr>
    <w:tblPr>
      <w:tblBorders>
        <w:top w:val="single" w:sz="8" w:space="0" w:color="D0CFC5"/>
        <w:left w:val="single" w:sz="8" w:space="0" w:color="D0CFC5"/>
        <w:bottom w:val="single" w:sz="8" w:space="0" w:color="D0CFC5"/>
        <w:right w:val="single" w:sz="8" w:space="0" w:color="D0CFC5"/>
        <w:insideH w:val="single" w:sz="8" w:space="0" w:color="D0CFC5"/>
        <w:insideV w:val="single" w:sz="8" w:space="0" w:color="D0CFC5"/>
      </w:tblBorders>
    </w:tblPr>
    <w:tblStylePr w:type="firstRow">
      <w:pPr>
        <w:spacing w:before="0" w:after="0" w:line="240" w:lineRule="auto"/>
      </w:pPr>
      <w:rPr>
        <w:rFonts w:ascii="Verdana" w:eastAsia="Times New Roman" w:hAnsi="Verdana" w:cs="Times New Roman"/>
        <w:b/>
        <w:bCs/>
      </w:rPr>
      <w:tblPr/>
      <w:tcPr>
        <w:tcBorders>
          <w:top w:val="single" w:sz="8" w:space="0" w:color="D0CFC5"/>
          <w:left w:val="single" w:sz="8" w:space="0" w:color="D0CFC5"/>
          <w:bottom w:val="single" w:sz="18" w:space="0" w:color="D0CFC5"/>
          <w:right w:val="single" w:sz="8" w:space="0" w:color="D0CFC5"/>
          <w:insideH w:val="nil"/>
          <w:insideV w:val="single" w:sz="8" w:space="0" w:color="auto"/>
        </w:tcBorders>
      </w:tcPr>
    </w:tblStylePr>
    <w:tblStylePr w:type="lastRow">
      <w:pPr>
        <w:spacing w:before="0" w:after="0" w:line="240" w:lineRule="auto"/>
      </w:pPr>
      <w:rPr>
        <w:rFonts w:ascii="Verdana" w:eastAsia="Times New Roman" w:hAnsi="Verdana" w:cs="Times New Roman"/>
        <w:b/>
        <w:bCs/>
      </w:rPr>
      <w:tblPr/>
      <w:tcPr>
        <w:tcBorders>
          <w:top w:val="double" w:sz="6" w:space="0" w:color="D0CFC5"/>
          <w:left w:val="single" w:sz="8" w:space="0" w:color="D0CFC5"/>
          <w:bottom w:val="single" w:sz="8" w:space="0" w:color="D0CFC5"/>
          <w:right w:val="single" w:sz="8" w:space="0" w:color="D0CFC5"/>
          <w:insideH w:val="nil"/>
          <w:insideV w:val="single" w:sz="8" w:space="0" w:color="auto"/>
        </w:tcBorders>
      </w:tcPr>
    </w:tblStylePr>
    <w:tblStylePr w:type="firstCol">
      <w:rPr>
        <w:rFonts w:ascii="Verdana" w:eastAsia="Times New Roman" w:hAnsi="Verdana" w:cs="Times New Roman"/>
        <w:b/>
        <w:bCs/>
      </w:rPr>
    </w:tblStylePr>
    <w:tblStylePr w:type="lastCol">
      <w:rPr>
        <w:rFonts w:ascii="Verdana" w:eastAsia="Times New Roman" w:hAnsi="Verdana" w:cs="Times New Roman"/>
        <w:b/>
        <w:bCs/>
      </w:rPr>
      <w:tblPr/>
      <w:tcPr>
        <w:tcBorders>
          <w:top w:val="single" w:sz="8" w:space="0" w:color="D0CFC5"/>
          <w:left w:val="single" w:sz="8" w:space="0" w:color="D0CFC5"/>
          <w:bottom w:val="single" w:sz="8" w:space="0" w:color="D0CFC5"/>
          <w:right w:val="single" w:sz="8" w:space="0" w:color="D0CFC5"/>
        </w:tcBorders>
      </w:tcPr>
    </w:tblStylePr>
    <w:tblStylePr w:type="band1Vert">
      <w:tblPr/>
      <w:tcPr>
        <w:tcBorders>
          <w:top w:val="single" w:sz="8" w:space="0" w:color="D0CFC5"/>
          <w:left w:val="single" w:sz="8" w:space="0" w:color="D0CFC5"/>
          <w:bottom w:val="single" w:sz="8" w:space="0" w:color="D0CFC5"/>
          <w:right w:val="single" w:sz="8" w:space="0" w:color="D0CFC5"/>
        </w:tcBorders>
        <w:shd w:val="clear" w:color="auto" w:fill="F3F3F0"/>
      </w:tcPr>
    </w:tblStylePr>
    <w:tblStylePr w:type="band1Horz">
      <w:tblPr/>
      <w:tcPr>
        <w:tcBorders>
          <w:top w:val="single" w:sz="8" w:space="0" w:color="D0CFC5"/>
          <w:left w:val="single" w:sz="8" w:space="0" w:color="D0CFC5"/>
          <w:bottom w:val="single" w:sz="8" w:space="0" w:color="D0CFC5"/>
          <w:right w:val="single" w:sz="8" w:space="0" w:color="D0CFC5"/>
          <w:insideV w:val="single" w:sz="8" w:space="0" w:color="auto"/>
        </w:tcBorders>
        <w:shd w:val="clear" w:color="auto" w:fill="F3F3F0"/>
      </w:tcPr>
    </w:tblStylePr>
    <w:tblStylePr w:type="band2Horz">
      <w:tblPr/>
      <w:tcPr>
        <w:tcBorders>
          <w:top w:val="single" w:sz="8" w:space="0" w:color="D0CFC5"/>
          <w:left w:val="single" w:sz="8" w:space="0" w:color="D0CFC5"/>
          <w:bottom w:val="single" w:sz="8" w:space="0" w:color="D0CFC5"/>
          <w:right w:val="single" w:sz="8" w:space="0" w:color="D0CFC5"/>
          <w:insideV w:val="single" w:sz="8" w:space="0" w:color="auto"/>
        </w:tcBorders>
      </w:tcPr>
    </w:tblStylePr>
  </w:style>
  <w:style w:type="table" w:customStyle="1" w:styleId="LightList-Accent21">
    <w:name w:val="Light List - Accent 21"/>
    <w:basedOn w:val="TableNormal"/>
    <w:uiPriority w:val="61"/>
    <w:semiHidden/>
    <w:unhideWhenUsed/>
    <w:qFormat/>
    <w:rPr>
      <w:rFonts w:ascii="Verdana" w:eastAsia="Times New Roman" w:hAnsi="Verdana"/>
      <w:sz w:val="18"/>
      <w:szCs w:val="18"/>
      <w:lang w:eastAsia="da-DK"/>
    </w:rPr>
    <w:tblPr>
      <w:tblBorders>
        <w:top w:val="single" w:sz="8" w:space="0" w:color="5CA551"/>
        <w:left w:val="single" w:sz="8" w:space="0" w:color="5CA551"/>
        <w:bottom w:val="single" w:sz="8" w:space="0" w:color="5CA551"/>
        <w:right w:val="single" w:sz="8" w:space="0" w:color="5CA551"/>
      </w:tblBorders>
    </w:tblPr>
    <w:tblStylePr w:type="firstRow">
      <w:pPr>
        <w:spacing w:before="0" w:after="0" w:line="240" w:lineRule="auto"/>
      </w:pPr>
      <w:rPr>
        <w:b/>
        <w:bCs/>
        <w:color w:val="FFFFFF"/>
      </w:rPr>
      <w:tblPr/>
      <w:tcPr>
        <w:shd w:val="clear" w:color="auto" w:fill="5CA551"/>
      </w:tcPr>
    </w:tblStylePr>
    <w:tblStylePr w:type="lastRow">
      <w:pPr>
        <w:spacing w:before="0" w:after="0" w:line="240" w:lineRule="auto"/>
      </w:pPr>
      <w:rPr>
        <w:b/>
        <w:bCs/>
      </w:rPr>
      <w:tblPr/>
      <w:tcPr>
        <w:tcBorders>
          <w:top w:val="double" w:sz="6" w:space="0" w:color="5CA551"/>
          <w:left w:val="single" w:sz="8" w:space="0" w:color="5CA551"/>
          <w:bottom w:val="single" w:sz="8" w:space="0" w:color="5CA551"/>
          <w:right w:val="single" w:sz="8" w:space="0" w:color="5CA551"/>
        </w:tcBorders>
      </w:tcPr>
    </w:tblStylePr>
    <w:tblStylePr w:type="firstCol">
      <w:rPr>
        <w:b/>
        <w:bCs/>
      </w:rPr>
    </w:tblStylePr>
    <w:tblStylePr w:type="lastCol">
      <w:rPr>
        <w:b/>
        <w:bCs/>
      </w:rPr>
    </w:tblStylePr>
    <w:tblStylePr w:type="band1Vert">
      <w:tblPr/>
      <w:tcPr>
        <w:tcBorders>
          <w:top w:val="single" w:sz="8" w:space="0" w:color="5CA551"/>
          <w:left w:val="single" w:sz="8" w:space="0" w:color="5CA551"/>
          <w:bottom w:val="single" w:sz="8" w:space="0" w:color="5CA551"/>
          <w:right w:val="single" w:sz="8" w:space="0" w:color="5CA551"/>
        </w:tcBorders>
      </w:tcPr>
    </w:tblStylePr>
    <w:tblStylePr w:type="band1Horz">
      <w:tblPr/>
      <w:tcPr>
        <w:tcBorders>
          <w:top w:val="single" w:sz="8" w:space="0" w:color="5CA551"/>
          <w:left w:val="single" w:sz="8" w:space="0" w:color="5CA551"/>
          <w:bottom w:val="single" w:sz="8" w:space="0" w:color="5CA551"/>
          <w:right w:val="single" w:sz="8" w:space="0" w:color="5CA551"/>
        </w:tcBorders>
      </w:tcPr>
    </w:tblStylePr>
  </w:style>
  <w:style w:type="table" w:customStyle="1" w:styleId="LightList-Accent31">
    <w:name w:val="Light List - Accent 31"/>
    <w:basedOn w:val="TableNormal"/>
    <w:uiPriority w:val="61"/>
    <w:semiHidden/>
    <w:unhideWhenUsed/>
    <w:qFormat/>
    <w:rPr>
      <w:rFonts w:ascii="Verdana" w:eastAsia="Times New Roman" w:hAnsi="Verdana"/>
      <w:sz w:val="18"/>
      <w:szCs w:val="18"/>
      <w:lang w:eastAsia="da-DK"/>
    </w:rPr>
    <w:tblPr>
      <w:tblBorders>
        <w:top w:val="single" w:sz="8" w:space="0" w:color="A1BF36"/>
        <w:left w:val="single" w:sz="8" w:space="0" w:color="A1BF36"/>
        <w:bottom w:val="single" w:sz="8" w:space="0" w:color="A1BF36"/>
        <w:right w:val="single" w:sz="8" w:space="0" w:color="A1BF36"/>
      </w:tblBorders>
    </w:tblPr>
    <w:tblStylePr w:type="firstRow">
      <w:pPr>
        <w:spacing w:before="0" w:after="0" w:line="240" w:lineRule="auto"/>
      </w:pPr>
      <w:rPr>
        <w:b/>
        <w:bCs/>
        <w:color w:val="FFFFFF"/>
      </w:rPr>
      <w:tblPr/>
      <w:tcPr>
        <w:shd w:val="clear" w:color="auto" w:fill="A1BF36"/>
      </w:tcPr>
    </w:tblStylePr>
    <w:tblStylePr w:type="lastRow">
      <w:pPr>
        <w:spacing w:before="0" w:after="0" w:line="240" w:lineRule="auto"/>
      </w:pPr>
      <w:rPr>
        <w:b/>
        <w:bCs/>
      </w:rPr>
      <w:tblPr/>
      <w:tcPr>
        <w:tcBorders>
          <w:top w:val="double" w:sz="6" w:space="0" w:color="A1BF36"/>
          <w:left w:val="single" w:sz="8" w:space="0" w:color="A1BF36"/>
          <w:bottom w:val="single" w:sz="8" w:space="0" w:color="A1BF36"/>
          <w:right w:val="single" w:sz="8" w:space="0" w:color="A1BF36"/>
        </w:tcBorders>
      </w:tcPr>
    </w:tblStylePr>
    <w:tblStylePr w:type="firstCol">
      <w:rPr>
        <w:b/>
        <w:bCs/>
      </w:rPr>
    </w:tblStylePr>
    <w:tblStylePr w:type="lastCol">
      <w:rPr>
        <w:b/>
        <w:bCs/>
      </w:rPr>
    </w:tblStylePr>
    <w:tblStylePr w:type="band1Vert">
      <w:tblPr/>
      <w:tcPr>
        <w:tcBorders>
          <w:top w:val="single" w:sz="8" w:space="0" w:color="A1BF36"/>
          <w:left w:val="single" w:sz="8" w:space="0" w:color="A1BF36"/>
          <w:bottom w:val="single" w:sz="8" w:space="0" w:color="A1BF36"/>
          <w:right w:val="single" w:sz="8" w:space="0" w:color="A1BF36"/>
        </w:tcBorders>
      </w:tcPr>
    </w:tblStylePr>
    <w:tblStylePr w:type="band1Horz">
      <w:tblPr/>
      <w:tcPr>
        <w:tcBorders>
          <w:top w:val="single" w:sz="8" w:space="0" w:color="A1BF36"/>
          <w:left w:val="single" w:sz="8" w:space="0" w:color="A1BF36"/>
          <w:bottom w:val="single" w:sz="8" w:space="0" w:color="A1BF36"/>
          <w:right w:val="single" w:sz="8" w:space="0" w:color="A1BF36"/>
        </w:tcBorders>
      </w:tcPr>
    </w:tblStylePr>
  </w:style>
  <w:style w:type="table" w:customStyle="1" w:styleId="LightList-Accent41">
    <w:name w:val="Light List - Accent 41"/>
    <w:basedOn w:val="TableNormal"/>
    <w:uiPriority w:val="61"/>
    <w:semiHidden/>
    <w:unhideWhenUsed/>
    <w:qFormat/>
    <w:rPr>
      <w:rFonts w:ascii="Verdana" w:eastAsia="Times New Roman" w:hAnsi="Verdana"/>
      <w:sz w:val="18"/>
      <w:szCs w:val="18"/>
      <w:lang w:eastAsia="da-DK"/>
    </w:rPr>
    <w:tblPr>
      <w:tblBorders>
        <w:top w:val="single" w:sz="8" w:space="0" w:color="C40079"/>
        <w:left w:val="single" w:sz="8" w:space="0" w:color="C40079"/>
        <w:bottom w:val="single" w:sz="8" w:space="0" w:color="C40079"/>
        <w:right w:val="single" w:sz="8" w:space="0" w:color="C40079"/>
      </w:tblBorders>
    </w:tblPr>
    <w:tblStylePr w:type="firstRow">
      <w:pPr>
        <w:spacing w:before="0" w:after="0" w:line="240" w:lineRule="auto"/>
      </w:pPr>
      <w:rPr>
        <w:b/>
        <w:bCs/>
        <w:color w:val="FFFFFF"/>
      </w:rPr>
      <w:tblPr/>
      <w:tcPr>
        <w:shd w:val="clear" w:color="auto" w:fill="C40079"/>
      </w:tcPr>
    </w:tblStylePr>
    <w:tblStylePr w:type="lastRow">
      <w:pPr>
        <w:spacing w:before="0" w:after="0" w:line="240" w:lineRule="auto"/>
      </w:pPr>
      <w:rPr>
        <w:b/>
        <w:bCs/>
      </w:rPr>
      <w:tblPr/>
      <w:tcPr>
        <w:tcBorders>
          <w:top w:val="double" w:sz="6" w:space="0" w:color="C40079"/>
          <w:left w:val="single" w:sz="8" w:space="0" w:color="C40079"/>
          <w:bottom w:val="single" w:sz="8" w:space="0" w:color="C40079"/>
          <w:right w:val="single" w:sz="8" w:space="0" w:color="C40079"/>
        </w:tcBorders>
      </w:tcPr>
    </w:tblStylePr>
    <w:tblStylePr w:type="firstCol">
      <w:rPr>
        <w:b/>
        <w:bCs/>
      </w:rPr>
    </w:tblStylePr>
    <w:tblStylePr w:type="lastCol">
      <w:rPr>
        <w:b/>
        <w:bCs/>
      </w:rPr>
    </w:tblStylePr>
    <w:tblStylePr w:type="band1Vert">
      <w:tblPr/>
      <w:tcPr>
        <w:tcBorders>
          <w:top w:val="single" w:sz="8" w:space="0" w:color="C40079"/>
          <w:left w:val="single" w:sz="8" w:space="0" w:color="C40079"/>
          <w:bottom w:val="single" w:sz="8" w:space="0" w:color="C40079"/>
          <w:right w:val="single" w:sz="8" w:space="0" w:color="C40079"/>
        </w:tcBorders>
      </w:tcPr>
    </w:tblStylePr>
    <w:tblStylePr w:type="band1Horz">
      <w:tblPr/>
      <w:tcPr>
        <w:tcBorders>
          <w:top w:val="single" w:sz="8" w:space="0" w:color="C40079"/>
          <w:left w:val="single" w:sz="8" w:space="0" w:color="C40079"/>
          <w:bottom w:val="single" w:sz="8" w:space="0" w:color="C40079"/>
          <w:right w:val="single" w:sz="8" w:space="0" w:color="C40079"/>
        </w:tcBorders>
      </w:tcPr>
    </w:tblStylePr>
  </w:style>
  <w:style w:type="table" w:customStyle="1" w:styleId="LightList-Accent51">
    <w:name w:val="Light List - Accent 51"/>
    <w:basedOn w:val="TableNormal"/>
    <w:uiPriority w:val="61"/>
    <w:semiHidden/>
    <w:unhideWhenUsed/>
    <w:qFormat/>
    <w:rPr>
      <w:rFonts w:ascii="Verdana" w:eastAsia="Times New Roman" w:hAnsi="Verdana"/>
      <w:sz w:val="18"/>
      <w:szCs w:val="18"/>
      <w:lang w:eastAsia="da-DK"/>
    </w:rPr>
    <w:tblPr>
      <w:tblBorders>
        <w:top w:val="single" w:sz="8" w:space="0" w:color="C63418"/>
        <w:left w:val="single" w:sz="8" w:space="0" w:color="C63418"/>
        <w:bottom w:val="single" w:sz="8" w:space="0" w:color="C63418"/>
        <w:right w:val="single" w:sz="8" w:space="0" w:color="C63418"/>
      </w:tblBorders>
    </w:tblPr>
    <w:tblStylePr w:type="firstRow">
      <w:pPr>
        <w:spacing w:before="0" w:after="0" w:line="240" w:lineRule="auto"/>
      </w:pPr>
      <w:rPr>
        <w:b/>
        <w:bCs/>
        <w:color w:val="FFFFFF"/>
      </w:rPr>
      <w:tblPr/>
      <w:tcPr>
        <w:shd w:val="clear" w:color="auto" w:fill="C63418"/>
      </w:tcPr>
    </w:tblStylePr>
    <w:tblStylePr w:type="lastRow">
      <w:pPr>
        <w:spacing w:before="0" w:after="0" w:line="240" w:lineRule="auto"/>
      </w:pPr>
      <w:rPr>
        <w:b/>
        <w:bCs/>
      </w:rPr>
      <w:tblPr/>
      <w:tcPr>
        <w:tcBorders>
          <w:top w:val="double" w:sz="6" w:space="0" w:color="C63418"/>
          <w:left w:val="single" w:sz="8" w:space="0" w:color="C63418"/>
          <w:bottom w:val="single" w:sz="8" w:space="0" w:color="C63418"/>
          <w:right w:val="single" w:sz="8" w:space="0" w:color="C63418"/>
        </w:tcBorders>
      </w:tcPr>
    </w:tblStylePr>
    <w:tblStylePr w:type="firstCol">
      <w:rPr>
        <w:b/>
        <w:bCs/>
      </w:rPr>
    </w:tblStylePr>
    <w:tblStylePr w:type="lastCol">
      <w:rPr>
        <w:b/>
        <w:bCs/>
      </w:rPr>
    </w:tblStylePr>
    <w:tblStylePr w:type="band1Vert">
      <w:tblPr/>
      <w:tcPr>
        <w:tcBorders>
          <w:top w:val="single" w:sz="8" w:space="0" w:color="C63418"/>
          <w:left w:val="single" w:sz="8" w:space="0" w:color="C63418"/>
          <w:bottom w:val="single" w:sz="8" w:space="0" w:color="C63418"/>
          <w:right w:val="single" w:sz="8" w:space="0" w:color="C63418"/>
        </w:tcBorders>
      </w:tcPr>
    </w:tblStylePr>
    <w:tblStylePr w:type="band1Horz">
      <w:tblPr/>
      <w:tcPr>
        <w:tcBorders>
          <w:top w:val="single" w:sz="8" w:space="0" w:color="C63418"/>
          <w:left w:val="single" w:sz="8" w:space="0" w:color="C63418"/>
          <w:bottom w:val="single" w:sz="8" w:space="0" w:color="C63418"/>
          <w:right w:val="single" w:sz="8" w:space="0" w:color="C63418"/>
        </w:tcBorders>
      </w:tcPr>
    </w:tblStylePr>
  </w:style>
  <w:style w:type="table" w:customStyle="1" w:styleId="LightList-Accent61">
    <w:name w:val="Light List - Accent 61"/>
    <w:basedOn w:val="TableNormal"/>
    <w:uiPriority w:val="61"/>
    <w:semiHidden/>
    <w:unhideWhenUsed/>
    <w:qFormat/>
    <w:rPr>
      <w:rFonts w:ascii="Verdana" w:eastAsia="Times New Roman" w:hAnsi="Verdana"/>
      <w:sz w:val="18"/>
      <w:szCs w:val="18"/>
      <w:lang w:eastAsia="da-DK"/>
    </w:rPr>
    <w:tblPr>
      <w:tblBorders>
        <w:top w:val="single" w:sz="8" w:space="0" w:color="D0CFC5"/>
        <w:left w:val="single" w:sz="8" w:space="0" w:color="D0CFC5"/>
        <w:bottom w:val="single" w:sz="8" w:space="0" w:color="D0CFC5"/>
        <w:right w:val="single" w:sz="8" w:space="0" w:color="D0CFC5"/>
      </w:tblBorders>
    </w:tblPr>
    <w:tblStylePr w:type="firstRow">
      <w:pPr>
        <w:spacing w:before="0" w:after="0" w:line="240" w:lineRule="auto"/>
      </w:pPr>
      <w:rPr>
        <w:b/>
        <w:bCs/>
        <w:color w:val="FFFFFF"/>
      </w:rPr>
      <w:tblPr/>
      <w:tcPr>
        <w:shd w:val="clear" w:color="auto" w:fill="D0CFC5"/>
      </w:tcPr>
    </w:tblStylePr>
    <w:tblStylePr w:type="lastRow">
      <w:pPr>
        <w:spacing w:before="0" w:after="0" w:line="240" w:lineRule="auto"/>
      </w:pPr>
      <w:rPr>
        <w:b/>
        <w:bCs/>
      </w:rPr>
      <w:tblPr/>
      <w:tcPr>
        <w:tcBorders>
          <w:top w:val="double" w:sz="6" w:space="0" w:color="D0CFC5"/>
          <w:left w:val="single" w:sz="8" w:space="0" w:color="D0CFC5"/>
          <w:bottom w:val="single" w:sz="8" w:space="0" w:color="D0CFC5"/>
          <w:right w:val="single" w:sz="8" w:space="0" w:color="D0CFC5"/>
        </w:tcBorders>
      </w:tcPr>
    </w:tblStylePr>
    <w:tblStylePr w:type="firstCol">
      <w:rPr>
        <w:b/>
        <w:bCs/>
      </w:rPr>
    </w:tblStylePr>
    <w:tblStylePr w:type="lastCol">
      <w:rPr>
        <w:b/>
        <w:bCs/>
      </w:rPr>
    </w:tblStylePr>
    <w:tblStylePr w:type="band1Vert">
      <w:tblPr/>
      <w:tcPr>
        <w:tcBorders>
          <w:top w:val="single" w:sz="8" w:space="0" w:color="D0CFC5"/>
          <w:left w:val="single" w:sz="8" w:space="0" w:color="D0CFC5"/>
          <w:bottom w:val="single" w:sz="8" w:space="0" w:color="D0CFC5"/>
          <w:right w:val="single" w:sz="8" w:space="0" w:color="D0CFC5"/>
        </w:tcBorders>
      </w:tcPr>
    </w:tblStylePr>
    <w:tblStylePr w:type="band1Horz">
      <w:tblPr/>
      <w:tcPr>
        <w:tcBorders>
          <w:top w:val="single" w:sz="8" w:space="0" w:color="D0CFC5"/>
          <w:left w:val="single" w:sz="8" w:space="0" w:color="D0CFC5"/>
          <w:bottom w:val="single" w:sz="8" w:space="0" w:color="D0CFC5"/>
          <w:right w:val="single" w:sz="8" w:space="0" w:color="D0CFC5"/>
        </w:tcBorders>
      </w:tcPr>
    </w:tblStylePr>
  </w:style>
  <w:style w:type="table" w:customStyle="1" w:styleId="MediumList1-Accent21">
    <w:name w:val="Medium List 1 - Accent 21"/>
    <w:basedOn w:val="TableNormal"/>
    <w:uiPriority w:val="65"/>
    <w:semiHidden/>
    <w:unhideWhenUsed/>
    <w:qFormat/>
    <w:rPr>
      <w:rFonts w:ascii="Verdana" w:eastAsia="Times New Roman" w:hAnsi="Verdana"/>
      <w:color w:val="000000"/>
      <w:sz w:val="18"/>
      <w:szCs w:val="18"/>
      <w:lang w:eastAsia="da-DK"/>
    </w:rPr>
    <w:tblPr>
      <w:tblBorders>
        <w:top w:val="single" w:sz="8" w:space="0" w:color="5CA551"/>
        <w:bottom w:val="single" w:sz="8" w:space="0" w:color="5CA551"/>
      </w:tblBorders>
    </w:tblPr>
    <w:tblStylePr w:type="firstRow">
      <w:rPr>
        <w:rFonts w:ascii="Verdana" w:eastAsia="Times New Roman" w:hAnsi="Verdana" w:cs="Times New Roman"/>
      </w:rPr>
      <w:tblPr/>
      <w:tcPr>
        <w:tcBorders>
          <w:top w:val="nil"/>
          <w:bottom w:val="single" w:sz="8" w:space="0" w:color="5CA551"/>
        </w:tcBorders>
      </w:tcPr>
    </w:tblStylePr>
    <w:tblStylePr w:type="lastRow">
      <w:rPr>
        <w:b/>
        <w:bCs/>
        <w:color w:val="009DE0"/>
      </w:rPr>
      <w:tblPr/>
      <w:tcPr>
        <w:tcBorders>
          <w:top w:val="single" w:sz="8" w:space="0" w:color="5CA551"/>
          <w:bottom w:val="single" w:sz="8" w:space="0" w:color="5CA551"/>
        </w:tcBorders>
      </w:tcPr>
    </w:tblStylePr>
    <w:tblStylePr w:type="firstCol">
      <w:rPr>
        <w:b/>
        <w:bCs/>
      </w:rPr>
    </w:tblStylePr>
    <w:tblStylePr w:type="lastCol">
      <w:rPr>
        <w:b/>
        <w:bCs/>
      </w:rPr>
      <w:tblPr/>
      <w:tcPr>
        <w:tcBorders>
          <w:top w:val="single" w:sz="8" w:space="0" w:color="5CA551"/>
          <w:bottom w:val="single" w:sz="8" w:space="0" w:color="5CA551"/>
        </w:tcBorders>
      </w:tcPr>
    </w:tblStylePr>
    <w:tblStylePr w:type="band1Vert">
      <w:tblPr/>
      <w:tcPr>
        <w:shd w:val="clear" w:color="auto" w:fill="D6E9D3"/>
      </w:tcPr>
    </w:tblStylePr>
    <w:tblStylePr w:type="band1Horz">
      <w:tblPr/>
      <w:tcPr>
        <w:shd w:val="clear" w:color="auto" w:fill="D6E9D3"/>
      </w:tcPr>
    </w:tblStylePr>
  </w:style>
  <w:style w:type="table" w:customStyle="1" w:styleId="MediumList1-Accent31">
    <w:name w:val="Medium List 1 - Accent 31"/>
    <w:basedOn w:val="TableNormal"/>
    <w:uiPriority w:val="65"/>
    <w:semiHidden/>
    <w:unhideWhenUsed/>
    <w:qFormat/>
    <w:rPr>
      <w:rFonts w:ascii="Verdana" w:eastAsia="Times New Roman" w:hAnsi="Verdana"/>
      <w:color w:val="000000"/>
      <w:sz w:val="18"/>
      <w:szCs w:val="18"/>
      <w:lang w:eastAsia="da-DK"/>
    </w:rPr>
    <w:tblPr>
      <w:tblBorders>
        <w:top w:val="single" w:sz="8" w:space="0" w:color="A1BF36"/>
        <w:bottom w:val="single" w:sz="8" w:space="0" w:color="A1BF36"/>
      </w:tblBorders>
    </w:tblPr>
    <w:tblStylePr w:type="firstRow">
      <w:rPr>
        <w:rFonts w:ascii="Verdana" w:eastAsia="Times New Roman" w:hAnsi="Verdana" w:cs="Times New Roman"/>
      </w:rPr>
      <w:tblPr/>
      <w:tcPr>
        <w:tcBorders>
          <w:top w:val="nil"/>
          <w:bottom w:val="single" w:sz="8" w:space="0" w:color="A1BF36"/>
        </w:tcBorders>
      </w:tcPr>
    </w:tblStylePr>
    <w:tblStylePr w:type="lastRow">
      <w:rPr>
        <w:b/>
        <w:bCs/>
        <w:color w:val="009DE0"/>
      </w:rPr>
      <w:tblPr/>
      <w:tcPr>
        <w:tcBorders>
          <w:top w:val="single" w:sz="8" w:space="0" w:color="A1BF36"/>
          <w:bottom w:val="single" w:sz="8" w:space="0" w:color="A1BF36"/>
        </w:tcBorders>
      </w:tcPr>
    </w:tblStylePr>
    <w:tblStylePr w:type="firstCol">
      <w:rPr>
        <w:b/>
        <w:bCs/>
      </w:rPr>
    </w:tblStylePr>
    <w:tblStylePr w:type="lastCol">
      <w:rPr>
        <w:b/>
        <w:bCs/>
      </w:rPr>
      <w:tblPr/>
      <w:tcPr>
        <w:tcBorders>
          <w:top w:val="single" w:sz="8" w:space="0" w:color="A1BF36"/>
          <w:bottom w:val="single" w:sz="8" w:space="0" w:color="A1BF36"/>
        </w:tcBorders>
      </w:tcPr>
    </w:tblStylePr>
    <w:tblStylePr w:type="band1Vert">
      <w:tblPr/>
      <w:tcPr>
        <w:shd w:val="clear" w:color="auto" w:fill="E8F0CB"/>
      </w:tcPr>
    </w:tblStylePr>
    <w:tblStylePr w:type="band1Horz">
      <w:tblPr/>
      <w:tcPr>
        <w:shd w:val="clear" w:color="auto" w:fill="E8F0CB"/>
      </w:tcPr>
    </w:tblStylePr>
  </w:style>
  <w:style w:type="table" w:customStyle="1" w:styleId="MediumList1-Accent41">
    <w:name w:val="Medium List 1 - Accent 41"/>
    <w:basedOn w:val="TableNormal"/>
    <w:uiPriority w:val="65"/>
    <w:semiHidden/>
    <w:unhideWhenUsed/>
    <w:qFormat/>
    <w:rPr>
      <w:rFonts w:ascii="Verdana" w:eastAsia="Times New Roman" w:hAnsi="Verdana"/>
      <w:color w:val="000000"/>
      <w:sz w:val="18"/>
      <w:szCs w:val="18"/>
      <w:lang w:eastAsia="da-DK"/>
    </w:rPr>
    <w:tblPr>
      <w:tblBorders>
        <w:top w:val="single" w:sz="8" w:space="0" w:color="C40079"/>
        <w:bottom w:val="single" w:sz="8" w:space="0" w:color="C40079"/>
      </w:tblBorders>
    </w:tblPr>
    <w:tblStylePr w:type="firstRow">
      <w:rPr>
        <w:rFonts w:ascii="Verdana" w:eastAsia="Times New Roman" w:hAnsi="Verdana" w:cs="Times New Roman"/>
      </w:rPr>
      <w:tblPr/>
      <w:tcPr>
        <w:tcBorders>
          <w:top w:val="nil"/>
          <w:bottom w:val="single" w:sz="8" w:space="0" w:color="C40079"/>
        </w:tcBorders>
      </w:tcPr>
    </w:tblStylePr>
    <w:tblStylePr w:type="lastRow">
      <w:rPr>
        <w:b/>
        <w:bCs/>
        <w:color w:val="009DE0"/>
      </w:rPr>
      <w:tblPr/>
      <w:tcPr>
        <w:tcBorders>
          <w:top w:val="single" w:sz="8" w:space="0" w:color="C40079"/>
          <w:bottom w:val="single" w:sz="8" w:space="0" w:color="C40079"/>
        </w:tcBorders>
      </w:tcPr>
    </w:tblStylePr>
    <w:tblStylePr w:type="firstCol">
      <w:rPr>
        <w:b/>
        <w:bCs/>
      </w:rPr>
    </w:tblStylePr>
    <w:tblStylePr w:type="lastCol">
      <w:rPr>
        <w:b/>
        <w:bCs/>
      </w:rPr>
      <w:tblPr/>
      <w:tcPr>
        <w:tcBorders>
          <w:top w:val="single" w:sz="8" w:space="0" w:color="C40079"/>
          <w:bottom w:val="single" w:sz="8" w:space="0" w:color="C40079"/>
        </w:tcBorders>
      </w:tcPr>
    </w:tblStylePr>
    <w:tblStylePr w:type="band1Vert">
      <w:tblPr/>
      <w:tcPr>
        <w:shd w:val="clear" w:color="auto" w:fill="FFB1E1"/>
      </w:tcPr>
    </w:tblStylePr>
    <w:tblStylePr w:type="band1Horz">
      <w:tblPr/>
      <w:tcPr>
        <w:shd w:val="clear" w:color="auto" w:fill="FFB1E1"/>
      </w:tcPr>
    </w:tblStylePr>
  </w:style>
  <w:style w:type="table" w:customStyle="1" w:styleId="MediumList1-Accent51">
    <w:name w:val="Medium List 1 - Accent 51"/>
    <w:basedOn w:val="TableNormal"/>
    <w:uiPriority w:val="65"/>
    <w:semiHidden/>
    <w:unhideWhenUsed/>
    <w:qFormat/>
    <w:rPr>
      <w:rFonts w:ascii="Verdana" w:eastAsia="Times New Roman" w:hAnsi="Verdana"/>
      <w:color w:val="000000"/>
      <w:sz w:val="18"/>
      <w:szCs w:val="18"/>
      <w:lang w:eastAsia="da-DK"/>
    </w:rPr>
    <w:tblPr>
      <w:tblBorders>
        <w:top w:val="single" w:sz="8" w:space="0" w:color="C63418"/>
        <w:bottom w:val="single" w:sz="8" w:space="0" w:color="C63418"/>
      </w:tblBorders>
    </w:tblPr>
    <w:tblStylePr w:type="firstRow">
      <w:rPr>
        <w:rFonts w:ascii="Verdana" w:eastAsia="Times New Roman" w:hAnsi="Verdana" w:cs="Times New Roman"/>
      </w:rPr>
      <w:tblPr/>
      <w:tcPr>
        <w:tcBorders>
          <w:top w:val="nil"/>
          <w:bottom w:val="single" w:sz="8" w:space="0" w:color="C63418"/>
        </w:tcBorders>
      </w:tcPr>
    </w:tblStylePr>
    <w:tblStylePr w:type="lastRow">
      <w:rPr>
        <w:b/>
        <w:bCs/>
        <w:color w:val="009DE0"/>
      </w:rPr>
      <w:tblPr/>
      <w:tcPr>
        <w:tcBorders>
          <w:top w:val="single" w:sz="8" w:space="0" w:color="C63418"/>
          <w:bottom w:val="single" w:sz="8" w:space="0" w:color="C63418"/>
        </w:tcBorders>
      </w:tcPr>
    </w:tblStylePr>
    <w:tblStylePr w:type="firstCol">
      <w:rPr>
        <w:b/>
        <w:bCs/>
      </w:rPr>
    </w:tblStylePr>
    <w:tblStylePr w:type="lastCol">
      <w:rPr>
        <w:b/>
        <w:bCs/>
      </w:rPr>
      <w:tblPr/>
      <w:tcPr>
        <w:tcBorders>
          <w:top w:val="single" w:sz="8" w:space="0" w:color="C63418"/>
          <w:bottom w:val="single" w:sz="8" w:space="0" w:color="C63418"/>
        </w:tcBorders>
      </w:tcPr>
    </w:tblStylePr>
    <w:tblStylePr w:type="band1Vert">
      <w:tblPr/>
      <w:tcPr>
        <w:shd w:val="clear" w:color="auto" w:fill="F7C8BF"/>
      </w:tcPr>
    </w:tblStylePr>
    <w:tblStylePr w:type="band1Horz">
      <w:tblPr/>
      <w:tcPr>
        <w:shd w:val="clear" w:color="auto" w:fill="F7C8BF"/>
      </w:tcPr>
    </w:tblStylePr>
  </w:style>
  <w:style w:type="table" w:customStyle="1" w:styleId="MediumList1-Accent61">
    <w:name w:val="Medium List 1 - Accent 61"/>
    <w:basedOn w:val="TableNormal"/>
    <w:uiPriority w:val="65"/>
    <w:semiHidden/>
    <w:unhideWhenUsed/>
    <w:qFormat/>
    <w:rPr>
      <w:rFonts w:ascii="Verdana" w:eastAsia="Times New Roman" w:hAnsi="Verdana"/>
      <w:color w:val="000000"/>
      <w:sz w:val="18"/>
      <w:szCs w:val="18"/>
      <w:lang w:eastAsia="da-DK"/>
    </w:rPr>
    <w:tblPr>
      <w:tblBorders>
        <w:top w:val="single" w:sz="8" w:space="0" w:color="D0CFC5"/>
        <w:bottom w:val="single" w:sz="8" w:space="0" w:color="D0CFC5"/>
      </w:tblBorders>
    </w:tblPr>
    <w:tblStylePr w:type="firstRow">
      <w:rPr>
        <w:rFonts w:ascii="Verdana" w:eastAsia="Times New Roman" w:hAnsi="Verdana" w:cs="Times New Roman"/>
      </w:rPr>
      <w:tblPr/>
      <w:tcPr>
        <w:tcBorders>
          <w:top w:val="nil"/>
          <w:bottom w:val="single" w:sz="8" w:space="0" w:color="D0CFC5"/>
        </w:tcBorders>
      </w:tcPr>
    </w:tblStylePr>
    <w:tblStylePr w:type="lastRow">
      <w:rPr>
        <w:b/>
        <w:bCs/>
        <w:color w:val="009DE0"/>
      </w:rPr>
      <w:tblPr/>
      <w:tcPr>
        <w:tcBorders>
          <w:top w:val="single" w:sz="8" w:space="0" w:color="D0CFC5"/>
          <w:bottom w:val="single" w:sz="8" w:space="0" w:color="D0CFC5"/>
        </w:tcBorders>
      </w:tcPr>
    </w:tblStylePr>
    <w:tblStylePr w:type="firstCol">
      <w:rPr>
        <w:b/>
        <w:bCs/>
      </w:rPr>
    </w:tblStylePr>
    <w:tblStylePr w:type="lastCol">
      <w:rPr>
        <w:b/>
        <w:bCs/>
      </w:rPr>
      <w:tblPr/>
      <w:tcPr>
        <w:tcBorders>
          <w:top w:val="single" w:sz="8" w:space="0" w:color="D0CFC5"/>
          <w:bottom w:val="single" w:sz="8" w:space="0" w:color="D0CFC5"/>
        </w:tcBorders>
      </w:tcPr>
    </w:tblStylePr>
    <w:tblStylePr w:type="band1Vert">
      <w:tblPr/>
      <w:tcPr>
        <w:shd w:val="clear" w:color="auto" w:fill="F3F3F0"/>
      </w:tcPr>
    </w:tblStylePr>
    <w:tblStylePr w:type="band1Horz">
      <w:tblPr/>
      <w:tcPr>
        <w:shd w:val="clear" w:color="auto" w:fill="F3F3F0"/>
      </w:tcPr>
    </w:tblStylePr>
  </w:style>
  <w:style w:type="table" w:customStyle="1" w:styleId="MediumList2-Accent11">
    <w:name w:val="Medium List 2 - Accent 11"/>
    <w:basedOn w:val="TableNormal"/>
    <w:uiPriority w:val="66"/>
    <w:semiHidden/>
    <w:unhideWhenUsed/>
    <w:qFormat/>
    <w:rPr>
      <w:rFonts w:ascii="Verdana" w:eastAsia="Times New Roman" w:hAnsi="Verdana"/>
      <w:color w:val="000000"/>
      <w:sz w:val="18"/>
      <w:szCs w:val="18"/>
      <w:lang w:eastAsia="da-DK"/>
    </w:rPr>
    <w:tblPr>
      <w:tblBorders>
        <w:top w:val="single" w:sz="8" w:space="0" w:color="A7D3F5"/>
        <w:left w:val="single" w:sz="8" w:space="0" w:color="A7D3F5"/>
        <w:bottom w:val="single" w:sz="8" w:space="0" w:color="A7D3F5"/>
        <w:right w:val="single" w:sz="8" w:space="0" w:color="A7D3F5"/>
      </w:tblBorders>
    </w:tblPr>
    <w:tblStylePr w:type="firstRow">
      <w:rPr>
        <w:sz w:val="24"/>
        <w:szCs w:val="24"/>
      </w:rPr>
      <w:tblPr/>
      <w:tcPr>
        <w:tcBorders>
          <w:top w:val="nil"/>
          <w:left w:val="nil"/>
          <w:bottom w:val="single" w:sz="24" w:space="0" w:color="A7D3F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A7D3F5"/>
          <w:insideH w:val="nil"/>
          <w:insideV w:val="nil"/>
        </w:tcBorders>
        <w:shd w:val="clear" w:color="auto" w:fill="FFFFFF"/>
      </w:tcPr>
    </w:tblStylePr>
    <w:tblStylePr w:type="lastCol">
      <w:tblPr/>
      <w:tcPr>
        <w:tcBorders>
          <w:top w:val="nil"/>
          <w:left w:val="single" w:sz="8" w:space="0" w:color="A7D3F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9F4FC"/>
      </w:tcPr>
    </w:tblStylePr>
    <w:tblStylePr w:type="band1Horz">
      <w:tblPr/>
      <w:tcPr>
        <w:tcBorders>
          <w:top w:val="nil"/>
          <w:bottom w:val="nil"/>
          <w:insideH w:val="nil"/>
          <w:insideV w:val="nil"/>
        </w:tcBorders>
        <w:shd w:val="clear" w:color="auto" w:fill="E9F4FC"/>
      </w:tcPr>
    </w:tblStylePr>
    <w:tblStylePr w:type="nwCell">
      <w:tblPr/>
      <w:tcPr>
        <w:shd w:val="clear" w:color="auto" w:fill="FFFFFF"/>
      </w:tcPr>
    </w:tblStylePr>
    <w:tblStylePr w:type="swCell">
      <w:tblPr/>
      <w:tcPr>
        <w:tcBorders>
          <w:top w:val="nil"/>
        </w:tcBorders>
      </w:tcPr>
    </w:tblStylePr>
  </w:style>
  <w:style w:type="table" w:customStyle="1" w:styleId="MediumList2-Accent21">
    <w:name w:val="Medium List 2 - Accent 21"/>
    <w:basedOn w:val="TableNormal"/>
    <w:uiPriority w:val="66"/>
    <w:semiHidden/>
    <w:unhideWhenUsed/>
    <w:qFormat/>
    <w:rPr>
      <w:rFonts w:ascii="Verdana" w:eastAsia="Times New Roman" w:hAnsi="Verdana"/>
      <w:color w:val="000000"/>
      <w:sz w:val="18"/>
      <w:szCs w:val="18"/>
      <w:lang w:eastAsia="da-DK"/>
    </w:rPr>
    <w:tblPr>
      <w:tblBorders>
        <w:top w:val="single" w:sz="8" w:space="0" w:color="5CA551"/>
        <w:left w:val="single" w:sz="8" w:space="0" w:color="5CA551"/>
        <w:bottom w:val="single" w:sz="8" w:space="0" w:color="5CA551"/>
        <w:right w:val="single" w:sz="8" w:space="0" w:color="5CA551"/>
      </w:tblBorders>
    </w:tblPr>
    <w:tblStylePr w:type="firstRow">
      <w:rPr>
        <w:sz w:val="24"/>
        <w:szCs w:val="24"/>
      </w:rPr>
      <w:tblPr/>
      <w:tcPr>
        <w:tcBorders>
          <w:top w:val="nil"/>
          <w:left w:val="nil"/>
          <w:bottom w:val="single" w:sz="24" w:space="0" w:color="5CA551"/>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5CA551"/>
          <w:insideH w:val="nil"/>
          <w:insideV w:val="nil"/>
        </w:tcBorders>
        <w:shd w:val="clear" w:color="auto" w:fill="FFFFFF"/>
      </w:tcPr>
    </w:tblStylePr>
    <w:tblStylePr w:type="lastCol">
      <w:tblPr/>
      <w:tcPr>
        <w:tcBorders>
          <w:top w:val="nil"/>
          <w:left w:val="single" w:sz="8" w:space="0" w:color="5CA55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9D3"/>
      </w:tcPr>
    </w:tblStylePr>
    <w:tblStylePr w:type="band1Horz">
      <w:tblPr/>
      <w:tcPr>
        <w:tcBorders>
          <w:top w:val="nil"/>
          <w:bottom w:val="nil"/>
          <w:insideH w:val="nil"/>
          <w:insideV w:val="nil"/>
        </w:tcBorders>
        <w:shd w:val="clear" w:color="auto" w:fill="D6E9D3"/>
      </w:tcPr>
    </w:tblStylePr>
    <w:tblStylePr w:type="nwCell">
      <w:tblPr/>
      <w:tcPr>
        <w:shd w:val="clear" w:color="auto" w:fill="FFFFFF"/>
      </w:tcPr>
    </w:tblStylePr>
    <w:tblStylePr w:type="swCell">
      <w:tblPr/>
      <w:tcPr>
        <w:tcBorders>
          <w:top w:val="nil"/>
        </w:tcBorders>
      </w:tcPr>
    </w:tblStylePr>
  </w:style>
  <w:style w:type="table" w:customStyle="1" w:styleId="MediumList2-Accent31">
    <w:name w:val="Medium List 2 - Accent 31"/>
    <w:basedOn w:val="TableNormal"/>
    <w:uiPriority w:val="66"/>
    <w:semiHidden/>
    <w:unhideWhenUsed/>
    <w:qFormat/>
    <w:rPr>
      <w:rFonts w:ascii="Verdana" w:eastAsia="Times New Roman" w:hAnsi="Verdana"/>
      <w:color w:val="000000"/>
      <w:sz w:val="18"/>
      <w:szCs w:val="18"/>
      <w:lang w:eastAsia="da-DK"/>
    </w:rPr>
    <w:tblPr>
      <w:tblBorders>
        <w:top w:val="single" w:sz="8" w:space="0" w:color="A1BF36"/>
        <w:left w:val="single" w:sz="8" w:space="0" w:color="A1BF36"/>
        <w:bottom w:val="single" w:sz="8" w:space="0" w:color="A1BF36"/>
        <w:right w:val="single" w:sz="8" w:space="0" w:color="A1BF36"/>
      </w:tblBorders>
    </w:tblPr>
    <w:tblStylePr w:type="firstRow">
      <w:rPr>
        <w:sz w:val="24"/>
        <w:szCs w:val="24"/>
      </w:rPr>
      <w:tblPr/>
      <w:tcPr>
        <w:tcBorders>
          <w:top w:val="nil"/>
          <w:left w:val="nil"/>
          <w:bottom w:val="single" w:sz="24" w:space="0" w:color="A1BF36"/>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A1BF36"/>
          <w:insideH w:val="nil"/>
          <w:insideV w:val="nil"/>
        </w:tcBorders>
        <w:shd w:val="clear" w:color="auto" w:fill="FFFFFF"/>
      </w:tcPr>
    </w:tblStylePr>
    <w:tblStylePr w:type="lastCol">
      <w:tblPr/>
      <w:tcPr>
        <w:tcBorders>
          <w:top w:val="nil"/>
          <w:left w:val="single" w:sz="8" w:space="0" w:color="A1BF3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8F0CB"/>
      </w:tcPr>
    </w:tblStylePr>
    <w:tblStylePr w:type="band1Horz">
      <w:tblPr/>
      <w:tcPr>
        <w:tcBorders>
          <w:top w:val="nil"/>
          <w:bottom w:val="nil"/>
          <w:insideH w:val="nil"/>
          <w:insideV w:val="nil"/>
        </w:tcBorders>
        <w:shd w:val="clear" w:color="auto" w:fill="E8F0CB"/>
      </w:tcPr>
    </w:tblStylePr>
    <w:tblStylePr w:type="nwCell">
      <w:tblPr/>
      <w:tcPr>
        <w:shd w:val="clear" w:color="auto" w:fill="FFFFFF"/>
      </w:tcPr>
    </w:tblStylePr>
    <w:tblStylePr w:type="swCell">
      <w:tblPr/>
      <w:tcPr>
        <w:tcBorders>
          <w:top w:val="nil"/>
        </w:tcBorders>
      </w:tcPr>
    </w:tblStylePr>
  </w:style>
  <w:style w:type="table" w:customStyle="1" w:styleId="MediumList2-Accent41">
    <w:name w:val="Medium List 2 - Accent 41"/>
    <w:basedOn w:val="TableNormal"/>
    <w:uiPriority w:val="66"/>
    <w:semiHidden/>
    <w:unhideWhenUsed/>
    <w:qFormat/>
    <w:rPr>
      <w:rFonts w:ascii="Verdana" w:eastAsia="Times New Roman" w:hAnsi="Verdana"/>
      <w:color w:val="000000"/>
      <w:sz w:val="18"/>
      <w:szCs w:val="18"/>
      <w:lang w:eastAsia="da-DK"/>
    </w:rPr>
    <w:tblPr>
      <w:tblBorders>
        <w:top w:val="single" w:sz="8" w:space="0" w:color="C40079"/>
        <w:left w:val="single" w:sz="8" w:space="0" w:color="C40079"/>
        <w:bottom w:val="single" w:sz="8" w:space="0" w:color="C40079"/>
        <w:right w:val="single" w:sz="8" w:space="0" w:color="C40079"/>
      </w:tblBorders>
    </w:tblPr>
    <w:tblStylePr w:type="firstRow">
      <w:rPr>
        <w:sz w:val="24"/>
        <w:szCs w:val="24"/>
      </w:rPr>
      <w:tblPr/>
      <w:tcPr>
        <w:tcBorders>
          <w:top w:val="nil"/>
          <w:left w:val="nil"/>
          <w:bottom w:val="single" w:sz="24" w:space="0" w:color="C40079"/>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C40079"/>
          <w:insideH w:val="nil"/>
          <w:insideV w:val="nil"/>
        </w:tcBorders>
        <w:shd w:val="clear" w:color="auto" w:fill="FFFFFF"/>
      </w:tcPr>
    </w:tblStylePr>
    <w:tblStylePr w:type="lastCol">
      <w:tblPr/>
      <w:tcPr>
        <w:tcBorders>
          <w:top w:val="nil"/>
          <w:left w:val="single" w:sz="8" w:space="0" w:color="C4007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B1E1"/>
      </w:tcPr>
    </w:tblStylePr>
    <w:tblStylePr w:type="band1Horz">
      <w:tblPr/>
      <w:tcPr>
        <w:tcBorders>
          <w:top w:val="nil"/>
          <w:bottom w:val="nil"/>
          <w:insideH w:val="nil"/>
          <w:insideV w:val="nil"/>
        </w:tcBorders>
        <w:shd w:val="clear" w:color="auto" w:fill="FFB1E1"/>
      </w:tcPr>
    </w:tblStylePr>
    <w:tblStylePr w:type="nwCell">
      <w:tblPr/>
      <w:tcPr>
        <w:shd w:val="clear" w:color="auto" w:fill="FFFFFF"/>
      </w:tcPr>
    </w:tblStylePr>
    <w:tblStylePr w:type="swCell">
      <w:tblPr/>
      <w:tcPr>
        <w:tcBorders>
          <w:top w:val="nil"/>
        </w:tcBorders>
      </w:tcPr>
    </w:tblStylePr>
  </w:style>
  <w:style w:type="table" w:customStyle="1" w:styleId="MediumList2-Accent51">
    <w:name w:val="Medium List 2 - Accent 51"/>
    <w:basedOn w:val="TableNormal"/>
    <w:uiPriority w:val="66"/>
    <w:semiHidden/>
    <w:unhideWhenUsed/>
    <w:qFormat/>
    <w:rPr>
      <w:rFonts w:ascii="Verdana" w:eastAsia="Times New Roman" w:hAnsi="Verdana"/>
      <w:color w:val="000000"/>
      <w:sz w:val="18"/>
      <w:szCs w:val="18"/>
      <w:lang w:eastAsia="da-DK"/>
    </w:rPr>
    <w:tblPr>
      <w:tblBorders>
        <w:top w:val="single" w:sz="8" w:space="0" w:color="C63418"/>
        <w:left w:val="single" w:sz="8" w:space="0" w:color="C63418"/>
        <w:bottom w:val="single" w:sz="8" w:space="0" w:color="C63418"/>
        <w:right w:val="single" w:sz="8" w:space="0" w:color="C63418"/>
      </w:tblBorders>
    </w:tblPr>
    <w:tblStylePr w:type="firstRow">
      <w:rPr>
        <w:sz w:val="24"/>
        <w:szCs w:val="24"/>
      </w:rPr>
      <w:tblPr/>
      <w:tcPr>
        <w:tcBorders>
          <w:top w:val="nil"/>
          <w:left w:val="nil"/>
          <w:bottom w:val="single" w:sz="24" w:space="0" w:color="C63418"/>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C63418"/>
          <w:insideH w:val="nil"/>
          <w:insideV w:val="nil"/>
        </w:tcBorders>
        <w:shd w:val="clear" w:color="auto" w:fill="FFFFFF"/>
      </w:tcPr>
    </w:tblStylePr>
    <w:tblStylePr w:type="lastCol">
      <w:tblPr/>
      <w:tcPr>
        <w:tcBorders>
          <w:top w:val="nil"/>
          <w:left w:val="single" w:sz="8" w:space="0" w:color="C63418"/>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7C8BF"/>
      </w:tcPr>
    </w:tblStylePr>
    <w:tblStylePr w:type="band1Horz">
      <w:tblPr/>
      <w:tcPr>
        <w:tcBorders>
          <w:top w:val="nil"/>
          <w:bottom w:val="nil"/>
          <w:insideH w:val="nil"/>
          <w:insideV w:val="nil"/>
        </w:tcBorders>
        <w:shd w:val="clear" w:color="auto" w:fill="F7C8BF"/>
      </w:tcPr>
    </w:tblStylePr>
    <w:tblStylePr w:type="nwCell">
      <w:tblPr/>
      <w:tcPr>
        <w:shd w:val="clear" w:color="auto" w:fill="FFFFFF"/>
      </w:tcPr>
    </w:tblStylePr>
    <w:tblStylePr w:type="swCell">
      <w:tblPr/>
      <w:tcPr>
        <w:tcBorders>
          <w:top w:val="nil"/>
        </w:tcBorders>
      </w:tcPr>
    </w:tblStylePr>
  </w:style>
  <w:style w:type="table" w:customStyle="1" w:styleId="MediumList2-Accent61">
    <w:name w:val="Medium List 2 - Accent 61"/>
    <w:basedOn w:val="TableNormal"/>
    <w:uiPriority w:val="66"/>
    <w:semiHidden/>
    <w:unhideWhenUsed/>
    <w:qFormat/>
    <w:rPr>
      <w:rFonts w:ascii="Verdana" w:eastAsia="Times New Roman" w:hAnsi="Verdana"/>
      <w:color w:val="000000"/>
      <w:sz w:val="18"/>
      <w:szCs w:val="18"/>
      <w:lang w:eastAsia="da-DK"/>
    </w:rPr>
    <w:tblPr>
      <w:tblBorders>
        <w:top w:val="single" w:sz="8" w:space="0" w:color="D0CFC5"/>
        <w:left w:val="single" w:sz="8" w:space="0" w:color="D0CFC5"/>
        <w:bottom w:val="single" w:sz="8" w:space="0" w:color="D0CFC5"/>
        <w:right w:val="single" w:sz="8" w:space="0" w:color="D0CFC5"/>
      </w:tblBorders>
    </w:tblPr>
    <w:tblStylePr w:type="firstRow">
      <w:rPr>
        <w:sz w:val="24"/>
        <w:szCs w:val="24"/>
      </w:rPr>
      <w:tblPr/>
      <w:tcPr>
        <w:tcBorders>
          <w:top w:val="nil"/>
          <w:left w:val="nil"/>
          <w:bottom w:val="single" w:sz="24" w:space="0" w:color="D0CFC5"/>
          <w:right w:val="nil"/>
          <w:insideH w:val="nil"/>
          <w:insideV w:val="nil"/>
        </w:tcBorders>
        <w:shd w:val="clear" w:color="auto" w:fill="FFFFFF"/>
      </w:tcPr>
    </w:tblStylePr>
    <w:tblStylePr w:type="lastRow">
      <w:tblPr/>
      <w:tcPr>
        <w:tcBorders>
          <w:top w:val="nil"/>
          <w:left w:val="nil"/>
          <w:bottom w:val="nil"/>
          <w:right w:val="nil"/>
          <w:insideH w:val="nil"/>
          <w:insideV w:val="nil"/>
        </w:tcBorders>
        <w:shd w:val="clear" w:color="auto" w:fill="FFFFFF"/>
      </w:tcPr>
    </w:tblStylePr>
    <w:tblStylePr w:type="firstCol">
      <w:tblPr/>
      <w:tcPr>
        <w:tcBorders>
          <w:top w:val="nil"/>
          <w:left w:val="nil"/>
          <w:bottom w:val="nil"/>
          <w:right w:val="single" w:sz="8" w:space="0" w:color="D0CFC5"/>
          <w:insideH w:val="nil"/>
          <w:insideV w:val="nil"/>
        </w:tcBorders>
        <w:shd w:val="clear" w:color="auto" w:fill="FFFFFF"/>
      </w:tcPr>
    </w:tblStylePr>
    <w:tblStylePr w:type="lastCol">
      <w:tblPr/>
      <w:tcPr>
        <w:tcBorders>
          <w:top w:val="nil"/>
          <w:left w:val="single" w:sz="8" w:space="0" w:color="D0CFC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3F3F0"/>
      </w:tcPr>
    </w:tblStylePr>
    <w:tblStylePr w:type="band1Horz">
      <w:tblPr/>
      <w:tcPr>
        <w:tcBorders>
          <w:top w:val="nil"/>
          <w:bottom w:val="nil"/>
          <w:insideH w:val="nil"/>
          <w:insideV w:val="nil"/>
        </w:tcBorders>
        <w:shd w:val="clear" w:color="auto" w:fill="F3F3F0"/>
      </w:tcPr>
    </w:tblStylePr>
    <w:tblStylePr w:type="nwCell">
      <w:tblPr/>
      <w:tcPr>
        <w:shd w:val="clear" w:color="auto" w:fill="FFFFFF"/>
      </w:tcPr>
    </w:tblStylePr>
    <w:tblStylePr w:type="swCell">
      <w:tblPr/>
      <w:tcPr>
        <w:tcBorders>
          <w:top w:val="nil"/>
        </w:tcBorders>
      </w:tcPr>
    </w:tblStylePr>
  </w:style>
  <w:style w:type="table" w:customStyle="1" w:styleId="MediumShading1-Accent21">
    <w:name w:val="Medium Shading 1 - Accent 21"/>
    <w:basedOn w:val="TableNormal"/>
    <w:uiPriority w:val="63"/>
    <w:semiHidden/>
    <w:unhideWhenUsed/>
    <w:qFormat/>
    <w:rPr>
      <w:rFonts w:ascii="Verdana" w:eastAsia="Times New Roman" w:hAnsi="Verdana"/>
      <w:sz w:val="18"/>
      <w:szCs w:val="18"/>
      <w:lang w:eastAsia="da-DK"/>
    </w:rPr>
    <w:tblPr>
      <w:tblBorders>
        <w:top w:val="single" w:sz="8" w:space="0" w:color="82BD7A"/>
        <w:left w:val="single" w:sz="8" w:space="0" w:color="82BD7A"/>
        <w:bottom w:val="single" w:sz="8" w:space="0" w:color="82BD7A"/>
        <w:right w:val="single" w:sz="8" w:space="0" w:color="82BD7A"/>
        <w:insideH w:val="single" w:sz="8" w:space="0" w:color="82BD7A"/>
      </w:tblBorders>
    </w:tblPr>
    <w:tblStylePr w:type="firstRow">
      <w:pPr>
        <w:spacing w:before="0" w:after="0" w:line="240" w:lineRule="auto"/>
      </w:pPr>
      <w:rPr>
        <w:b/>
        <w:bCs/>
        <w:color w:val="FFFFFF"/>
      </w:rPr>
      <w:tblPr/>
      <w:tcPr>
        <w:tcBorders>
          <w:top w:val="single" w:sz="8" w:space="0" w:color="82BD7A"/>
          <w:left w:val="single" w:sz="8" w:space="0" w:color="82BD7A"/>
          <w:bottom w:val="single" w:sz="8" w:space="0" w:color="82BD7A"/>
          <w:right w:val="single" w:sz="8" w:space="0" w:color="82BD7A"/>
          <w:insideH w:val="nil"/>
          <w:insideV w:val="nil"/>
        </w:tcBorders>
        <w:shd w:val="clear" w:color="auto" w:fill="5CA551"/>
      </w:tcPr>
    </w:tblStylePr>
    <w:tblStylePr w:type="lastRow">
      <w:pPr>
        <w:spacing w:before="0" w:after="0" w:line="240" w:lineRule="auto"/>
      </w:pPr>
      <w:rPr>
        <w:b/>
        <w:bCs/>
      </w:rPr>
      <w:tblPr/>
      <w:tcPr>
        <w:tcBorders>
          <w:top w:val="double" w:sz="6" w:space="0" w:color="82BD7A"/>
          <w:left w:val="single" w:sz="8" w:space="0" w:color="82BD7A"/>
          <w:bottom w:val="single" w:sz="8" w:space="0" w:color="82BD7A"/>
          <w:right w:val="single" w:sz="8" w:space="0" w:color="82BD7A"/>
          <w:insideH w:val="nil"/>
          <w:insideV w:val="nil"/>
        </w:tcBorders>
      </w:tcPr>
    </w:tblStylePr>
    <w:tblStylePr w:type="firstCol">
      <w:rPr>
        <w:b/>
        <w:bCs/>
      </w:rPr>
    </w:tblStylePr>
    <w:tblStylePr w:type="lastCol">
      <w:rPr>
        <w:b/>
        <w:bCs/>
      </w:rPr>
    </w:tblStylePr>
    <w:tblStylePr w:type="band1Vert">
      <w:tblPr/>
      <w:tcPr>
        <w:shd w:val="clear" w:color="auto" w:fill="D6E9D3"/>
      </w:tcPr>
    </w:tblStylePr>
    <w:tblStylePr w:type="band1Horz">
      <w:tblPr/>
      <w:tcPr>
        <w:tcBorders>
          <w:insideH w:val="nil"/>
          <w:insideV w:val="nil"/>
        </w:tcBorders>
        <w:shd w:val="clear" w:color="auto" w:fill="D6E9D3"/>
      </w:tcPr>
    </w:tblStylePr>
    <w:tblStylePr w:type="band2Horz">
      <w:tblPr/>
      <w:tcPr>
        <w:tcBorders>
          <w:insideH w:val="nil"/>
          <w:insideV w:val="nil"/>
        </w:tcBorders>
      </w:tcPr>
    </w:tblStylePr>
  </w:style>
  <w:style w:type="table" w:customStyle="1" w:styleId="MediumShading1-Accent31">
    <w:name w:val="Medium Shading 1 - Accent 31"/>
    <w:basedOn w:val="TableNormal"/>
    <w:uiPriority w:val="63"/>
    <w:semiHidden/>
    <w:unhideWhenUsed/>
    <w:qFormat/>
    <w:rPr>
      <w:rFonts w:ascii="Verdana" w:eastAsia="Times New Roman" w:hAnsi="Verdana"/>
      <w:sz w:val="18"/>
      <w:szCs w:val="18"/>
      <w:lang w:eastAsia="da-DK"/>
    </w:rPr>
    <w:tblPr>
      <w:tblBorders>
        <w:top w:val="single" w:sz="8" w:space="0" w:color="BAD364"/>
        <w:left w:val="single" w:sz="8" w:space="0" w:color="BAD364"/>
        <w:bottom w:val="single" w:sz="8" w:space="0" w:color="BAD364"/>
        <w:right w:val="single" w:sz="8" w:space="0" w:color="BAD364"/>
        <w:insideH w:val="single" w:sz="8" w:space="0" w:color="BAD364"/>
      </w:tblBorders>
    </w:tblPr>
    <w:tblStylePr w:type="firstRow">
      <w:pPr>
        <w:spacing w:before="0" w:after="0" w:line="240" w:lineRule="auto"/>
      </w:pPr>
      <w:rPr>
        <w:b/>
        <w:bCs/>
        <w:color w:val="FFFFFF"/>
      </w:rPr>
      <w:tblPr/>
      <w:tcPr>
        <w:tcBorders>
          <w:top w:val="single" w:sz="8" w:space="0" w:color="BAD364"/>
          <w:left w:val="single" w:sz="8" w:space="0" w:color="BAD364"/>
          <w:bottom w:val="single" w:sz="8" w:space="0" w:color="BAD364"/>
          <w:right w:val="single" w:sz="8" w:space="0" w:color="BAD364"/>
          <w:insideH w:val="nil"/>
          <w:insideV w:val="nil"/>
        </w:tcBorders>
        <w:shd w:val="clear" w:color="auto" w:fill="A1BF36"/>
      </w:tcPr>
    </w:tblStylePr>
    <w:tblStylePr w:type="lastRow">
      <w:pPr>
        <w:spacing w:before="0" w:after="0" w:line="240" w:lineRule="auto"/>
      </w:pPr>
      <w:rPr>
        <w:b/>
        <w:bCs/>
      </w:rPr>
      <w:tblPr/>
      <w:tcPr>
        <w:tcBorders>
          <w:top w:val="double" w:sz="6" w:space="0" w:color="BAD364"/>
          <w:left w:val="single" w:sz="8" w:space="0" w:color="BAD364"/>
          <w:bottom w:val="single" w:sz="8" w:space="0" w:color="BAD364"/>
          <w:right w:val="single" w:sz="8" w:space="0" w:color="BAD364"/>
          <w:insideH w:val="nil"/>
          <w:insideV w:val="nil"/>
        </w:tcBorders>
      </w:tcPr>
    </w:tblStylePr>
    <w:tblStylePr w:type="firstCol">
      <w:rPr>
        <w:b/>
        <w:bCs/>
      </w:rPr>
    </w:tblStylePr>
    <w:tblStylePr w:type="lastCol">
      <w:rPr>
        <w:b/>
        <w:bCs/>
      </w:rPr>
    </w:tblStylePr>
    <w:tblStylePr w:type="band1Vert">
      <w:tblPr/>
      <w:tcPr>
        <w:shd w:val="clear" w:color="auto" w:fill="E8F0CB"/>
      </w:tcPr>
    </w:tblStylePr>
    <w:tblStylePr w:type="band1Horz">
      <w:tblPr/>
      <w:tcPr>
        <w:tcBorders>
          <w:insideH w:val="nil"/>
          <w:insideV w:val="nil"/>
        </w:tcBorders>
        <w:shd w:val="clear" w:color="auto" w:fill="E8F0CB"/>
      </w:tcPr>
    </w:tblStylePr>
    <w:tblStylePr w:type="band2Horz">
      <w:tblPr/>
      <w:tcPr>
        <w:tcBorders>
          <w:insideH w:val="nil"/>
          <w:insideV w:val="nil"/>
        </w:tcBorders>
      </w:tcPr>
    </w:tblStylePr>
  </w:style>
  <w:style w:type="table" w:customStyle="1" w:styleId="MediumShading1-Accent41">
    <w:name w:val="Medium Shading 1 - Accent 41"/>
    <w:basedOn w:val="TableNormal"/>
    <w:uiPriority w:val="63"/>
    <w:semiHidden/>
    <w:unhideWhenUsed/>
    <w:qFormat/>
    <w:rPr>
      <w:rFonts w:ascii="Verdana" w:eastAsia="Times New Roman" w:hAnsi="Verdana"/>
      <w:sz w:val="18"/>
      <w:szCs w:val="18"/>
      <w:lang w:eastAsia="da-DK"/>
    </w:rPr>
    <w:tblPr>
      <w:tblBorders>
        <w:top w:val="single" w:sz="8" w:space="0" w:color="FF13A4"/>
        <w:left w:val="single" w:sz="8" w:space="0" w:color="FF13A4"/>
        <w:bottom w:val="single" w:sz="8" w:space="0" w:color="FF13A4"/>
        <w:right w:val="single" w:sz="8" w:space="0" w:color="FF13A4"/>
        <w:insideH w:val="single" w:sz="8" w:space="0" w:color="FF13A4"/>
      </w:tblBorders>
    </w:tblPr>
    <w:tblStylePr w:type="firstRow">
      <w:pPr>
        <w:spacing w:before="0" w:after="0" w:line="240" w:lineRule="auto"/>
      </w:pPr>
      <w:rPr>
        <w:b/>
        <w:bCs/>
        <w:color w:val="FFFFFF"/>
      </w:rPr>
      <w:tblPr/>
      <w:tcPr>
        <w:tcBorders>
          <w:top w:val="single" w:sz="8" w:space="0" w:color="FF13A4"/>
          <w:left w:val="single" w:sz="8" w:space="0" w:color="FF13A4"/>
          <w:bottom w:val="single" w:sz="8" w:space="0" w:color="FF13A4"/>
          <w:right w:val="single" w:sz="8" w:space="0" w:color="FF13A4"/>
          <w:insideH w:val="nil"/>
          <w:insideV w:val="nil"/>
        </w:tcBorders>
        <w:shd w:val="clear" w:color="auto" w:fill="C40079"/>
      </w:tcPr>
    </w:tblStylePr>
    <w:tblStylePr w:type="lastRow">
      <w:pPr>
        <w:spacing w:before="0" w:after="0" w:line="240" w:lineRule="auto"/>
      </w:pPr>
      <w:rPr>
        <w:b/>
        <w:bCs/>
      </w:rPr>
      <w:tblPr/>
      <w:tcPr>
        <w:tcBorders>
          <w:top w:val="double" w:sz="6" w:space="0" w:color="FF13A4"/>
          <w:left w:val="single" w:sz="8" w:space="0" w:color="FF13A4"/>
          <w:bottom w:val="single" w:sz="8" w:space="0" w:color="FF13A4"/>
          <w:right w:val="single" w:sz="8" w:space="0" w:color="FF13A4"/>
          <w:insideH w:val="nil"/>
          <w:insideV w:val="nil"/>
        </w:tcBorders>
      </w:tcPr>
    </w:tblStylePr>
    <w:tblStylePr w:type="firstCol">
      <w:rPr>
        <w:b/>
        <w:bCs/>
      </w:rPr>
    </w:tblStylePr>
    <w:tblStylePr w:type="lastCol">
      <w:rPr>
        <w:b/>
        <w:bCs/>
      </w:rPr>
    </w:tblStylePr>
    <w:tblStylePr w:type="band1Vert">
      <w:tblPr/>
      <w:tcPr>
        <w:shd w:val="clear" w:color="auto" w:fill="FFB1E1"/>
      </w:tcPr>
    </w:tblStylePr>
    <w:tblStylePr w:type="band1Horz">
      <w:tblPr/>
      <w:tcPr>
        <w:tcBorders>
          <w:insideH w:val="nil"/>
          <w:insideV w:val="nil"/>
        </w:tcBorders>
        <w:shd w:val="clear" w:color="auto" w:fill="FFB1E1"/>
      </w:tcPr>
    </w:tblStylePr>
    <w:tblStylePr w:type="band2Horz">
      <w:tblPr/>
      <w:tcPr>
        <w:tcBorders>
          <w:insideH w:val="nil"/>
          <w:insideV w:val="nil"/>
        </w:tcBorders>
      </w:tcPr>
    </w:tblStylePr>
  </w:style>
  <w:style w:type="table" w:customStyle="1" w:styleId="MediumShading1-Accent51">
    <w:name w:val="Medium Shading 1 - Accent 51"/>
    <w:basedOn w:val="TableNormal"/>
    <w:uiPriority w:val="63"/>
    <w:semiHidden/>
    <w:unhideWhenUsed/>
    <w:qFormat/>
    <w:rPr>
      <w:rFonts w:ascii="Verdana" w:eastAsia="Times New Roman" w:hAnsi="Verdana"/>
      <w:sz w:val="18"/>
      <w:szCs w:val="18"/>
      <w:lang w:eastAsia="da-DK"/>
    </w:rPr>
    <w:tblPr>
      <w:tblBorders>
        <w:top w:val="single" w:sz="8" w:space="0" w:color="E7593E"/>
        <w:left w:val="single" w:sz="8" w:space="0" w:color="E7593E"/>
        <w:bottom w:val="single" w:sz="8" w:space="0" w:color="E7593E"/>
        <w:right w:val="single" w:sz="8" w:space="0" w:color="E7593E"/>
        <w:insideH w:val="single" w:sz="8" w:space="0" w:color="E7593E"/>
      </w:tblBorders>
    </w:tblPr>
    <w:tblStylePr w:type="firstRow">
      <w:pPr>
        <w:spacing w:before="0" w:after="0" w:line="240" w:lineRule="auto"/>
      </w:pPr>
      <w:rPr>
        <w:b/>
        <w:bCs/>
        <w:color w:val="FFFFFF"/>
      </w:rPr>
      <w:tblPr/>
      <w:tcPr>
        <w:tcBorders>
          <w:top w:val="single" w:sz="8" w:space="0" w:color="E7593E"/>
          <w:left w:val="single" w:sz="8" w:space="0" w:color="E7593E"/>
          <w:bottom w:val="single" w:sz="8" w:space="0" w:color="E7593E"/>
          <w:right w:val="single" w:sz="8" w:space="0" w:color="E7593E"/>
          <w:insideH w:val="nil"/>
          <w:insideV w:val="nil"/>
        </w:tcBorders>
        <w:shd w:val="clear" w:color="auto" w:fill="C63418"/>
      </w:tcPr>
    </w:tblStylePr>
    <w:tblStylePr w:type="lastRow">
      <w:pPr>
        <w:spacing w:before="0" w:after="0" w:line="240" w:lineRule="auto"/>
      </w:pPr>
      <w:rPr>
        <w:b/>
        <w:bCs/>
      </w:rPr>
      <w:tblPr/>
      <w:tcPr>
        <w:tcBorders>
          <w:top w:val="double" w:sz="6" w:space="0" w:color="E7593E"/>
          <w:left w:val="single" w:sz="8" w:space="0" w:color="E7593E"/>
          <w:bottom w:val="single" w:sz="8" w:space="0" w:color="E7593E"/>
          <w:right w:val="single" w:sz="8" w:space="0" w:color="E7593E"/>
          <w:insideH w:val="nil"/>
          <w:insideV w:val="nil"/>
        </w:tcBorders>
      </w:tcPr>
    </w:tblStylePr>
    <w:tblStylePr w:type="firstCol">
      <w:rPr>
        <w:b/>
        <w:bCs/>
      </w:rPr>
    </w:tblStylePr>
    <w:tblStylePr w:type="lastCol">
      <w:rPr>
        <w:b/>
        <w:bCs/>
      </w:rPr>
    </w:tblStylePr>
    <w:tblStylePr w:type="band1Vert">
      <w:tblPr/>
      <w:tcPr>
        <w:shd w:val="clear" w:color="auto" w:fill="F7C8BF"/>
      </w:tcPr>
    </w:tblStylePr>
    <w:tblStylePr w:type="band1Horz">
      <w:tblPr/>
      <w:tcPr>
        <w:tcBorders>
          <w:insideH w:val="nil"/>
          <w:insideV w:val="nil"/>
        </w:tcBorders>
        <w:shd w:val="clear" w:color="auto" w:fill="F7C8BF"/>
      </w:tcPr>
    </w:tblStylePr>
    <w:tblStylePr w:type="band2Horz">
      <w:tblPr/>
      <w:tcPr>
        <w:tcBorders>
          <w:insideH w:val="nil"/>
          <w:insideV w:val="nil"/>
        </w:tcBorders>
      </w:tcPr>
    </w:tblStylePr>
  </w:style>
  <w:style w:type="table" w:customStyle="1" w:styleId="MediumShading1-Accent61">
    <w:name w:val="Medium Shading 1 - Accent 61"/>
    <w:basedOn w:val="TableNormal"/>
    <w:uiPriority w:val="63"/>
    <w:semiHidden/>
    <w:unhideWhenUsed/>
    <w:qFormat/>
    <w:rPr>
      <w:rFonts w:ascii="Verdana" w:eastAsia="Times New Roman" w:hAnsi="Verdana"/>
      <w:sz w:val="18"/>
      <w:szCs w:val="18"/>
      <w:lang w:eastAsia="da-DK"/>
    </w:rPr>
    <w:tblPr>
      <w:tblBorders>
        <w:top w:val="single" w:sz="8" w:space="0" w:color="DBDBD3"/>
        <w:left w:val="single" w:sz="8" w:space="0" w:color="DBDBD3"/>
        <w:bottom w:val="single" w:sz="8" w:space="0" w:color="DBDBD3"/>
        <w:right w:val="single" w:sz="8" w:space="0" w:color="DBDBD3"/>
        <w:insideH w:val="single" w:sz="8" w:space="0" w:color="DBDBD3"/>
      </w:tblBorders>
    </w:tblPr>
    <w:tblStylePr w:type="firstRow">
      <w:pPr>
        <w:spacing w:before="0" w:after="0" w:line="240" w:lineRule="auto"/>
      </w:pPr>
      <w:rPr>
        <w:b/>
        <w:bCs/>
        <w:color w:val="FFFFFF"/>
      </w:rPr>
      <w:tblPr/>
      <w:tcPr>
        <w:tcBorders>
          <w:top w:val="single" w:sz="8" w:space="0" w:color="DBDBD3"/>
          <w:left w:val="single" w:sz="8" w:space="0" w:color="DBDBD3"/>
          <w:bottom w:val="single" w:sz="8" w:space="0" w:color="DBDBD3"/>
          <w:right w:val="single" w:sz="8" w:space="0" w:color="DBDBD3"/>
          <w:insideH w:val="nil"/>
          <w:insideV w:val="nil"/>
        </w:tcBorders>
        <w:shd w:val="clear" w:color="auto" w:fill="D0CFC5"/>
      </w:tcPr>
    </w:tblStylePr>
    <w:tblStylePr w:type="lastRow">
      <w:pPr>
        <w:spacing w:before="0" w:after="0" w:line="240" w:lineRule="auto"/>
      </w:pPr>
      <w:rPr>
        <w:b/>
        <w:bCs/>
      </w:rPr>
      <w:tblPr/>
      <w:tcPr>
        <w:tcBorders>
          <w:top w:val="double" w:sz="6" w:space="0" w:color="DBDBD3"/>
          <w:left w:val="single" w:sz="8" w:space="0" w:color="DBDBD3"/>
          <w:bottom w:val="single" w:sz="8" w:space="0" w:color="DBDBD3"/>
          <w:right w:val="single" w:sz="8" w:space="0" w:color="DBDBD3"/>
          <w:insideH w:val="nil"/>
          <w:insideV w:val="nil"/>
        </w:tcBorders>
      </w:tcPr>
    </w:tblStylePr>
    <w:tblStylePr w:type="firstCol">
      <w:rPr>
        <w:b/>
        <w:bCs/>
      </w:rPr>
    </w:tblStylePr>
    <w:tblStylePr w:type="lastCol">
      <w:rPr>
        <w:b/>
        <w:bCs/>
      </w:rPr>
    </w:tblStylePr>
    <w:tblStylePr w:type="band1Vert">
      <w:tblPr/>
      <w:tcPr>
        <w:shd w:val="clear" w:color="auto" w:fill="F3F3F0"/>
      </w:tcPr>
    </w:tblStylePr>
    <w:tblStylePr w:type="band1Horz">
      <w:tblPr/>
      <w:tcPr>
        <w:tcBorders>
          <w:insideH w:val="nil"/>
          <w:insideV w:val="nil"/>
        </w:tcBorders>
        <w:shd w:val="clear" w:color="auto" w:fill="F3F3F0"/>
      </w:tcPr>
    </w:tblStylePr>
    <w:tblStylePr w:type="band2Horz">
      <w:tblPr/>
      <w:tcPr>
        <w:tcBorders>
          <w:insideH w:val="nil"/>
          <w:insideV w:val="nil"/>
        </w:tcBorders>
      </w:tcPr>
    </w:tblStylePr>
  </w:style>
  <w:style w:type="table" w:customStyle="1" w:styleId="MediumShading2-Accent21">
    <w:name w:val="Medium Shading 2 - Accent 2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CA55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5CA551"/>
      </w:tcPr>
    </w:tblStylePr>
    <w:tblStylePr w:type="lastCol">
      <w:rPr>
        <w:b/>
        <w:bCs/>
        <w:color w:val="FFFFFF"/>
      </w:rPr>
      <w:tblPr/>
      <w:tcPr>
        <w:tcBorders>
          <w:left w:val="nil"/>
          <w:right w:val="nil"/>
          <w:insideH w:val="nil"/>
          <w:insideV w:val="nil"/>
        </w:tcBorders>
        <w:shd w:val="clear" w:color="auto" w:fill="5CA55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MediumShading2-Accent31">
    <w:name w:val="Medium Shading 2 - Accent 3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1BF3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A1BF36"/>
      </w:tcPr>
    </w:tblStylePr>
    <w:tblStylePr w:type="lastCol">
      <w:rPr>
        <w:b/>
        <w:bCs/>
        <w:color w:val="FFFFFF"/>
      </w:rPr>
      <w:tblPr/>
      <w:tcPr>
        <w:tcBorders>
          <w:left w:val="nil"/>
          <w:right w:val="nil"/>
          <w:insideH w:val="nil"/>
          <w:insideV w:val="nil"/>
        </w:tcBorders>
        <w:shd w:val="clear" w:color="auto" w:fill="A1BF3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MediumShading2-Accent41">
    <w:name w:val="Medium Shading 2 - Accent 4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4007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C40079"/>
      </w:tcPr>
    </w:tblStylePr>
    <w:tblStylePr w:type="lastCol">
      <w:rPr>
        <w:b/>
        <w:bCs/>
        <w:color w:val="FFFFFF"/>
      </w:rPr>
      <w:tblPr/>
      <w:tcPr>
        <w:tcBorders>
          <w:left w:val="nil"/>
          <w:right w:val="nil"/>
          <w:insideH w:val="nil"/>
          <w:insideV w:val="nil"/>
        </w:tcBorders>
        <w:shd w:val="clear" w:color="auto" w:fill="C4007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MediumShading2-Accent51">
    <w:name w:val="Medium Shading 2 - Accent 5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C63418"/>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C63418"/>
      </w:tcPr>
    </w:tblStylePr>
    <w:tblStylePr w:type="lastCol">
      <w:rPr>
        <w:b/>
        <w:bCs/>
        <w:color w:val="FFFFFF"/>
      </w:rPr>
      <w:tblPr/>
      <w:tcPr>
        <w:tcBorders>
          <w:left w:val="nil"/>
          <w:right w:val="nil"/>
          <w:insideH w:val="nil"/>
          <w:insideV w:val="nil"/>
        </w:tcBorders>
        <w:shd w:val="clear" w:color="auto" w:fill="C63418"/>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MediumShading2-Accent61">
    <w:name w:val="Medium Shading 2 - Accent 61"/>
    <w:basedOn w:val="TableNormal"/>
    <w:uiPriority w:val="64"/>
    <w:semiHidden/>
    <w:unhideWhenUsed/>
    <w:qFormat/>
    <w:rPr>
      <w:rFonts w:ascii="Verdana" w:eastAsia="Times New Roman" w:hAnsi="Verdana"/>
      <w:sz w:val="18"/>
      <w:szCs w:val="18"/>
      <w:lang w:eastAsia="da-DK"/>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D0CFC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nil"/>
          <w:right w:val="nil"/>
          <w:insideH w:val="nil"/>
          <w:insideV w:val="nil"/>
        </w:tcBorders>
        <w:shd w:val="clear" w:color="auto" w:fill="D0CFC5"/>
      </w:tcPr>
    </w:tblStylePr>
    <w:tblStylePr w:type="lastCol">
      <w:rPr>
        <w:b/>
        <w:bCs/>
        <w:color w:val="FFFFFF"/>
      </w:rPr>
      <w:tblPr/>
      <w:tcPr>
        <w:tcBorders>
          <w:left w:val="nil"/>
          <w:right w:val="nil"/>
          <w:insideH w:val="nil"/>
          <w:insideV w:val="nil"/>
        </w:tcBorders>
        <w:shd w:val="clear" w:color="auto" w:fill="D0CFC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nil"/>
          <w:right w:val="nil"/>
          <w:insideH w:val="nil"/>
          <w:insideV w:val="nil"/>
        </w:tcBorders>
      </w:tcPr>
    </w:tblStylePr>
    <w:tblStylePr w:type="nwCell">
      <w:rPr>
        <w:color w:val="FFFFFF"/>
      </w:rPr>
      <w:tblPr/>
      <w:tcPr>
        <w:tcBorders>
          <w:top w:val="single" w:sz="18" w:space="0" w:color="auto"/>
          <w:left w:val="nil"/>
          <w:bottom w:val="nil"/>
          <w:right w:val="nil"/>
          <w:insideH w:val="nil"/>
          <w:insideV w:val="nil"/>
        </w:tcBorders>
      </w:tcPr>
    </w:tblStylePr>
  </w:style>
  <w:style w:type="table" w:customStyle="1" w:styleId="MediumGrid1-Accent11">
    <w:name w:val="Medium Grid 1 - Accent 11"/>
    <w:basedOn w:val="TableNormal"/>
    <w:uiPriority w:val="67"/>
    <w:semiHidden/>
    <w:unhideWhenUsed/>
    <w:qFormat/>
    <w:rPr>
      <w:rFonts w:ascii="Verdana" w:eastAsia="Times New Roman" w:hAnsi="Verdana"/>
      <w:sz w:val="18"/>
      <w:szCs w:val="18"/>
      <w:lang w:eastAsia="da-DK"/>
    </w:rPr>
    <w:tblPr>
      <w:tblBorders>
        <w:top w:val="single" w:sz="8" w:space="0" w:color="BCDDF7"/>
        <w:left w:val="single" w:sz="8" w:space="0" w:color="BCDDF7"/>
        <w:bottom w:val="single" w:sz="8" w:space="0" w:color="BCDDF7"/>
        <w:right w:val="single" w:sz="8" w:space="0" w:color="BCDDF7"/>
        <w:insideH w:val="single" w:sz="8" w:space="0" w:color="BCDDF7"/>
        <w:insideV w:val="single" w:sz="8" w:space="0" w:color="BCDDF7"/>
      </w:tblBorders>
    </w:tblPr>
    <w:tcPr>
      <w:shd w:val="clear" w:color="auto" w:fill="E9F4FC"/>
    </w:tcPr>
    <w:tblStylePr w:type="firstRow">
      <w:rPr>
        <w:b/>
        <w:bCs/>
      </w:rPr>
    </w:tblStylePr>
    <w:tblStylePr w:type="lastRow">
      <w:rPr>
        <w:b/>
        <w:bCs/>
      </w:rPr>
      <w:tblPr/>
      <w:tcPr>
        <w:tcBorders>
          <w:top w:val="single" w:sz="18" w:space="0" w:color="BCDDF7"/>
        </w:tcBorders>
      </w:tcPr>
    </w:tblStylePr>
    <w:tblStylePr w:type="firstCol">
      <w:rPr>
        <w:b/>
        <w:bCs/>
      </w:rPr>
    </w:tblStylePr>
    <w:tblStylePr w:type="lastCol">
      <w:rPr>
        <w:b/>
        <w:bCs/>
      </w:rPr>
    </w:tblStylePr>
    <w:tblStylePr w:type="band1Vert">
      <w:tblPr/>
      <w:tcPr>
        <w:shd w:val="clear" w:color="auto" w:fill="D3E8FA"/>
      </w:tcPr>
    </w:tblStylePr>
    <w:tblStylePr w:type="band1Horz">
      <w:tblPr/>
      <w:tcPr>
        <w:shd w:val="clear" w:color="auto" w:fill="D3E8FA"/>
      </w:tcPr>
    </w:tblStylePr>
  </w:style>
  <w:style w:type="table" w:customStyle="1" w:styleId="MediumGrid1-Accent21">
    <w:name w:val="Medium Grid 1 - Accent 21"/>
    <w:basedOn w:val="TableNormal"/>
    <w:uiPriority w:val="67"/>
    <w:semiHidden/>
    <w:unhideWhenUsed/>
    <w:qFormat/>
    <w:rPr>
      <w:rFonts w:ascii="Verdana" w:eastAsia="Times New Roman" w:hAnsi="Verdana"/>
      <w:sz w:val="18"/>
      <w:szCs w:val="18"/>
      <w:lang w:eastAsia="da-DK"/>
    </w:rPr>
    <w:tblPr>
      <w:tblBorders>
        <w:top w:val="single" w:sz="8" w:space="0" w:color="82BD7A"/>
        <w:left w:val="single" w:sz="8" w:space="0" w:color="82BD7A"/>
        <w:bottom w:val="single" w:sz="8" w:space="0" w:color="82BD7A"/>
        <w:right w:val="single" w:sz="8" w:space="0" w:color="82BD7A"/>
        <w:insideH w:val="single" w:sz="8" w:space="0" w:color="82BD7A"/>
        <w:insideV w:val="single" w:sz="8" w:space="0" w:color="82BD7A"/>
      </w:tblBorders>
    </w:tblPr>
    <w:tcPr>
      <w:shd w:val="clear" w:color="auto" w:fill="D6E9D3"/>
    </w:tcPr>
    <w:tblStylePr w:type="firstRow">
      <w:rPr>
        <w:b/>
        <w:bCs/>
      </w:rPr>
    </w:tblStylePr>
    <w:tblStylePr w:type="lastRow">
      <w:rPr>
        <w:b/>
        <w:bCs/>
      </w:rPr>
      <w:tblPr/>
      <w:tcPr>
        <w:tcBorders>
          <w:top w:val="single" w:sz="18" w:space="0" w:color="82BD7A"/>
        </w:tcBorders>
      </w:tcPr>
    </w:tblStylePr>
    <w:tblStylePr w:type="firstCol">
      <w:rPr>
        <w:b/>
        <w:bCs/>
      </w:rPr>
    </w:tblStylePr>
    <w:tblStylePr w:type="lastCol">
      <w:rPr>
        <w:b/>
        <w:bCs/>
      </w:rPr>
    </w:tblStylePr>
    <w:tblStylePr w:type="band1Vert">
      <w:tblPr/>
      <w:tcPr>
        <w:shd w:val="clear" w:color="auto" w:fill="ACD3A6"/>
      </w:tcPr>
    </w:tblStylePr>
    <w:tblStylePr w:type="band1Horz">
      <w:tblPr/>
      <w:tcPr>
        <w:shd w:val="clear" w:color="auto" w:fill="ACD3A6"/>
      </w:tcPr>
    </w:tblStylePr>
  </w:style>
  <w:style w:type="table" w:customStyle="1" w:styleId="MediumGrid1-Accent31">
    <w:name w:val="Medium Grid 1 - Accent 31"/>
    <w:basedOn w:val="TableNormal"/>
    <w:uiPriority w:val="67"/>
    <w:semiHidden/>
    <w:unhideWhenUsed/>
    <w:qFormat/>
    <w:rPr>
      <w:rFonts w:ascii="Verdana" w:eastAsia="Times New Roman" w:hAnsi="Verdana"/>
      <w:sz w:val="18"/>
      <w:szCs w:val="18"/>
      <w:lang w:eastAsia="da-DK"/>
    </w:rPr>
    <w:tblPr>
      <w:tblBorders>
        <w:top w:val="single" w:sz="8" w:space="0" w:color="BAD364"/>
        <w:left w:val="single" w:sz="8" w:space="0" w:color="BAD364"/>
        <w:bottom w:val="single" w:sz="8" w:space="0" w:color="BAD364"/>
        <w:right w:val="single" w:sz="8" w:space="0" w:color="BAD364"/>
        <w:insideH w:val="single" w:sz="8" w:space="0" w:color="BAD364"/>
        <w:insideV w:val="single" w:sz="8" w:space="0" w:color="BAD364"/>
      </w:tblBorders>
    </w:tblPr>
    <w:tcPr>
      <w:shd w:val="clear" w:color="auto" w:fill="E8F0CB"/>
    </w:tcPr>
    <w:tblStylePr w:type="firstRow">
      <w:rPr>
        <w:b/>
        <w:bCs/>
      </w:rPr>
    </w:tblStylePr>
    <w:tblStylePr w:type="lastRow">
      <w:rPr>
        <w:b/>
        <w:bCs/>
      </w:rPr>
      <w:tblPr/>
      <w:tcPr>
        <w:tcBorders>
          <w:top w:val="single" w:sz="18" w:space="0" w:color="BAD364"/>
        </w:tcBorders>
      </w:tcPr>
    </w:tblStylePr>
    <w:tblStylePr w:type="firstCol">
      <w:rPr>
        <w:b/>
        <w:bCs/>
      </w:rPr>
    </w:tblStylePr>
    <w:tblStylePr w:type="lastCol">
      <w:rPr>
        <w:b/>
        <w:bCs/>
      </w:rPr>
    </w:tblStylePr>
    <w:tblStylePr w:type="band1Vert">
      <w:tblPr/>
      <w:tcPr>
        <w:shd w:val="clear" w:color="auto" w:fill="D1E298"/>
      </w:tcPr>
    </w:tblStylePr>
    <w:tblStylePr w:type="band1Horz">
      <w:tblPr/>
      <w:tcPr>
        <w:shd w:val="clear" w:color="auto" w:fill="D1E298"/>
      </w:tcPr>
    </w:tblStylePr>
  </w:style>
  <w:style w:type="table" w:customStyle="1" w:styleId="MediumGrid1-Accent41">
    <w:name w:val="Medium Grid 1 - Accent 41"/>
    <w:basedOn w:val="TableNormal"/>
    <w:uiPriority w:val="67"/>
    <w:semiHidden/>
    <w:unhideWhenUsed/>
    <w:qFormat/>
    <w:rPr>
      <w:rFonts w:ascii="Verdana" w:eastAsia="Times New Roman" w:hAnsi="Verdana"/>
      <w:sz w:val="18"/>
      <w:szCs w:val="18"/>
      <w:lang w:eastAsia="da-DK"/>
    </w:rPr>
    <w:tblPr>
      <w:tblBorders>
        <w:top w:val="single" w:sz="8" w:space="0" w:color="FF13A4"/>
        <w:left w:val="single" w:sz="8" w:space="0" w:color="FF13A4"/>
        <w:bottom w:val="single" w:sz="8" w:space="0" w:color="FF13A4"/>
        <w:right w:val="single" w:sz="8" w:space="0" w:color="FF13A4"/>
        <w:insideH w:val="single" w:sz="8" w:space="0" w:color="FF13A4"/>
        <w:insideV w:val="single" w:sz="8" w:space="0" w:color="FF13A4"/>
      </w:tblBorders>
    </w:tblPr>
    <w:tcPr>
      <w:shd w:val="clear" w:color="auto" w:fill="FFB1E1"/>
    </w:tcPr>
    <w:tblStylePr w:type="firstRow">
      <w:rPr>
        <w:b/>
        <w:bCs/>
      </w:rPr>
    </w:tblStylePr>
    <w:tblStylePr w:type="lastRow">
      <w:rPr>
        <w:b/>
        <w:bCs/>
      </w:rPr>
      <w:tblPr/>
      <w:tcPr>
        <w:tcBorders>
          <w:top w:val="single" w:sz="18" w:space="0" w:color="FF13A4"/>
        </w:tcBorders>
      </w:tcPr>
    </w:tblStylePr>
    <w:tblStylePr w:type="firstCol">
      <w:rPr>
        <w:b/>
        <w:bCs/>
      </w:rPr>
    </w:tblStylePr>
    <w:tblStylePr w:type="lastCol">
      <w:rPr>
        <w:b/>
        <w:bCs/>
      </w:rPr>
    </w:tblStylePr>
    <w:tblStylePr w:type="band1Vert">
      <w:tblPr/>
      <w:tcPr>
        <w:shd w:val="clear" w:color="auto" w:fill="FF62C2"/>
      </w:tcPr>
    </w:tblStylePr>
    <w:tblStylePr w:type="band1Horz">
      <w:tblPr/>
      <w:tcPr>
        <w:shd w:val="clear" w:color="auto" w:fill="FF62C2"/>
      </w:tcPr>
    </w:tblStylePr>
  </w:style>
  <w:style w:type="table" w:customStyle="1" w:styleId="MediumGrid1-Accent51">
    <w:name w:val="Medium Grid 1 - Accent 51"/>
    <w:basedOn w:val="TableNormal"/>
    <w:uiPriority w:val="67"/>
    <w:semiHidden/>
    <w:unhideWhenUsed/>
    <w:qFormat/>
    <w:rPr>
      <w:rFonts w:ascii="Verdana" w:eastAsia="Times New Roman" w:hAnsi="Verdana"/>
      <w:sz w:val="18"/>
      <w:szCs w:val="18"/>
      <w:lang w:eastAsia="da-DK"/>
    </w:rPr>
    <w:tblPr>
      <w:tblBorders>
        <w:top w:val="single" w:sz="8" w:space="0" w:color="E7593E"/>
        <w:left w:val="single" w:sz="8" w:space="0" w:color="E7593E"/>
        <w:bottom w:val="single" w:sz="8" w:space="0" w:color="E7593E"/>
        <w:right w:val="single" w:sz="8" w:space="0" w:color="E7593E"/>
        <w:insideH w:val="single" w:sz="8" w:space="0" w:color="E7593E"/>
        <w:insideV w:val="single" w:sz="8" w:space="0" w:color="E7593E"/>
      </w:tblBorders>
    </w:tblPr>
    <w:tcPr>
      <w:shd w:val="clear" w:color="auto" w:fill="F7C8BF"/>
    </w:tcPr>
    <w:tblStylePr w:type="firstRow">
      <w:rPr>
        <w:b/>
        <w:bCs/>
      </w:rPr>
    </w:tblStylePr>
    <w:tblStylePr w:type="lastRow">
      <w:rPr>
        <w:b/>
        <w:bCs/>
      </w:rPr>
      <w:tblPr/>
      <w:tcPr>
        <w:tcBorders>
          <w:top w:val="single" w:sz="18" w:space="0" w:color="E7593E"/>
        </w:tcBorders>
      </w:tcPr>
    </w:tblStylePr>
    <w:tblStylePr w:type="firstCol">
      <w:rPr>
        <w:b/>
        <w:bCs/>
      </w:rPr>
    </w:tblStylePr>
    <w:tblStylePr w:type="lastCol">
      <w:rPr>
        <w:b/>
        <w:bCs/>
      </w:rPr>
    </w:tblStylePr>
    <w:tblStylePr w:type="band1Vert">
      <w:tblPr/>
      <w:tcPr>
        <w:shd w:val="clear" w:color="auto" w:fill="EF907E"/>
      </w:tcPr>
    </w:tblStylePr>
    <w:tblStylePr w:type="band1Horz">
      <w:tblPr/>
      <w:tcPr>
        <w:shd w:val="clear" w:color="auto" w:fill="EF907E"/>
      </w:tcPr>
    </w:tblStylePr>
  </w:style>
  <w:style w:type="table" w:customStyle="1" w:styleId="MediumGrid1-Accent61">
    <w:name w:val="Medium Grid 1 - Accent 61"/>
    <w:basedOn w:val="TableNormal"/>
    <w:uiPriority w:val="67"/>
    <w:semiHidden/>
    <w:unhideWhenUsed/>
    <w:qFormat/>
    <w:rPr>
      <w:rFonts w:ascii="Verdana" w:eastAsia="Times New Roman" w:hAnsi="Verdana"/>
      <w:sz w:val="18"/>
      <w:szCs w:val="18"/>
      <w:lang w:eastAsia="da-DK"/>
    </w:rPr>
    <w:tblPr>
      <w:tblBorders>
        <w:top w:val="single" w:sz="8" w:space="0" w:color="DBDBD3"/>
        <w:left w:val="single" w:sz="8" w:space="0" w:color="DBDBD3"/>
        <w:bottom w:val="single" w:sz="8" w:space="0" w:color="DBDBD3"/>
        <w:right w:val="single" w:sz="8" w:space="0" w:color="DBDBD3"/>
        <w:insideH w:val="single" w:sz="8" w:space="0" w:color="DBDBD3"/>
        <w:insideV w:val="single" w:sz="8" w:space="0" w:color="DBDBD3"/>
      </w:tblBorders>
    </w:tblPr>
    <w:tcPr>
      <w:shd w:val="clear" w:color="auto" w:fill="F3F3F0"/>
    </w:tcPr>
    <w:tblStylePr w:type="firstRow">
      <w:rPr>
        <w:b/>
        <w:bCs/>
      </w:rPr>
    </w:tblStylePr>
    <w:tblStylePr w:type="lastRow">
      <w:rPr>
        <w:b/>
        <w:bCs/>
      </w:rPr>
      <w:tblPr/>
      <w:tcPr>
        <w:tcBorders>
          <w:top w:val="single" w:sz="18" w:space="0" w:color="DBDBD3"/>
        </w:tcBorders>
      </w:tcPr>
    </w:tblStylePr>
    <w:tblStylePr w:type="firstCol">
      <w:rPr>
        <w:b/>
        <w:bCs/>
      </w:rPr>
    </w:tblStylePr>
    <w:tblStylePr w:type="lastCol">
      <w:rPr>
        <w:b/>
        <w:bCs/>
      </w:rPr>
    </w:tblStylePr>
    <w:tblStylePr w:type="band1Vert">
      <w:tblPr/>
      <w:tcPr>
        <w:shd w:val="clear" w:color="auto" w:fill="E7E7E2"/>
      </w:tcPr>
    </w:tblStylePr>
    <w:tblStylePr w:type="band1Horz">
      <w:tblPr/>
      <w:tcPr>
        <w:shd w:val="clear" w:color="auto" w:fill="E7E7E2"/>
      </w:tcPr>
    </w:tblStylePr>
  </w:style>
  <w:style w:type="table" w:customStyle="1" w:styleId="MediumGrid2-Accent11">
    <w:name w:val="Medium Grid 2 - Accent 11"/>
    <w:basedOn w:val="TableNormal"/>
    <w:uiPriority w:val="68"/>
    <w:semiHidden/>
    <w:unhideWhenUsed/>
    <w:qFormat/>
    <w:rPr>
      <w:rFonts w:ascii="Verdana" w:eastAsia="Times New Roman" w:hAnsi="Verdana"/>
      <w:color w:val="000000"/>
      <w:sz w:val="18"/>
      <w:szCs w:val="18"/>
      <w:lang w:eastAsia="da-DK"/>
    </w:rPr>
    <w:tblPr>
      <w:tblBorders>
        <w:top w:val="single" w:sz="8" w:space="0" w:color="A7D3F5"/>
        <w:left w:val="single" w:sz="8" w:space="0" w:color="A7D3F5"/>
        <w:bottom w:val="single" w:sz="8" w:space="0" w:color="A7D3F5"/>
        <w:right w:val="single" w:sz="8" w:space="0" w:color="A7D3F5"/>
        <w:insideH w:val="single" w:sz="8" w:space="0" w:color="A7D3F5"/>
        <w:insideV w:val="single" w:sz="8" w:space="0" w:color="A7D3F5"/>
      </w:tblBorders>
    </w:tblPr>
    <w:tcPr>
      <w:shd w:val="clear" w:color="auto" w:fill="E9F4FC"/>
    </w:tcPr>
    <w:tblStylePr w:type="firstRow">
      <w:rPr>
        <w:b/>
        <w:bCs/>
        <w:color w:val="000000"/>
      </w:rPr>
      <w:tblPr/>
      <w:tcPr>
        <w:shd w:val="clear" w:color="auto" w:fill="F6FAF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F6FD"/>
      </w:tcPr>
    </w:tblStylePr>
    <w:tblStylePr w:type="band1Vert">
      <w:tblPr/>
      <w:tcPr>
        <w:shd w:val="clear" w:color="auto" w:fill="D3E8FA"/>
      </w:tcPr>
    </w:tblStylePr>
    <w:tblStylePr w:type="band1Horz">
      <w:tblPr/>
      <w:tcPr>
        <w:tcBorders>
          <w:insideH w:val="single" w:sz="6" w:space="0" w:color="auto"/>
          <w:insideV w:val="single" w:sz="6" w:space="0" w:color="auto"/>
        </w:tcBorders>
        <w:shd w:val="clear" w:color="auto" w:fill="D3E8FA"/>
      </w:tcPr>
    </w:tblStylePr>
    <w:tblStylePr w:type="nwCell">
      <w:tblPr/>
      <w:tcPr>
        <w:shd w:val="clear" w:color="auto" w:fill="FFFFFF"/>
      </w:tcPr>
    </w:tblStylePr>
  </w:style>
  <w:style w:type="table" w:customStyle="1" w:styleId="MediumGrid2-Accent21">
    <w:name w:val="Medium Grid 2 - Accent 21"/>
    <w:basedOn w:val="TableNormal"/>
    <w:uiPriority w:val="68"/>
    <w:semiHidden/>
    <w:unhideWhenUsed/>
    <w:qFormat/>
    <w:rPr>
      <w:rFonts w:ascii="Verdana" w:eastAsia="Times New Roman" w:hAnsi="Verdana"/>
      <w:color w:val="000000"/>
      <w:sz w:val="18"/>
      <w:szCs w:val="18"/>
      <w:lang w:eastAsia="da-DK"/>
    </w:rPr>
    <w:tblPr>
      <w:tblBorders>
        <w:top w:val="single" w:sz="8" w:space="0" w:color="5CA551"/>
        <w:left w:val="single" w:sz="8" w:space="0" w:color="5CA551"/>
        <w:bottom w:val="single" w:sz="8" w:space="0" w:color="5CA551"/>
        <w:right w:val="single" w:sz="8" w:space="0" w:color="5CA551"/>
        <w:insideH w:val="single" w:sz="8" w:space="0" w:color="5CA551"/>
        <w:insideV w:val="single" w:sz="8" w:space="0" w:color="5CA551"/>
      </w:tblBorders>
    </w:tblPr>
    <w:tcPr>
      <w:shd w:val="clear" w:color="auto" w:fill="D6E9D3"/>
    </w:tcPr>
    <w:tblStylePr w:type="firstRow">
      <w:rPr>
        <w:b/>
        <w:bCs/>
        <w:color w:val="000000"/>
      </w:rPr>
      <w:tblPr/>
      <w:tcPr>
        <w:shd w:val="clear" w:color="auto" w:fill="EEF6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DEDDB"/>
      </w:tcPr>
    </w:tblStylePr>
    <w:tblStylePr w:type="band1Vert">
      <w:tblPr/>
      <w:tcPr>
        <w:shd w:val="clear" w:color="auto" w:fill="ACD3A6"/>
      </w:tcPr>
    </w:tblStylePr>
    <w:tblStylePr w:type="band1Horz">
      <w:tblPr/>
      <w:tcPr>
        <w:tcBorders>
          <w:insideH w:val="single" w:sz="6" w:space="0" w:color="auto"/>
          <w:insideV w:val="single" w:sz="6" w:space="0" w:color="auto"/>
        </w:tcBorders>
        <w:shd w:val="clear" w:color="auto" w:fill="ACD3A6"/>
      </w:tcPr>
    </w:tblStylePr>
    <w:tblStylePr w:type="nwCell">
      <w:tblPr/>
      <w:tcPr>
        <w:shd w:val="clear" w:color="auto" w:fill="FFFFFF"/>
      </w:tcPr>
    </w:tblStylePr>
  </w:style>
  <w:style w:type="table" w:customStyle="1" w:styleId="MediumGrid2-Accent31">
    <w:name w:val="Medium Grid 2 - Accent 31"/>
    <w:basedOn w:val="TableNormal"/>
    <w:uiPriority w:val="68"/>
    <w:semiHidden/>
    <w:unhideWhenUsed/>
    <w:qFormat/>
    <w:rPr>
      <w:rFonts w:ascii="Verdana" w:eastAsia="Times New Roman" w:hAnsi="Verdana"/>
      <w:color w:val="000000"/>
      <w:sz w:val="18"/>
      <w:szCs w:val="18"/>
      <w:lang w:eastAsia="da-DK"/>
    </w:rPr>
    <w:tblPr>
      <w:tblBorders>
        <w:top w:val="single" w:sz="8" w:space="0" w:color="A1BF36"/>
        <w:left w:val="single" w:sz="8" w:space="0" w:color="A1BF36"/>
        <w:bottom w:val="single" w:sz="8" w:space="0" w:color="A1BF36"/>
        <w:right w:val="single" w:sz="8" w:space="0" w:color="A1BF36"/>
        <w:insideH w:val="single" w:sz="8" w:space="0" w:color="A1BF36"/>
        <w:insideV w:val="single" w:sz="8" w:space="0" w:color="A1BF36"/>
      </w:tblBorders>
    </w:tblPr>
    <w:tcPr>
      <w:shd w:val="clear" w:color="auto" w:fill="E8F0CB"/>
    </w:tcPr>
    <w:tblStylePr w:type="firstRow">
      <w:rPr>
        <w:b/>
        <w:bCs/>
        <w:color w:val="000000"/>
      </w:rPr>
      <w:tblPr/>
      <w:tcPr>
        <w:shd w:val="clear" w:color="auto" w:fill="F6F9EA"/>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CF3D5"/>
      </w:tcPr>
    </w:tblStylePr>
    <w:tblStylePr w:type="band1Vert">
      <w:tblPr/>
      <w:tcPr>
        <w:shd w:val="clear" w:color="auto" w:fill="D1E298"/>
      </w:tcPr>
    </w:tblStylePr>
    <w:tblStylePr w:type="band1Horz">
      <w:tblPr/>
      <w:tcPr>
        <w:tcBorders>
          <w:insideH w:val="single" w:sz="6" w:space="0" w:color="auto"/>
          <w:insideV w:val="single" w:sz="6" w:space="0" w:color="auto"/>
        </w:tcBorders>
        <w:shd w:val="clear" w:color="auto" w:fill="D1E298"/>
      </w:tcPr>
    </w:tblStylePr>
    <w:tblStylePr w:type="nwCell">
      <w:tblPr/>
      <w:tcPr>
        <w:shd w:val="clear" w:color="auto" w:fill="FFFFFF"/>
      </w:tcPr>
    </w:tblStylePr>
  </w:style>
  <w:style w:type="table" w:customStyle="1" w:styleId="MediumGrid2-Accent41">
    <w:name w:val="Medium Grid 2 - Accent 41"/>
    <w:basedOn w:val="TableNormal"/>
    <w:uiPriority w:val="68"/>
    <w:semiHidden/>
    <w:unhideWhenUsed/>
    <w:qFormat/>
    <w:rPr>
      <w:rFonts w:ascii="Verdana" w:eastAsia="Times New Roman" w:hAnsi="Verdana"/>
      <w:color w:val="000000"/>
      <w:sz w:val="18"/>
      <w:szCs w:val="18"/>
      <w:lang w:eastAsia="da-DK"/>
    </w:rPr>
    <w:tblPr>
      <w:tblBorders>
        <w:top w:val="single" w:sz="8" w:space="0" w:color="C40079"/>
        <w:left w:val="single" w:sz="8" w:space="0" w:color="C40079"/>
        <w:bottom w:val="single" w:sz="8" w:space="0" w:color="C40079"/>
        <w:right w:val="single" w:sz="8" w:space="0" w:color="C40079"/>
        <w:insideH w:val="single" w:sz="8" w:space="0" w:color="C40079"/>
        <w:insideV w:val="single" w:sz="8" w:space="0" w:color="C40079"/>
      </w:tblBorders>
    </w:tblPr>
    <w:tcPr>
      <w:shd w:val="clear" w:color="auto" w:fill="FFB1E1"/>
    </w:tcPr>
    <w:tblStylePr w:type="firstRow">
      <w:rPr>
        <w:b/>
        <w:bCs/>
        <w:color w:val="000000"/>
      </w:rPr>
      <w:tblPr/>
      <w:tcPr>
        <w:shd w:val="clear" w:color="auto" w:fill="FFE0F3"/>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FC0E6"/>
      </w:tcPr>
    </w:tblStylePr>
    <w:tblStylePr w:type="band1Vert">
      <w:tblPr/>
      <w:tcPr>
        <w:shd w:val="clear" w:color="auto" w:fill="FF62C2"/>
      </w:tcPr>
    </w:tblStylePr>
    <w:tblStylePr w:type="band1Horz">
      <w:tblPr/>
      <w:tcPr>
        <w:tcBorders>
          <w:insideH w:val="single" w:sz="6" w:space="0" w:color="auto"/>
          <w:insideV w:val="single" w:sz="6" w:space="0" w:color="auto"/>
        </w:tcBorders>
        <w:shd w:val="clear" w:color="auto" w:fill="FF62C2"/>
      </w:tcPr>
    </w:tblStylePr>
    <w:tblStylePr w:type="nwCell">
      <w:tblPr/>
      <w:tcPr>
        <w:shd w:val="clear" w:color="auto" w:fill="FFFFFF"/>
      </w:tcPr>
    </w:tblStylePr>
  </w:style>
  <w:style w:type="table" w:customStyle="1" w:styleId="MediumGrid2-Accent51">
    <w:name w:val="Medium Grid 2 - Accent 51"/>
    <w:basedOn w:val="TableNormal"/>
    <w:uiPriority w:val="68"/>
    <w:semiHidden/>
    <w:unhideWhenUsed/>
    <w:qFormat/>
    <w:rPr>
      <w:rFonts w:ascii="Verdana" w:eastAsia="Times New Roman" w:hAnsi="Verdana"/>
      <w:color w:val="000000"/>
      <w:sz w:val="18"/>
      <w:szCs w:val="18"/>
      <w:lang w:eastAsia="da-DK"/>
    </w:rPr>
    <w:tblPr>
      <w:tblBorders>
        <w:top w:val="single" w:sz="8" w:space="0" w:color="C63418"/>
        <w:left w:val="single" w:sz="8" w:space="0" w:color="C63418"/>
        <w:bottom w:val="single" w:sz="8" w:space="0" w:color="C63418"/>
        <w:right w:val="single" w:sz="8" w:space="0" w:color="C63418"/>
        <w:insideH w:val="single" w:sz="8" w:space="0" w:color="C63418"/>
        <w:insideV w:val="single" w:sz="8" w:space="0" w:color="C63418"/>
      </w:tblBorders>
    </w:tblPr>
    <w:tcPr>
      <w:shd w:val="clear" w:color="auto" w:fill="F7C8BF"/>
    </w:tcPr>
    <w:tblStylePr w:type="firstRow">
      <w:rPr>
        <w:b/>
        <w:bCs/>
        <w:color w:val="000000"/>
      </w:rPr>
      <w:tblPr/>
      <w:tcPr>
        <w:shd w:val="clear" w:color="auto" w:fill="FCE9E5"/>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8D2CB"/>
      </w:tcPr>
    </w:tblStylePr>
    <w:tblStylePr w:type="band1Vert">
      <w:tblPr/>
      <w:tcPr>
        <w:shd w:val="clear" w:color="auto" w:fill="EF907E"/>
      </w:tcPr>
    </w:tblStylePr>
    <w:tblStylePr w:type="band1Horz">
      <w:tblPr/>
      <w:tcPr>
        <w:tcBorders>
          <w:insideH w:val="single" w:sz="6" w:space="0" w:color="auto"/>
          <w:insideV w:val="single" w:sz="6" w:space="0" w:color="auto"/>
        </w:tcBorders>
        <w:shd w:val="clear" w:color="auto" w:fill="EF907E"/>
      </w:tcPr>
    </w:tblStylePr>
    <w:tblStylePr w:type="nwCell">
      <w:tblPr/>
      <w:tcPr>
        <w:shd w:val="clear" w:color="auto" w:fill="FFFFFF"/>
      </w:tcPr>
    </w:tblStylePr>
  </w:style>
  <w:style w:type="table" w:customStyle="1" w:styleId="MediumGrid2-Accent61">
    <w:name w:val="Medium Grid 2 - Accent 61"/>
    <w:basedOn w:val="TableNormal"/>
    <w:uiPriority w:val="68"/>
    <w:semiHidden/>
    <w:unhideWhenUsed/>
    <w:qFormat/>
    <w:rPr>
      <w:rFonts w:ascii="Verdana" w:eastAsia="Times New Roman" w:hAnsi="Verdana"/>
      <w:color w:val="000000"/>
      <w:sz w:val="18"/>
      <w:szCs w:val="18"/>
      <w:lang w:eastAsia="da-DK"/>
    </w:rPr>
    <w:tblPr>
      <w:tblBorders>
        <w:top w:val="single" w:sz="8" w:space="0" w:color="D0CFC5"/>
        <w:left w:val="single" w:sz="8" w:space="0" w:color="D0CFC5"/>
        <w:bottom w:val="single" w:sz="8" w:space="0" w:color="D0CFC5"/>
        <w:right w:val="single" w:sz="8" w:space="0" w:color="D0CFC5"/>
        <w:insideH w:val="single" w:sz="8" w:space="0" w:color="D0CFC5"/>
        <w:insideV w:val="single" w:sz="8" w:space="0" w:color="D0CFC5"/>
      </w:tblBorders>
    </w:tblPr>
    <w:tcPr>
      <w:shd w:val="clear" w:color="auto" w:fill="F3F3F0"/>
    </w:tcPr>
    <w:tblStylePr w:type="firstRow">
      <w:rPr>
        <w:b/>
        <w:bCs/>
        <w:color w:val="000000"/>
      </w:rPr>
      <w:tblPr/>
      <w:tcPr>
        <w:shd w:val="clear" w:color="auto" w:fill="FAFA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5F5F3"/>
      </w:tcPr>
    </w:tblStylePr>
    <w:tblStylePr w:type="band1Vert">
      <w:tblPr/>
      <w:tcPr>
        <w:shd w:val="clear" w:color="auto" w:fill="E7E7E2"/>
      </w:tcPr>
    </w:tblStylePr>
    <w:tblStylePr w:type="band1Horz">
      <w:tblPr/>
      <w:tcPr>
        <w:tcBorders>
          <w:insideH w:val="single" w:sz="6" w:space="0" w:color="auto"/>
          <w:insideV w:val="single" w:sz="6" w:space="0" w:color="auto"/>
        </w:tcBorders>
        <w:shd w:val="clear" w:color="auto" w:fill="E7E7E2"/>
      </w:tcPr>
    </w:tblStylePr>
    <w:tblStylePr w:type="nwCell">
      <w:tblPr/>
      <w:tcPr>
        <w:shd w:val="clear" w:color="auto" w:fill="FFFFFF"/>
      </w:tcPr>
    </w:tblStylePr>
  </w:style>
  <w:style w:type="table" w:customStyle="1" w:styleId="MediumGrid3-Accent11">
    <w:name w:val="Medium Grid 3 - Accent 1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9F4FC"/>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7D3F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7D3F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7D3F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7D3F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3E8F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3E8FA"/>
      </w:tcPr>
    </w:tblStylePr>
  </w:style>
  <w:style w:type="table" w:customStyle="1" w:styleId="MediumGrid3-Accent21">
    <w:name w:val="Medium Grid 3 - Accent 2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9D3"/>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5CA55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5CA55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CA55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CA55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CD3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CD3A6"/>
      </w:tcPr>
    </w:tblStylePr>
  </w:style>
  <w:style w:type="table" w:customStyle="1" w:styleId="MediumGrid3-Accent31">
    <w:name w:val="Medium Grid 3 - Accent 3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F0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A1BF3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A1BF3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1BF3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1BF3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1E2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1E298"/>
      </w:tcPr>
    </w:tblStylePr>
  </w:style>
  <w:style w:type="table" w:customStyle="1" w:styleId="MediumGrid3-Accent41">
    <w:name w:val="Medium Grid 3 - Accent 4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B1E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C4007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4007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4007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4007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62C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F62C2"/>
      </w:tcPr>
    </w:tblStylePr>
  </w:style>
  <w:style w:type="table" w:customStyle="1" w:styleId="MediumGrid3-Accent51">
    <w:name w:val="Medium Grid 3 - Accent 5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7C8B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C63418"/>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63418"/>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63418"/>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63418"/>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F907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EF907E"/>
      </w:tcPr>
    </w:tblStylePr>
  </w:style>
  <w:style w:type="table" w:customStyle="1" w:styleId="MediumGrid3-Accent61">
    <w:name w:val="Medium Grid 3 - Accent 61"/>
    <w:basedOn w:val="TableNormal"/>
    <w:uiPriority w:val="69"/>
    <w:semiHidden/>
    <w:unhideWhenUsed/>
    <w:qFormat/>
    <w:rPr>
      <w:rFonts w:ascii="Verdana" w:eastAsia="Times New Roman" w:hAnsi="Verdana"/>
      <w:sz w:val="18"/>
      <w:szCs w:val="18"/>
      <w:lang w:eastAsia="da-DK"/>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3F3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D0CFC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D0CFC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D0CFC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D0CFC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E7E7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E7E7E2"/>
      </w:tcPr>
    </w:tblStylePr>
  </w:style>
  <w:style w:type="table" w:customStyle="1" w:styleId="DarkList-Accent11">
    <w:name w:val="Dark List - Accent 11"/>
    <w:basedOn w:val="TableNormal"/>
    <w:uiPriority w:val="70"/>
    <w:semiHidden/>
    <w:unhideWhenUsed/>
    <w:qFormat/>
    <w:rPr>
      <w:rFonts w:ascii="Verdana" w:eastAsia="Times New Roman" w:hAnsi="Verdana"/>
      <w:color w:val="FFFFFF"/>
      <w:sz w:val="18"/>
      <w:szCs w:val="18"/>
      <w:lang w:eastAsia="da-DK"/>
    </w:rPr>
    <w:tblPr/>
    <w:tcPr>
      <w:shd w:val="clear" w:color="auto" w:fill="A7D3F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570B8"/>
      </w:tcPr>
    </w:tblStylePr>
    <w:tblStylePr w:type="firstCol">
      <w:tblPr/>
      <w:tcPr>
        <w:tcBorders>
          <w:top w:val="nil"/>
          <w:left w:val="nil"/>
          <w:bottom w:val="nil"/>
          <w:right w:val="single" w:sz="18" w:space="0" w:color="FFFFFF"/>
          <w:insideH w:val="nil"/>
          <w:insideV w:val="nil"/>
        </w:tcBorders>
        <w:shd w:val="clear" w:color="auto" w:fill="49A3EA"/>
      </w:tcPr>
    </w:tblStylePr>
    <w:tblStylePr w:type="lastCol">
      <w:tblPr/>
      <w:tcPr>
        <w:tcBorders>
          <w:top w:val="nil"/>
          <w:left w:val="single" w:sz="18" w:space="0" w:color="FFFFFF"/>
          <w:bottom w:val="nil"/>
          <w:right w:val="nil"/>
          <w:insideH w:val="nil"/>
          <w:insideV w:val="nil"/>
        </w:tcBorders>
        <w:shd w:val="clear" w:color="auto" w:fill="49A3EA"/>
      </w:tcPr>
    </w:tblStylePr>
    <w:tblStylePr w:type="band1Vert">
      <w:tblPr/>
      <w:tcPr>
        <w:tcBorders>
          <w:top w:val="nil"/>
          <w:left w:val="nil"/>
          <w:bottom w:val="nil"/>
          <w:right w:val="nil"/>
          <w:insideH w:val="nil"/>
          <w:insideV w:val="nil"/>
        </w:tcBorders>
        <w:shd w:val="clear" w:color="auto" w:fill="49A3EA"/>
      </w:tcPr>
    </w:tblStylePr>
    <w:tblStylePr w:type="band1Horz">
      <w:tblPr/>
      <w:tcPr>
        <w:tcBorders>
          <w:top w:val="nil"/>
          <w:left w:val="nil"/>
          <w:bottom w:val="nil"/>
          <w:right w:val="nil"/>
          <w:insideH w:val="nil"/>
          <w:insideV w:val="nil"/>
        </w:tcBorders>
        <w:shd w:val="clear" w:color="auto" w:fill="49A3EA"/>
      </w:tcPr>
    </w:tblStylePr>
  </w:style>
  <w:style w:type="table" w:customStyle="1" w:styleId="DarkList-Accent21">
    <w:name w:val="Dark List - Accent 21"/>
    <w:basedOn w:val="TableNormal"/>
    <w:uiPriority w:val="70"/>
    <w:semiHidden/>
    <w:unhideWhenUsed/>
    <w:qFormat/>
    <w:rPr>
      <w:rFonts w:ascii="Verdana" w:eastAsia="Times New Roman" w:hAnsi="Verdana"/>
      <w:color w:val="FFFFFF"/>
      <w:sz w:val="18"/>
      <w:szCs w:val="18"/>
      <w:lang w:eastAsia="da-DK"/>
    </w:rPr>
    <w:tblPr/>
    <w:tcPr>
      <w:shd w:val="clear" w:color="auto" w:fill="5CA551"/>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D5228"/>
      </w:tcPr>
    </w:tblStylePr>
    <w:tblStylePr w:type="firstCol">
      <w:tblPr/>
      <w:tcPr>
        <w:tcBorders>
          <w:top w:val="nil"/>
          <w:left w:val="nil"/>
          <w:bottom w:val="nil"/>
          <w:right w:val="single" w:sz="18" w:space="0" w:color="FFFFFF"/>
          <w:insideH w:val="nil"/>
          <w:insideV w:val="nil"/>
        </w:tcBorders>
        <w:shd w:val="clear" w:color="auto" w:fill="447B3C"/>
      </w:tcPr>
    </w:tblStylePr>
    <w:tblStylePr w:type="lastCol">
      <w:tblPr/>
      <w:tcPr>
        <w:tcBorders>
          <w:top w:val="nil"/>
          <w:left w:val="single" w:sz="18" w:space="0" w:color="FFFFFF"/>
          <w:bottom w:val="nil"/>
          <w:right w:val="nil"/>
          <w:insideH w:val="nil"/>
          <w:insideV w:val="nil"/>
        </w:tcBorders>
        <w:shd w:val="clear" w:color="auto" w:fill="447B3C"/>
      </w:tcPr>
    </w:tblStylePr>
    <w:tblStylePr w:type="band1Vert">
      <w:tblPr/>
      <w:tcPr>
        <w:tcBorders>
          <w:top w:val="nil"/>
          <w:left w:val="nil"/>
          <w:bottom w:val="nil"/>
          <w:right w:val="nil"/>
          <w:insideH w:val="nil"/>
          <w:insideV w:val="nil"/>
        </w:tcBorders>
        <w:shd w:val="clear" w:color="auto" w:fill="447B3C"/>
      </w:tcPr>
    </w:tblStylePr>
    <w:tblStylePr w:type="band1Horz">
      <w:tblPr/>
      <w:tcPr>
        <w:tcBorders>
          <w:top w:val="nil"/>
          <w:left w:val="nil"/>
          <w:bottom w:val="nil"/>
          <w:right w:val="nil"/>
          <w:insideH w:val="nil"/>
          <w:insideV w:val="nil"/>
        </w:tcBorders>
        <w:shd w:val="clear" w:color="auto" w:fill="447B3C"/>
      </w:tcPr>
    </w:tblStylePr>
  </w:style>
  <w:style w:type="table" w:customStyle="1" w:styleId="DarkList-Accent31">
    <w:name w:val="Dark List - Accent 31"/>
    <w:basedOn w:val="TableNormal"/>
    <w:uiPriority w:val="70"/>
    <w:semiHidden/>
    <w:unhideWhenUsed/>
    <w:qFormat/>
    <w:rPr>
      <w:rFonts w:ascii="Verdana" w:eastAsia="Times New Roman" w:hAnsi="Verdana"/>
      <w:color w:val="FFFFFF"/>
      <w:sz w:val="18"/>
      <w:szCs w:val="18"/>
      <w:lang w:eastAsia="da-DK"/>
    </w:rPr>
    <w:tblPr/>
    <w:tcPr>
      <w:shd w:val="clear" w:color="auto" w:fill="A1BF3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05F1B"/>
      </w:tcPr>
    </w:tblStylePr>
    <w:tblStylePr w:type="firstCol">
      <w:tblPr/>
      <w:tcPr>
        <w:tcBorders>
          <w:top w:val="nil"/>
          <w:left w:val="nil"/>
          <w:bottom w:val="nil"/>
          <w:right w:val="single" w:sz="18" w:space="0" w:color="FFFFFF"/>
          <w:insideH w:val="nil"/>
          <w:insideV w:val="nil"/>
        </w:tcBorders>
        <w:shd w:val="clear" w:color="auto" w:fill="788E28"/>
      </w:tcPr>
    </w:tblStylePr>
    <w:tblStylePr w:type="lastCol">
      <w:tblPr/>
      <w:tcPr>
        <w:tcBorders>
          <w:top w:val="nil"/>
          <w:left w:val="single" w:sz="18" w:space="0" w:color="FFFFFF"/>
          <w:bottom w:val="nil"/>
          <w:right w:val="nil"/>
          <w:insideH w:val="nil"/>
          <w:insideV w:val="nil"/>
        </w:tcBorders>
        <w:shd w:val="clear" w:color="auto" w:fill="788E28"/>
      </w:tcPr>
    </w:tblStylePr>
    <w:tblStylePr w:type="band1Vert">
      <w:tblPr/>
      <w:tcPr>
        <w:tcBorders>
          <w:top w:val="nil"/>
          <w:left w:val="nil"/>
          <w:bottom w:val="nil"/>
          <w:right w:val="nil"/>
          <w:insideH w:val="nil"/>
          <w:insideV w:val="nil"/>
        </w:tcBorders>
        <w:shd w:val="clear" w:color="auto" w:fill="788E28"/>
      </w:tcPr>
    </w:tblStylePr>
    <w:tblStylePr w:type="band1Horz">
      <w:tblPr/>
      <w:tcPr>
        <w:tcBorders>
          <w:top w:val="nil"/>
          <w:left w:val="nil"/>
          <w:bottom w:val="nil"/>
          <w:right w:val="nil"/>
          <w:insideH w:val="nil"/>
          <w:insideV w:val="nil"/>
        </w:tcBorders>
        <w:shd w:val="clear" w:color="auto" w:fill="788E28"/>
      </w:tcPr>
    </w:tblStylePr>
  </w:style>
  <w:style w:type="table" w:customStyle="1" w:styleId="DarkList-Accent41">
    <w:name w:val="Dark List - Accent 41"/>
    <w:basedOn w:val="TableNormal"/>
    <w:uiPriority w:val="70"/>
    <w:semiHidden/>
    <w:unhideWhenUsed/>
    <w:qFormat/>
    <w:rPr>
      <w:rFonts w:ascii="Verdana" w:eastAsia="Times New Roman" w:hAnsi="Verdana"/>
      <w:color w:val="FFFFFF"/>
      <w:sz w:val="18"/>
      <w:szCs w:val="18"/>
      <w:lang w:eastAsia="da-DK"/>
    </w:rPr>
    <w:tblPr/>
    <w:tcPr>
      <w:shd w:val="clear" w:color="auto" w:fill="C40079"/>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1003B"/>
      </w:tcPr>
    </w:tblStylePr>
    <w:tblStylePr w:type="firstCol">
      <w:tblPr/>
      <w:tcPr>
        <w:tcBorders>
          <w:top w:val="nil"/>
          <w:left w:val="nil"/>
          <w:bottom w:val="nil"/>
          <w:right w:val="single" w:sz="18" w:space="0" w:color="FFFFFF"/>
          <w:insideH w:val="nil"/>
          <w:insideV w:val="nil"/>
        </w:tcBorders>
        <w:shd w:val="clear" w:color="auto" w:fill="92005A"/>
      </w:tcPr>
    </w:tblStylePr>
    <w:tblStylePr w:type="lastCol">
      <w:tblPr/>
      <w:tcPr>
        <w:tcBorders>
          <w:top w:val="nil"/>
          <w:left w:val="single" w:sz="18" w:space="0" w:color="FFFFFF"/>
          <w:bottom w:val="nil"/>
          <w:right w:val="nil"/>
          <w:insideH w:val="nil"/>
          <w:insideV w:val="nil"/>
        </w:tcBorders>
        <w:shd w:val="clear" w:color="auto" w:fill="92005A"/>
      </w:tcPr>
    </w:tblStylePr>
    <w:tblStylePr w:type="band1Vert">
      <w:tblPr/>
      <w:tcPr>
        <w:tcBorders>
          <w:top w:val="nil"/>
          <w:left w:val="nil"/>
          <w:bottom w:val="nil"/>
          <w:right w:val="nil"/>
          <w:insideH w:val="nil"/>
          <w:insideV w:val="nil"/>
        </w:tcBorders>
        <w:shd w:val="clear" w:color="auto" w:fill="92005A"/>
      </w:tcPr>
    </w:tblStylePr>
    <w:tblStylePr w:type="band1Horz">
      <w:tblPr/>
      <w:tcPr>
        <w:tcBorders>
          <w:top w:val="nil"/>
          <w:left w:val="nil"/>
          <w:bottom w:val="nil"/>
          <w:right w:val="nil"/>
          <w:insideH w:val="nil"/>
          <w:insideV w:val="nil"/>
        </w:tcBorders>
        <w:shd w:val="clear" w:color="auto" w:fill="92005A"/>
      </w:tcPr>
    </w:tblStylePr>
  </w:style>
  <w:style w:type="table" w:customStyle="1" w:styleId="DarkList-Accent51">
    <w:name w:val="Dark List - Accent 51"/>
    <w:basedOn w:val="TableNormal"/>
    <w:uiPriority w:val="70"/>
    <w:semiHidden/>
    <w:unhideWhenUsed/>
    <w:qFormat/>
    <w:rPr>
      <w:rFonts w:ascii="Verdana" w:eastAsia="Times New Roman" w:hAnsi="Verdana"/>
      <w:color w:val="FFFFFF"/>
      <w:sz w:val="18"/>
      <w:szCs w:val="18"/>
      <w:lang w:eastAsia="da-DK"/>
    </w:rPr>
    <w:tblPr/>
    <w:tcPr>
      <w:shd w:val="clear" w:color="auto" w:fill="C63418"/>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190C"/>
      </w:tcPr>
    </w:tblStylePr>
    <w:tblStylePr w:type="firstCol">
      <w:tblPr/>
      <w:tcPr>
        <w:tcBorders>
          <w:top w:val="nil"/>
          <w:left w:val="nil"/>
          <w:bottom w:val="nil"/>
          <w:right w:val="single" w:sz="18" w:space="0" w:color="FFFFFF"/>
          <w:insideH w:val="nil"/>
          <w:insideV w:val="nil"/>
        </w:tcBorders>
        <w:shd w:val="clear" w:color="auto" w:fill="942612"/>
      </w:tcPr>
    </w:tblStylePr>
    <w:tblStylePr w:type="lastCol">
      <w:tblPr/>
      <w:tcPr>
        <w:tcBorders>
          <w:top w:val="nil"/>
          <w:left w:val="single" w:sz="18" w:space="0" w:color="FFFFFF"/>
          <w:bottom w:val="nil"/>
          <w:right w:val="nil"/>
          <w:insideH w:val="nil"/>
          <w:insideV w:val="nil"/>
        </w:tcBorders>
        <w:shd w:val="clear" w:color="auto" w:fill="942612"/>
      </w:tcPr>
    </w:tblStylePr>
    <w:tblStylePr w:type="band1Vert">
      <w:tblPr/>
      <w:tcPr>
        <w:tcBorders>
          <w:top w:val="nil"/>
          <w:left w:val="nil"/>
          <w:bottom w:val="nil"/>
          <w:right w:val="nil"/>
          <w:insideH w:val="nil"/>
          <w:insideV w:val="nil"/>
        </w:tcBorders>
        <w:shd w:val="clear" w:color="auto" w:fill="942612"/>
      </w:tcPr>
    </w:tblStylePr>
    <w:tblStylePr w:type="band1Horz">
      <w:tblPr/>
      <w:tcPr>
        <w:tcBorders>
          <w:top w:val="nil"/>
          <w:left w:val="nil"/>
          <w:bottom w:val="nil"/>
          <w:right w:val="nil"/>
          <w:insideH w:val="nil"/>
          <w:insideV w:val="nil"/>
        </w:tcBorders>
        <w:shd w:val="clear" w:color="auto" w:fill="942612"/>
      </w:tcPr>
    </w:tblStylePr>
  </w:style>
  <w:style w:type="table" w:customStyle="1" w:styleId="DarkList-Accent61">
    <w:name w:val="Dark List - Accent 61"/>
    <w:basedOn w:val="TableNormal"/>
    <w:uiPriority w:val="70"/>
    <w:semiHidden/>
    <w:unhideWhenUsed/>
    <w:qFormat/>
    <w:rPr>
      <w:rFonts w:ascii="Verdana" w:eastAsia="Times New Roman" w:hAnsi="Verdana"/>
      <w:color w:val="FFFFFF"/>
      <w:sz w:val="18"/>
      <w:szCs w:val="18"/>
      <w:lang w:eastAsia="da-DK"/>
    </w:rPr>
    <w:tblPr/>
    <w:tcPr>
      <w:shd w:val="clear" w:color="auto" w:fill="D0CFC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F6D5A"/>
      </w:tcPr>
    </w:tblStylePr>
    <w:tblStylePr w:type="firstCol">
      <w:tblPr/>
      <w:tcPr>
        <w:tcBorders>
          <w:top w:val="nil"/>
          <w:left w:val="nil"/>
          <w:bottom w:val="nil"/>
          <w:right w:val="single" w:sz="18" w:space="0" w:color="FFFFFF"/>
          <w:insideH w:val="nil"/>
          <w:insideV w:val="nil"/>
        </w:tcBorders>
        <w:shd w:val="clear" w:color="auto" w:fill="A2A08C"/>
      </w:tcPr>
    </w:tblStylePr>
    <w:tblStylePr w:type="lastCol">
      <w:tblPr/>
      <w:tcPr>
        <w:tcBorders>
          <w:top w:val="nil"/>
          <w:left w:val="single" w:sz="18" w:space="0" w:color="FFFFFF"/>
          <w:bottom w:val="nil"/>
          <w:right w:val="nil"/>
          <w:insideH w:val="nil"/>
          <w:insideV w:val="nil"/>
        </w:tcBorders>
        <w:shd w:val="clear" w:color="auto" w:fill="A2A08C"/>
      </w:tcPr>
    </w:tblStylePr>
    <w:tblStylePr w:type="band1Vert">
      <w:tblPr/>
      <w:tcPr>
        <w:tcBorders>
          <w:top w:val="nil"/>
          <w:left w:val="nil"/>
          <w:bottom w:val="nil"/>
          <w:right w:val="nil"/>
          <w:insideH w:val="nil"/>
          <w:insideV w:val="nil"/>
        </w:tcBorders>
        <w:shd w:val="clear" w:color="auto" w:fill="A2A08C"/>
      </w:tcPr>
    </w:tblStylePr>
    <w:tblStylePr w:type="band1Horz">
      <w:tblPr/>
      <w:tcPr>
        <w:tcBorders>
          <w:top w:val="nil"/>
          <w:left w:val="nil"/>
          <w:bottom w:val="nil"/>
          <w:right w:val="nil"/>
          <w:insideH w:val="nil"/>
          <w:insideV w:val="nil"/>
        </w:tcBorders>
        <w:shd w:val="clear" w:color="auto" w:fill="A2A08C"/>
      </w:tcPr>
    </w:tblStylePr>
  </w:style>
  <w:style w:type="paragraph" w:customStyle="1" w:styleId="IndexHeading1">
    <w:name w:val="Index Heading1"/>
    <w:basedOn w:val="Normal"/>
    <w:next w:val="Index1"/>
    <w:uiPriority w:val="99"/>
    <w:semiHidden/>
    <w:unhideWhenUsed/>
    <w:qFormat/>
    <w:rPr>
      <w:rFonts w:eastAsia="Times New Roman" w:cs="Times New Roman"/>
      <w:b/>
      <w:bCs/>
      <w:lang w:eastAsia="da-DK"/>
    </w:rPr>
  </w:style>
  <w:style w:type="table" w:customStyle="1" w:styleId="ColorfulShading-Accent11">
    <w:name w:val="Colorful Shading - Accent 11"/>
    <w:basedOn w:val="TableNormal"/>
    <w:uiPriority w:val="71"/>
    <w:semiHidden/>
    <w:unhideWhenUsed/>
    <w:qFormat/>
    <w:rPr>
      <w:rFonts w:ascii="Verdana" w:eastAsia="Times New Roman" w:hAnsi="Verdana"/>
      <w:color w:val="000000"/>
      <w:sz w:val="18"/>
      <w:szCs w:val="18"/>
      <w:lang w:eastAsia="da-DK"/>
    </w:rPr>
    <w:tblPr>
      <w:tblBorders>
        <w:top w:val="single" w:sz="24" w:space="0" w:color="5CA551"/>
        <w:left w:val="single" w:sz="4" w:space="0" w:color="A7D3F5"/>
        <w:bottom w:val="single" w:sz="4" w:space="0" w:color="A7D3F5"/>
        <w:right w:val="single" w:sz="4" w:space="0" w:color="A7D3F5"/>
        <w:insideH w:val="single" w:sz="4" w:space="0" w:color="FFFFFF"/>
        <w:insideV w:val="single" w:sz="4" w:space="0" w:color="FFFFFF"/>
      </w:tblBorders>
    </w:tblPr>
    <w:tcPr>
      <w:shd w:val="clear" w:color="auto" w:fill="F6FAFE"/>
    </w:tcPr>
    <w:tblStylePr w:type="firstRow">
      <w:rPr>
        <w:b/>
        <w:bCs/>
      </w:rPr>
      <w:tblPr/>
      <w:tcPr>
        <w:tcBorders>
          <w:top w:val="nil"/>
          <w:left w:val="nil"/>
          <w:bottom w:val="single" w:sz="24" w:space="0" w:color="5CA55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1987DD"/>
      </w:tcPr>
    </w:tblStylePr>
    <w:tblStylePr w:type="firstCol">
      <w:rPr>
        <w:color w:val="FFFFFF"/>
      </w:rPr>
      <w:tblPr/>
      <w:tcPr>
        <w:tcBorders>
          <w:top w:val="nil"/>
          <w:left w:val="nil"/>
          <w:bottom w:val="nil"/>
          <w:right w:val="nil"/>
          <w:insideH w:val="single" w:sz="4" w:space="0" w:color="auto"/>
          <w:insideV w:val="nil"/>
        </w:tcBorders>
        <w:shd w:val="clear" w:color="auto" w:fill="1987DD"/>
      </w:tcPr>
    </w:tblStylePr>
    <w:tblStylePr w:type="lastCol">
      <w:rPr>
        <w:color w:val="FFFFFF"/>
      </w:rPr>
      <w:tblPr/>
      <w:tcPr>
        <w:tcBorders>
          <w:top w:val="nil"/>
          <w:left w:val="nil"/>
          <w:bottom w:val="nil"/>
          <w:right w:val="nil"/>
          <w:insideH w:val="nil"/>
          <w:insideV w:val="nil"/>
        </w:tcBorders>
        <w:shd w:val="clear" w:color="auto" w:fill="1987DD"/>
      </w:tcPr>
    </w:tblStylePr>
    <w:tblStylePr w:type="band1Vert">
      <w:tblPr/>
      <w:tcPr>
        <w:shd w:val="clear" w:color="auto" w:fill="DBEDFB"/>
      </w:tcPr>
    </w:tblStylePr>
    <w:tblStylePr w:type="band1Horz">
      <w:tblPr/>
      <w:tcPr>
        <w:shd w:val="clear" w:color="auto" w:fill="D3E8FA"/>
      </w:tcPr>
    </w:tblStylePr>
    <w:tblStylePr w:type="neCell">
      <w:rPr>
        <w:color w:val="000000"/>
      </w:rPr>
    </w:tblStylePr>
    <w:tblStylePr w:type="nwCell">
      <w:rPr>
        <w:color w:val="000000"/>
      </w:rPr>
    </w:tblStylePr>
  </w:style>
  <w:style w:type="table" w:customStyle="1" w:styleId="ColorfulShading-Accent21">
    <w:name w:val="Colorful Shading - Accent 21"/>
    <w:basedOn w:val="TableNormal"/>
    <w:uiPriority w:val="71"/>
    <w:semiHidden/>
    <w:unhideWhenUsed/>
    <w:qFormat/>
    <w:rPr>
      <w:rFonts w:ascii="Verdana" w:eastAsia="Times New Roman" w:hAnsi="Verdana"/>
      <w:color w:val="000000"/>
      <w:sz w:val="18"/>
      <w:szCs w:val="18"/>
      <w:lang w:eastAsia="da-DK"/>
    </w:rPr>
    <w:tblPr>
      <w:tblBorders>
        <w:top w:val="single" w:sz="24" w:space="0" w:color="5CA551"/>
        <w:left w:val="single" w:sz="4" w:space="0" w:color="5CA551"/>
        <w:bottom w:val="single" w:sz="4" w:space="0" w:color="5CA551"/>
        <w:right w:val="single" w:sz="4" w:space="0" w:color="5CA551"/>
        <w:insideH w:val="single" w:sz="4" w:space="0" w:color="FFFFFF"/>
        <w:insideV w:val="single" w:sz="4" w:space="0" w:color="FFFFFF"/>
      </w:tblBorders>
    </w:tblPr>
    <w:tcPr>
      <w:shd w:val="clear" w:color="auto" w:fill="EEF6ED"/>
    </w:tcPr>
    <w:tblStylePr w:type="firstRow">
      <w:rPr>
        <w:b/>
        <w:bCs/>
      </w:rPr>
      <w:tblPr/>
      <w:tcPr>
        <w:tcBorders>
          <w:top w:val="nil"/>
          <w:left w:val="nil"/>
          <w:bottom w:val="single" w:sz="24" w:space="0" w:color="5CA55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376230"/>
      </w:tcPr>
    </w:tblStylePr>
    <w:tblStylePr w:type="firstCol">
      <w:rPr>
        <w:color w:val="FFFFFF"/>
      </w:rPr>
      <w:tblPr/>
      <w:tcPr>
        <w:tcBorders>
          <w:top w:val="nil"/>
          <w:left w:val="nil"/>
          <w:bottom w:val="nil"/>
          <w:right w:val="nil"/>
          <w:insideH w:val="single" w:sz="4" w:space="0" w:color="auto"/>
          <w:insideV w:val="nil"/>
        </w:tcBorders>
        <w:shd w:val="clear" w:color="auto" w:fill="376230"/>
      </w:tcPr>
    </w:tblStylePr>
    <w:tblStylePr w:type="lastCol">
      <w:rPr>
        <w:color w:val="FFFFFF"/>
      </w:rPr>
      <w:tblPr/>
      <w:tcPr>
        <w:tcBorders>
          <w:top w:val="nil"/>
          <w:left w:val="nil"/>
          <w:bottom w:val="nil"/>
          <w:right w:val="nil"/>
          <w:insideH w:val="nil"/>
          <w:insideV w:val="nil"/>
        </w:tcBorders>
        <w:shd w:val="clear" w:color="auto" w:fill="376230"/>
      </w:tcPr>
    </w:tblStylePr>
    <w:tblStylePr w:type="band1Vert">
      <w:tblPr/>
      <w:tcPr>
        <w:shd w:val="clear" w:color="auto" w:fill="BCDCB8"/>
      </w:tcPr>
    </w:tblStylePr>
    <w:tblStylePr w:type="band1Horz">
      <w:tblPr/>
      <w:tcPr>
        <w:shd w:val="clear" w:color="auto" w:fill="ACD3A6"/>
      </w:tcPr>
    </w:tblStylePr>
    <w:tblStylePr w:type="neCell">
      <w:rPr>
        <w:color w:val="000000"/>
      </w:rPr>
    </w:tblStylePr>
    <w:tblStylePr w:type="nwCell">
      <w:rPr>
        <w:color w:val="000000"/>
      </w:rPr>
    </w:tblStylePr>
  </w:style>
  <w:style w:type="table" w:customStyle="1" w:styleId="ColorfulShading-Accent31">
    <w:name w:val="Colorful Shading - Accent 31"/>
    <w:basedOn w:val="TableNormal"/>
    <w:uiPriority w:val="71"/>
    <w:semiHidden/>
    <w:unhideWhenUsed/>
    <w:qFormat/>
    <w:rPr>
      <w:rFonts w:ascii="Verdana" w:eastAsia="Times New Roman" w:hAnsi="Verdana"/>
      <w:color w:val="000000"/>
      <w:sz w:val="18"/>
      <w:szCs w:val="18"/>
      <w:lang w:eastAsia="da-DK"/>
    </w:rPr>
    <w:tblPr>
      <w:tblBorders>
        <w:top w:val="single" w:sz="24" w:space="0" w:color="C40079"/>
        <w:left w:val="single" w:sz="4" w:space="0" w:color="A1BF36"/>
        <w:bottom w:val="single" w:sz="4" w:space="0" w:color="A1BF36"/>
        <w:right w:val="single" w:sz="4" w:space="0" w:color="A1BF36"/>
        <w:insideH w:val="single" w:sz="4" w:space="0" w:color="FFFFFF"/>
        <w:insideV w:val="single" w:sz="4" w:space="0" w:color="FFFFFF"/>
      </w:tblBorders>
    </w:tblPr>
    <w:tcPr>
      <w:shd w:val="clear" w:color="auto" w:fill="F6F9EA"/>
    </w:tcPr>
    <w:tblStylePr w:type="firstRow">
      <w:rPr>
        <w:b/>
        <w:bCs/>
      </w:rPr>
      <w:tblPr/>
      <w:tcPr>
        <w:tcBorders>
          <w:top w:val="nil"/>
          <w:left w:val="nil"/>
          <w:bottom w:val="single" w:sz="24" w:space="0" w:color="C40079"/>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07220"/>
      </w:tcPr>
    </w:tblStylePr>
    <w:tblStylePr w:type="firstCol">
      <w:rPr>
        <w:color w:val="FFFFFF"/>
      </w:rPr>
      <w:tblPr/>
      <w:tcPr>
        <w:tcBorders>
          <w:top w:val="nil"/>
          <w:left w:val="nil"/>
          <w:bottom w:val="nil"/>
          <w:right w:val="nil"/>
          <w:insideH w:val="single" w:sz="4" w:space="0" w:color="auto"/>
          <w:insideV w:val="nil"/>
        </w:tcBorders>
        <w:shd w:val="clear" w:color="auto" w:fill="607220"/>
      </w:tcPr>
    </w:tblStylePr>
    <w:tblStylePr w:type="lastCol">
      <w:rPr>
        <w:color w:val="FFFFFF"/>
      </w:rPr>
      <w:tblPr/>
      <w:tcPr>
        <w:tcBorders>
          <w:top w:val="nil"/>
          <w:left w:val="nil"/>
          <w:bottom w:val="nil"/>
          <w:right w:val="nil"/>
          <w:insideH w:val="nil"/>
          <w:insideV w:val="nil"/>
        </w:tcBorders>
        <w:shd w:val="clear" w:color="auto" w:fill="607220"/>
      </w:tcPr>
    </w:tblStylePr>
    <w:tblStylePr w:type="band1Vert">
      <w:tblPr/>
      <w:tcPr>
        <w:shd w:val="clear" w:color="auto" w:fill="DAE7AC"/>
      </w:tcPr>
    </w:tblStylePr>
    <w:tblStylePr w:type="band1Horz">
      <w:tblPr/>
      <w:tcPr>
        <w:shd w:val="clear" w:color="auto" w:fill="D1E298"/>
      </w:tcPr>
    </w:tblStylePr>
  </w:style>
  <w:style w:type="table" w:customStyle="1" w:styleId="ColorfulShading-Accent41">
    <w:name w:val="Colorful Shading - Accent 41"/>
    <w:basedOn w:val="TableNormal"/>
    <w:uiPriority w:val="71"/>
    <w:semiHidden/>
    <w:unhideWhenUsed/>
    <w:qFormat/>
    <w:rPr>
      <w:rFonts w:ascii="Verdana" w:eastAsia="Times New Roman" w:hAnsi="Verdana"/>
      <w:color w:val="000000"/>
      <w:sz w:val="18"/>
      <w:szCs w:val="18"/>
      <w:lang w:eastAsia="da-DK"/>
    </w:rPr>
    <w:tblPr>
      <w:tblBorders>
        <w:top w:val="single" w:sz="24" w:space="0" w:color="A1BF36"/>
        <w:left w:val="single" w:sz="4" w:space="0" w:color="C40079"/>
        <w:bottom w:val="single" w:sz="4" w:space="0" w:color="C40079"/>
        <w:right w:val="single" w:sz="4" w:space="0" w:color="C40079"/>
        <w:insideH w:val="single" w:sz="4" w:space="0" w:color="FFFFFF"/>
        <w:insideV w:val="single" w:sz="4" w:space="0" w:color="FFFFFF"/>
      </w:tblBorders>
    </w:tblPr>
    <w:tcPr>
      <w:shd w:val="clear" w:color="auto" w:fill="FFE0F3"/>
    </w:tcPr>
    <w:tblStylePr w:type="firstRow">
      <w:rPr>
        <w:b/>
        <w:bCs/>
      </w:rPr>
      <w:tblPr/>
      <w:tcPr>
        <w:tcBorders>
          <w:top w:val="nil"/>
          <w:left w:val="nil"/>
          <w:bottom w:val="single" w:sz="24" w:space="0" w:color="A1BF3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50048"/>
      </w:tcPr>
    </w:tblStylePr>
    <w:tblStylePr w:type="firstCol">
      <w:rPr>
        <w:color w:val="FFFFFF"/>
      </w:rPr>
      <w:tblPr/>
      <w:tcPr>
        <w:tcBorders>
          <w:top w:val="nil"/>
          <w:left w:val="nil"/>
          <w:bottom w:val="nil"/>
          <w:right w:val="nil"/>
          <w:insideH w:val="single" w:sz="4" w:space="0" w:color="auto"/>
          <w:insideV w:val="nil"/>
        </w:tcBorders>
        <w:shd w:val="clear" w:color="auto" w:fill="750048"/>
      </w:tcPr>
    </w:tblStylePr>
    <w:tblStylePr w:type="lastCol">
      <w:rPr>
        <w:color w:val="FFFFFF"/>
      </w:rPr>
      <w:tblPr/>
      <w:tcPr>
        <w:tcBorders>
          <w:top w:val="nil"/>
          <w:left w:val="nil"/>
          <w:bottom w:val="nil"/>
          <w:right w:val="nil"/>
          <w:insideH w:val="nil"/>
          <w:insideV w:val="nil"/>
        </w:tcBorders>
        <w:shd w:val="clear" w:color="auto" w:fill="750048"/>
      </w:tcPr>
    </w:tblStylePr>
    <w:tblStylePr w:type="band1Vert">
      <w:tblPr/>
      <w:tcPr>
        <w:shd w:val="clear" w:color="auto" w:fill="FF81CE"/>
      </w:tcPr>
    </w:tblStylePr>
    <w:tblStylePr w:type="band1Horz">
      <w:tblPr/>
      <w:tcPr>
        <w:shd w:val="clear" w:color="auto" w:fill="FF62C2"/>
      </w:tcPr>
    </w:tblStylePr>
    <w:tblStylePr w:type="neCell">
      <w:rPr>
        <w:color w:val="000000"/>
      </w:rPr>
    </w:tblStylePr>
    <w:tblStylePr w:type="nwCell">
      <w:rPr>
        <w:color w:val="000000"/>
      </w:rPr>
    </w:tblStylePr>
  </w:style>
  <w:style w:type="table" w:customStyle="1" w:styleId="ColorfulShading-Accent51">
    <w:name w:val="Colorful Shading - Accent 51"/>
    <w:basedOn w:val="TableNormal"/>
    <w:uiPriority w:val="71"/>
    <w:semiHidden/>
    <w:unhideWhenUsed/>
    <w:qFormat/>
    <w:rPr>
      <w:rFonts w:ascii="Verdana" w:eastAsia="Times New Roman" w:hAnsi="Verdana"/>
      <w:color w:val="000000"/>
      <w:sz w:val="18"/>
      <w:szCs w:val="18"/>
      <w:lang w:eastAsia="da-DK"/>
    </w:rPr>
    <w:tblPr>
      <w:tblBorders>
        <w:top w:val="single" w:sz="24" w:space="0" w:color="D0CFC5"/>
        <w:left w:val="single" w:sz="4" w:space="0" w:color="C63418"/>
        <w:bottom w:val="single" w:sz="4" w:space="0" w:color="C63418"/>
        <w:right w:val="single" w:sz="4" w:space="0" w:color="C63418"/>
        <w:insideH w:val="single" w:sz="4" w:space="0" w:color="FFFFFF"/>
        <w:insideV w:val="single" w:sz="4" w:space="0" w:color="FFFFFF"/>
      </w:tblBorders>
    </w:tblPr>
    <w:tcPr>
      <w:shd w:val="clear" w:color="auto" w:fill="FCE9E5"/>
    </w:tcPr>
    <w:tblStylePr w:type="firstRow">
      <w:rPr>
        <w:b/>
        <w:bCs/>
      </w:rPr>
      <w:tblPr/>
      <w:tcPr>
        <w:tcBorders>
          <w:top w:val="nil"/>
          <w:left w:val="nil"/>
          <w:bottom w:val="single" w:sz="24" w:space="0" w:color="D0CFC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61F0E"/>
      </w:tcPr>
    </w:tblStylePr>
    <w:tblStylePr w:type="firstCol">
      <w:rPr>
        <w:color w:val="FFFFFF"/>
      </w:rPr>
      <w:tblPr/>
      <w:tcPr>
        <w:tcBorders>
          <w:top w:val="nil"/>
          <w:left w:val="nil"/>
          <w:bottom w:val="nil"/>
          <w:right w:val="nil"/>
          <w:insideH w:val="single" w:sz="4" w:space="0" w:color="auto"/>
          <w:insideV w:val="nil"/>
        </w:tcBorders>
        <w:shd w:val="clear" w:color="auto" w:fill="761F0E"/>
      </w:tcPr>
    </w:tblStylePr>
    <w:tblStylePr w:type="lastCol">
      <w:rPr>
        <w:color w:val="FFFFFF"/>
      </w:rPr>
      <w:tblPr/>
      <w:tcPr>
        <w:tcBorders>
          <w:top w:val="nil"/>
          <w:left w:val="nil"/>
          <w:bottom w:val="nil"/>
          <w:right w:val="nil"/>
          <w:insideH w:val="nil"/>
          <w:insideV w:val="nil"/>
        </w:tcBorders>
        <w:shd w:val="clear" w:color="auto" w:fill="761F0E"/>
      </w:tcPr>
    </w:tblStylePr>
    <w:tblStylePr w:type="band1Vert">
      <w:tblPr/>
      <w:tcPr>
        <w:shd w:val="clear" w:color="auto" w:fill="F2A698"/>
      </w:tcPr>
    </w:tblStylePr>
    <w:tblStylePr w:type="band1Horz">
      <w:tblPr/>
      <w:tcPr>
        <w:shd w:val="clear" w:color="auto" w:fill="EF907E"/>
      </w:tcPr>
    </w:tblStylePr>
    <w:tblStylePr w:type="neCell">
      <w:rPr>
        <w:color w:val="000000"/>
      </w:rPr>
    </w:tblStylePr>
    <w:tblStylePr w:type="nwCell">
      <w:rPr>
        <w:color w:val="000000"/>
      </w:rPr>
    </w:tblStylePr>
  </w:style>
  <w:style w:type="table" w:customStyle="1" w:styleId="ColorfulShading-Accent61">
    <w:name w:val="Colorful Shading - Accent 61"/>
    <w:basedOn w:val="TableNormal"/>
    <w:uiPriority w:val="71"/>
    <w:semiHidden/>
    <w:unhideWhenUsed/>
    <w:qFormat/>
    <w:rPr>
      <w:rFonts w:ascii="Verdana" w:eastAsia="Times New Roman" w:hAnsi="Verdana"/>
      <w:color w:val="000000"/>
      <w:sz w:val="18"/>
      <w:szCs w:val="18"/>
      <w:lang w:eastAsia="da-DK"/>
    </w:rPr>
    <w:tblPr>
      <w:tblBorders>
        <w:top w:val="single" w:sz="24" w:space="0" w:color="C63418"/>
        <w:left w:val="single" w:sz="4" w:space="0" w:color="D0CFC5"/>
        <w:bottom w:val="single" w:sz="4" w:space="0" w:color="D0CFC5"/>
        <w:right w:val="single" w:sz="4" w:space="0" w:color="D0CFC5"/>
        <w:insideH w:val="single" w:sz="4" w:space="0" w:color="FFFFFF"/>
        <w:insideV w:val="single" w:sz="4" w:space="0" w:color="FFFFFF"/>
      </w:tblBorders>
    </w:tblPr>
    <w:tcPr>
      <w:shd w:val="clear" w:color="auto" w:fill="FAFAF9"/>
    </w:tcPr>
    <w:tblStylePr w:type="firstRow">
      <w:rPr>
        <w:b/>
        <w:bCs/>
      </w:rPr>
      <w:tblPr/>
      <w:tcPr>
        <w:tcBorders>
          <w:top w:val="nil"/>
          <w:left w:val="nil"/>
          <w:bottom w:val="single" w:sz="24" w:space="0" w:color="C63418"/>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86836C"/>
      </w:tcPr>
    </w:tblStylePr>
    <w:tblStylePr w:type="firstCol">
      <w:rPr>
        <w:color w:val="FFFFFF"/>
      </w:rPr>
      <w:tblPr/>
      <w:tcPr>
        <w:tcBorders>
          <w:top w:val="nil"/>
          <w:left w:val="nil"/>
          <w:bottom w:val="nil"/>
          <w:right w:val="nil"/>
          <w:insideH w:val="single" w:sz="4" w:space="0" w:color="auto"/>
          <w:insideV w:val="nil"/>
        </w:tcBorders>
        <w:shd w:val="clear" w:color="auto" w:fill="86836C"/>
      </w:tcPr>
    </w:tblStylePr>
    <w:tblStylePr w:type="lastCol">
      <w:rPr>
        <w:color w:val="FFFFFF"/>
      </w:rPr>
      <w:tblPr/>
      <w:tcPr>
        <w:tcBorders>
          <w:top w:val="nil"/>
          <w:left w:val="nil"/>
          <w:bottom w:val="nil"/>
          <w:right w:val="nil"/>
          <w:insideH w:val="nil"/>
          <w:insideV w:val="nil"/>
        </w:tcBorders>
        <w:shd w:val="clear" w:color="auto" w:fill="86836C"/>
      </w:tcPr>
    </w:tblStylePr>
    <w:tblStylePr w:type="band1Vert">
      <w:tblPr/>
      <w:tcPr>
        <w:shd w:val="clear" w:color="auto" w:fill="ECEBE7"/>
      </w:tcPr>
    </w:tblStylePr>
    <w:tblStylePr w:type="band1Horz">
      <w:tblPr/>
      <w:tcPr>
        <w:shd w:val="clear" w:color="auto" w:fill="E7E7E2"/>
      </w:tcPr>
    </w:tblStylePr>
    <w:tblStylePr w:type="neCell">
      <w:rPr>
        <w:color w:val="000000"/>
      </w:rPr>
    </w:tblStylePr>
    <w:tblStylePr w:type="nwCell">
      <w:rPr>
        <w:color w:val="000000"/>
      </w:rPr>
    </w:tblStylePr>
  </w:style>
  <w:style w:type="table" w:customStyle="1" w:styleId="ColorfulGrid-Accent11">
    <w:name w:val="Colorful Grid - Accent 1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EDF6FD"/>
    </w:tcPr>
    <w:tblStylePr w:type="firstRow">
      <w:rPr>
        <w:b/>
        <w:bCs/>
      </w:rPr>
      <w:tblPr/>
      <w:tcPr>
        <w:shd w:val="clear" w:color="auto" w:fill="DBEDFB"/>
      </w:tcPr>
    </w:tblStylePr>
    <w:tblStylePr w:type="lastRow">
      <w:rPr>
        <w:b/>
        <w:bCs/>
        <w:color w:val="000000"/>
      </w:rPr>
      <w:tblPr/>
      <w:tcPr>
        <w:shd w:val="clear" w:color="auto" w:fill="DBEDFB"/>
      </w:tcPr>
    </w:tblStylePr>
    <w:tblStylePr w:type="firstCol">
      <w:rPr>
        <w:color w:val="FFFFFF"/>
      </w:rPr>
      <w:tblPr/>
      <w:tcPr>
        <w:shd w:val="clear" w:color="auto" w:fill="49A3EA"/>
      </w:tcPr>
    </w:tblStylePr>
    <w:tblStylePr w:type="lastCol">
      <w:rPr>
        <w:color w:val="FFFFFF"/>
      </w:rPr>
      <w:tblPr/>
      <w:tcPr>
        <w:shd w:val="clear" w:color="auto" w:fill="49A3EA"/>
      </w:tcPr>
    </w:tblStylePr>
    <w:tblStylePr w:type="band1Vert">
      <w:tblPr/>
      <w:tcPr>
        <w:shd w:val="clear" w:color="auto" w:fill="D3E8FA"/>
      </w:tcPr>
    </w:tblStylePr>
    <w:tblStylePr w:type="band1Horz">
      <w:tblPr/>
      <w:tcPr>
        <w:shd w:val="clear" w:color="auto" w:fill="D3E8FA"/>
      </w:tcPr>
    </w:tblStylePr>
  </w:style>
  <w:style w:type="table" w:customStyle="1" w:styleId="ColorfulGrid-Accent21">
    <w:name w:val="Colorful Grid - Accent 2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DDEDDB"/>
    </w:tcPr>
    <w:tblStylePr w:type="firstRow">
      <w:rPr>
        <w:b/>
        <w:bCs/>
      </w:rPr>
      <w:tblPr/>
      <w:tcPr>
        <w:shd w:val="clear" w:color="auto" w:fill="BCDCB8"/>
      </w:tcPr>
    </w:tblStylePr>
    <w:tblStylePr w:type="lastRow">
      <w:rPr>
        <w:b/>
        <w:bCs/>
        <w:color w:val="000000"/>
      </w:rPr>
      <w:tblPr/>
      <w:tcPr>
        <w:shd w:val="clear" w:color="auto" w:fill="BCDCB8"/>
      </w:tcPr>
    </w:tblStylePr>
    <w:tblStylePr w:type="firstCol">
      <w:rPr>
        <w:color w:val="FFFFFF"/>
      </w:rPr>
      <w:tblPr/>
      <w:tcPr>
        <w:shd w:val="clear" w:color="auto" w:fill="447B3C"/>
      </w:tcPr>
    </w:tblStylePr>
    <w:tblStylePr w:type="lastCol">
      <w:rPr>
        <w:color w:val="FFFFFF"/>
      </w:rPr>
      <w:tblPr/>
      <w:tcPr>
        <w:shd w:val="clear" w:color="auto" w:fill="447B3C"/>
      </w:tcPr>
    </w:tblStylePr>
    <w:tblStylePr w:type="band1Vert">
      <w:tblPr/>
      <w:tcPr>
        <w:shd w:val="clear" w:color="auto" w:fill="ACD3A6"/>
      </w:tcPr>
    </w:tblStylePr>
    <w:tblStylePr w:type="band1Horz">
      <w:tblPr/>
      <w:tcPr>
        <w:shd w:val="clear" w:color="auto" w:fill="ACD3A6"/>
      </w:tcPr>
    </w:tblStylePr>
  </w:style>
  <w:style w:type="table" w:customStyle="1" w:styleId="ColorfulGrid-Accent31">
    <w:name w:val="Colorful Grid - Accent 3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ECF3D5"/>
    </w:tcPr>
    <w:tblStylePr w:type="firstRow">
      <w:rPr>
        <w:b/>
        <w:bCs/>
      </w:rPr>
      <w:tblPr/>
      <w:tcPr>
        <w:shd w:val="clear" w:color="auto" w:fill="DAE7AC"/>
      </w:tcPr>
    </w:tblStylePr>
    <w:tblStylePr w:type="lastRow">
      <w:rPr>
        <w:b/>
        <w:bCs/>
        <w:color w:val="000000"/>
      </w:rPr>
      <w:tblPr/>
      <w:tcPr>
        <w:shd w:val="clear" w:color="auto" w:fill="DAE7AC"/>
      </w:tcPr>
    </w:tblStylePr>
    <w:tblStylePr w:type="firstCol">
      <w:rPr>
        <w:color w:val="FFFFFF"/>
      </w:rPr>
      <w:tblPr/>
      <w:tcPr>
        <w:shd w:val="clear" w:color="auto" w:fill="788E28"/>
      </w:tcPr>
    </w:tblStylePr>
    <w:tblStylePr w:type="lastCol">
      <w:rPr>
        <w:color w:val="FFFFFF"/>
      </w:rPr>
      <w:tblPr/>
      <w:tcPr>
        <w:shd w:val="clear" w:color="auto" w:fill="788E28"/>
      </w:tcPr>
    </w:tblStylePr>
    <w:tblStylePr w:type="band1Vert">
      <w:tblPr/>
      <w:tcPr>
        <w:shd w:val="clear" w:color="auto" w:fill="D1E298"/>
      </w:tcPr>
    </w:tblStylePr>
    <w:tblStylePr w:type="band1Horz">
      <w:tblPr/>
      <w:tcPr>
        <w:shd w:val="clear" w:color="auto" w:fill="D1E298"/>
      </w:tcPr>
    </w:tblStylePr>
  </w:style>
  <w:style w:type="table" w:customStyle="1" w:styleId="ColorfulGrid-Accent41">
    <w:name w:val="Colorful Grid - Accent 4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FFC0E6"/>
    </w:tcPr>
    <w:tblStylePr w:type="firstRow">
      <w:rPr>
        <w:b/>
        <w:bCs/>
      </w:rPr>
      <w:tblPr/>
      <w:tcPr>
        <w:shd w:val="clear" w:color="auto" w:fill="FF81CE"/>
      </w:tcPr>
    </w:tblStylePr>
    <w:tblStylePr w:type="lastRow">
      <w:rPr>
        <w:b/>
        <w:bCs/>
        <w:color w:val="000000"/>
      </w:rPr>
      <w:tblPr/>
      <w:tcPr>
        <w:shd w:val="clear" w:color="auto" w:fill="FF81CE"/>
      </w:tcPr>
    </w:tblStylePr>
    <w:tblStylePr w:type="firstCol">
      <w:rPr>
        <w:color w:val="FFFFFF"/>
      </w:rPr>
      <w:tblPr/>
      <w:tcPr>
        <w:shd w:val="clear" w:color="auto" w:fill="92005A"/>
      </w:tcPr>
    </w:tblStylePr>
    <w:tblStylePr w:type="lastCol">
      <w:rPr>
        <w:color w:val="FFFFFF"/>
      </w:rPr>
      <w:tblPr/>
      <w:tcPr>
        <w:shd w:val="clear" w:color="auto" w:fill="92005A"/>
      </w:tcPr>
    </w:tblStylePr>
    <w:tblStylePr w:type="band1Vert">
      <w:tblPr/>
      <w:tcPr>
        <w:shd w:val="clear" w:color="auto" w:fill="FF62C2"/>
      </w:tcPr>
    </w:tblStylePr>
    <w:tblStylePr w:type="band1Horz">
      <w:tblPr/>
      <w:tcPr>
        <w:shd w:val="clear" w:color="auto" w:fill="FF62C2"/>
      </w:tcPr>
    </w:tblStylePr>
  </w:style>
  <w:style w:type="table" w:customStyle="1" w:styleId="ColorfulGrid-Accent51">
    <w:name w:val="Colorful Grid - Accent 5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F8D2CB"/>
    </w:tcPr>
    <w:tblStylePr w:type="firstRow">
      <w:rPr>
        <w:b/>
        <w:bCs/>
      </w:rPr>
      <w:tblPr/>
      <w:tcPr>
        <w:shd w:val="clear" w:color="auto" w:fill="F2A698"/>
      </w:tcPr>
    </w:tblStylePr>
    <w:tblStylePr w:type="lastRow">
      <w:rPr>
        <w:b/>
        <w:bCs/>
        <w:color w:val="000000"/>
      </w:rPr>
      <w:tblPr/>
      <w:tcPr>
        <w:shd w:val="clear" w:color="auto" w:fill="F2A698"/>
      </w:tcPr>
    </w:tblStylePr>
    <w:tblStylePr w:type="firstCol">
      <w:rPr>
        <w:color w:val="FFFFFF"/>
      </w:rPr>
      <w:tblPr/>
      <w:tcPr>
        <w:shd w:val="clear" w:color="auto" w:fill="942612"/>
      </w:tcPr>
    </w:tblStylePr>
    <w:tblStylePr w:type="lastCol">
      <w:rPr>
        <w:color w:val="FFFFFF"/>
      </w:rPr>
      <w:tblPr/>
      <w:tcPr>
        <w:shd w:val="clear" w:color="auto" w:fill="942612"/>
      </w:tcPr>
    </w:tblStylePr>
    <w:tblStylePr w:type="band1Vert">
      <w:tblPr/>
      <w:tcPr>
        <w:shd w:val="clear" w:color="auto" w:fill="EF907E"/>
      </w:tcPr>
    </w:tblStylePr>
    <w:tblStylePr w:type="band1Horz">
      <w:tblPr/>
      <w:tcPr>
        <w:shd w:val="clear" w:color="auto" w:fill="EF907E"/>
      </w:tcPr>
    </w:tblStylePr>
  </w:style>
  <w:style w:type="table" w:customStyle="1" w:styleId="ColorfulGrid-Accent61">
    <w:name w:val="Colorful Grid - Accent 61"/>
    <w:basedOn w:val="TableNormal"/>
    <w:uiPriority w:val="73"/>
    <w:semiHidden/>
    <w:unhideWhenUsed/>
    <w:qFormat/>
    <w:rPr>
      <w:rFonts w:ascii="Verdana" w:eastAsia="Times New Roman" w:hAnsi="Verdana"/>
      <w:color w:val="000000"/>
      <w:sz w:val="18"/>
      <w:szCs w:val="18"/>
      <w:lang w:eastAsia="da-DK"/>
    </w:rPr>
    <w:tblPr>
      <w:tblBorders>
        <w:insideH w:val="single" w:sz="4" w:space="0" w:color="FFFFFF"/>
      </w:tblBorders>
    </w:tblPr>
    <w:tcPr>
      <w:shd w:val="clear" w:color="auto" w:fill="F5F5F3"/>
    </w:tcPr>
    <w:tblStylePr w:type="firstRow">
      <w:rPr>
        <w:b/>
        <w:bCs/>
      </w:rPr>
      <w:tblPr/>
      <w:tcPr>
        <w:shd w:val="clear" w:color="auto" w:fill="ECEBE7"/>
      </w:tcPr>
    </w:tblStylePr>
    <w:tblStylePr w:type="lastRow">
      <w:rPr>
        <w:b/>
        <w:bCs/>
        <w:color w:val="000000"/>
      </w:rPr>
      <w:tblPr/>
      <w:tcPr>
        <w:shd w:val="clear" w:color="auto" w:fill="ECEBE7"/>
      </w:tcPr>
    </w:tblStylePr>
    <w:tblStylePr w:type="firstCol">
      <w:rPr>
        <w:color w:val="FFFFFF"/>
      </w:rPr>
      <w:tblPr/>
      <w:tcPr>
        <w:shd w:val="clear" w:color="auto" w:fill="A2A08C"/>
      </w:tcPr>
    </w:tblStylePr>
    <w:tblStylePr w:type="lastCol">
      <w:rPr>
        <w:color w:val="FFFFFF"/>
      </w:rPr>
      <w:tblPr/>
      <w:tcPr>
        <w:shd w:val="clear" w:color="auto" w:fill="A2A08C"/>
      </w:tcPr>
    </w:tblStylePr>
    <w:tblStylePr w:type="band1Vert">
      <w:tblPr/>
      <w:tcPr>
        <w:shd w:val="clear" w:color="auto" w:fill="E7E7E2"/>
      </w:tcPr>
    </w:tblStylePr>
    <w:tblStylePr w:type="band1Horz">
      <w:tblPr/>
      <w:tcPr>
        <w:shd w:val="clear" w:color="auto" w:fill="E7E7E2"/>
      </w:tcPr>
    </w:tblStylePr>
  </w:style>
  <w:style w:type="table" w:customStyle="1" w:styleId="ColorfulList-Accent11">
    <w:name w:val="Colorful List - Accent 11"/>
    <w:basedOn w:val="TableNormal"/>
    <w:uiPriority w:val="72"/>
    <w:semiHidden/>
    <w:unhideWhenUsed/>
    <w:qFormat/>
    <w:rPr>
      <w:rFonts w:ascii="Verdana" w:eastAsia="Times New Roman" w:hAnsi="Verdana"/>
      <w:color w:val="000000"/>
      <w:sz w:val="18"/>
      <w:szCs w:val="18"/>
      <w:lang w:eastAsia="da-DK"/>
    </w:rPr>
    <w:tblPr/>
    <w:tcPr>
      <w:shd w:val="clear" w:color="auto" w:fill="F6FAFE"/>
    </w:tcPr>
    <w:tblStylePr w:type="firstRow">
      <w:rPr>
        <w:b/>
        <w:bCs/>
        <w:color w:val="FFFFFF"/>
      </w:rPr>
      <w:tblPr/>
      <w:tcPr>
        <w:tcBorders>
          <w:bottom w:val="single" w:sz="12" w:space="0" w:color="FFFFFF"/>
        </w:tcBorders>
        <w:shd w:val="clear" w:color="auto" w:fill="498340"/>
      </w:tcPr>
    </w:tblStylePr>
    <w:tblStylePr w:type="lastRow">
      <w:rPr>
        <w:b/>
        <w:bCs/>
        <w:color w:val="4983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4FC"/>
      </w:tcPr>
    </w:tblStylePr>
    <w:tblStylePr w:type="band1Horz">
      <w:tblPr/>
      <w:tcPr>
        <w:shd w:val="clear" w:color="auto" w:fill="EDF6FD"/>
      </w:tcPr>
    </w:tblStylePr>
  </w:style>
  <w:style w:type="table" w:customStyle="1" w:styleId="ColorfulList-Accent21">
    <w:name w:val="Colorful List - Accent 21"/>
    <w:basedOn w:val="TableNormal"/>
    <w:uiPriority w:val="72"/>
    <w:semiHidden/>
    <w:unhideWhenUsed/>
    <w:qFormat/>
    <w:rPr>
      <w:rFonts w:ascii="Verdana" w:eastAsia="Times New Roman" w:hAnsi="Verdana"/>
      <w:color w:val="000000"/>
      <w:sz w:val="18"/>
      <w:szCs w:val="18"/>
      <w:lang w:eastAsia="da-DK"/>
    </w:rPr>
    <w:tblPr/>
    <w:tcPr>
      <w:shd w:val="clear" w:color="auto" w:fill="EEF6ED"/>
    </w:tcPr>
    <w:tblStylePr w:type="firstRow">
      <w:rPr>
        <w:b/>
        <w:bCs/>
        <w:color w:val="FFFFFF"/>
      </w:rPr>
      <w:tblPr/>
      <w:tcPr>
        <w:tcBorders>
          <w:bottom w:val="single" w:sz="12" w:space="0" w:color="FFFFFF"/>
        </w:tcBorders>
        <w:shd w:val="clear" w:color="auto" w:fill="498340"/>
      </w:tcPr>
    </w:tblStylePr>
    <w:tblStylePr w:type="lastRow">
      <w:rPr>
        <w:b/>
        <w:bCs/>
        <w:color w:val="4983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9D3"/>
      </w:tcPr>
    </w:tblStylePr>
    <w:tblStylePr w:type="band1Horz">
      <w:tblPr/>
      <w:tcPr>
        <w:shd w:val="clear" w:color="auto" w:fill="DDEDDB"/>
      </w:tcPr>
    </w:tblStylePr>
  </w:style>
  <w:style w:type="table" w:customStyle="1" w:styleId="ColorfulList-Accent31">
    <w:name w:val="Colorful List - Accent 31"/>
    <w:basedOn w:val="TableNormal"/>
    <w:uiPriority w:val="72"/>
    <w:semiHidden/>
    <w:unhideWhenUsed/>
    <w:qFormat/>
    <w:rPr>
      <w:rFonts w:ascii="Verdana" w:eastAsia="Times New Roman" w:hAnsi="Verdana"/>
      <w:color w:val="000000"/>
      <w:sz w:val="18"/>
      <w:szCs w:val="18"/>
      <w:lang w:eastAsia="da-DK"/>
    </w:rPr>
    <w:tblPr/>
    <w:tcPr>
      <w:shd w:val="clear" w:color="auto" w:fill="F6F9EA"/>
    </w:tcPr>
    <w:tblStylePr w:type="firstRow">
      <w:rPr>
        <w:b/>
        <w:bCs/>
        <w:color w:val="FFFFFF"/>
      </w:rPr>
      <w:tblPr/>
      <w:tcPr>
        <w:tcBorders>
          <w:bottom w:val="single" w:sz="12" w:space="0" w:color="FFFFFF"/>
        </w:tcBorders>
        <w:shd w:val="clear" w:color="auto" w:fill="9C0060"/>
      </w:tcPr>
    </w:tblStylePr>
    <w:tblStylePr w:type="lastRow">
      <w:rPr>
        <w:b/>
        <w:bCs/>
        <w:color w:val="9C006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F0CB"/>
      </w:tcPr>
    </w:tblStylePr>
    <w:tblStylePr w:type="band1Horz">
      <w:tblPr/>
      <w:tcPr>
        <w:shd w:val="clear" w:color="auto" w:fill="ECF3D5"/>
      </w:tcPr>
    </w:tblStylePr>
  </w:style>
  <w:style w:type="table" w:customStyle="1" w:styleId="ColorfulList-Accent41">
    <w:name w:val="Colorful List - Accent 41"/>
    <w:basedOn w:val="TableNormal"/>
    <w:uiPriority w:val="72"/>
    <w:semiHidden/>
    <w:unhideWhenUsed/>
    <w:qFormat/>
    <w:rPr>
      <w:rFonts w:ascii="Verdana" w:eastAsia="Times New Roman" w:hAnsi="Verdana"/>
      <w:color w:val="000000"/>
      <w:sz w:val="18"/>
      <w:szCs w:val="18"/>
      <w:lang w:eastAsia="da-DK"/>
    </w:rPr>
    <w:tblPr/>
    <w:tcPr>
      <w:shd w:val="clear" w:color="auto" w:fill="FFE0F3"/>
    </w:tcPr>
    <w:tblStylePr w:type="firstRow">
      <w:rPr>
        <w:b/>
        <w:bCs/>
        <w:color w:val="FFFFFF"/>
      </w:rPr>
      <w:tblPr/>
      <w:tcPr>
        <w:tcBorders>
          <w:bottom w:val="single" w:sz="12" w:space="0" w:color="FFFFFF"/>
        </w:tcBorders>
        <w:shd w:val="clear" w:color="auto" w:fill="80982B"/>
      </w:tcPr>
    </w:tblStylePr>
    <w:tblStylePr w:type="lastRow">
      <w:rPr>
        <w:b/>
        <w:bCs/>
        <w:color w:val="80982B"/>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1E1"/>
      </w:tcPr>
    </w:tblStylePr>
    <w:tblStylePr w:type="band1Horz">
      <w:tblPr/>
      <w:tcPr>
        <w:shd w:val="clear" w:color="auto" w:fill="FFC0E6"/>
      </w:tcPr>
    </w:tblStylePr>
  </w:style>
  <w:style w:type="table" w:customStyle="1" w:styleId="ColorfulList-Accent51">
    <w:name w:val="Colorful List - Accent 51"/>
    <w:basedOn w:val="TableNormal"/>
    <w:uiPriority w:val="72"/>
    <w:semiHidden/>
    <w:unhideWhenUsed/>
    <w:qFormat/>
    <w:rPr>
      <w:rFonts w:ascii="Verdana" w:eastAsia="Times New Roman" w:hAnsi="Verdana"/>
      <w:color w:val="000000"/>
      <w:sz w:val="18"/>
      <w:szCs w:val="18"/>
      <w:lang w:eastAsia="da-DK"/>
    </w:rPr>
    <w:tblPr/>
    <w:tcPr>
      <w:shd w:val="clear" w:color="auto" w:fill="FCE9E5"/>
    </w:tcPr>
    <w:tblStylePr w:type="firstRow">
      <w:rPr>
        <w:b/>
        <w:bCs/>
        <w:color w:val="FFFFFF"/>
      </w:rPr>
      <w:tblPr/>
      <w:tcPr>
        <w:tcBorders>
          <w:bottom w:val="single" w:sz="12" w:space="0" w:color="FFFFFF"/>
        </w:tcBorders>
        <w:shd w:val="clear" w:color="auto" w:fill="ABA998"/>
      </w:tcPr>
    </w:tblStylePr>
    <w:tblStylePr w:type="lastRow">
      <w:rPr>
        <w:b/>
        <w:bCs/>
        <w:color w:val="ABA99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8BF"/>
      </w:tcPr>
    </w:tblStylePr>
    <w:tblStylePr w:type="band1Horz">
      <w:tblPr/>
      <w:tcPr>
        <w:shd w:val="clear" w:color="auto" w:fill="F8D2CB"/>
      </w:tcPr>
    </w:tblStylePr>
  </w:style>
  <w:style w:type="table" w:customStyle="1" w:styleId="ColorfulList-Accent61">
    <w:name w:val="Colorful List - Accent 61"/>
    <w:basedOn w:val="TableNormal"/>
    <w:uiPriority w:val="72"/>
    <w:semiHidden/>
    <w:unhideWhenUsed/>
    <w:qFormat/>
    <w:rPr>
      <w:rFonts w:ascii="Verdana" w:eastAsia="Times New Roman" w:hAnsi="Verdana"/>
      <w:color w:val="000000"/>
      <w:sz w:val="18"/>
      <w:szCs w:val="18"/>
      <w:lang w:eastAsia="da-DK"/>
    </w:rPr>
    <w:tblPr/>
    <w:tcPr>
      <w:shd w:val="clear" w:color="auto" w:fill="FAFAF9"/>
    </w:tcPr>
    <w:tblStylePr w:type="firstRow">
      <w:rPr>
        <w:b/>
        <w:bCs/>
        <w:color w:val="FFFFFF"/>
      </w:rPr>
      <w:tblPr/>
      <w:tcPr>
        <w:tcBorders>
          <w:bottom w:val="single" w:sz="12" w:space="0" w:color="FFFFFF"/>
        </w:tcBorders>
        <w:shd w:val="clear" w:color="auto" w:fill="9E2913"/>
      </w:tcPr>
    </w:tblStylePr>
    <w:tblStylePr w:type="lastRow">
      <w:rPr>
        <w:b/>
        <w:bCs/>
        <w:color w:val="9E2913"/>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F3F0"/>
      </w:tcPr>
    </w:tblStylePr>
    <w:tblStylePr w:type="band1Horz">
      <w:tblPr/>
      <w:tcPr>
        <w:shd w:val="clear" w:color="auto" w:fill="F5F5F3"/>
      </w:tcPr>
    </w:tblStylePr>
  </w:style>
  <w:style w:type="paragraph" w:customStyle="1" w:styleId="BodyHeading">
    <w:name w:val="~BodyHeading"/>
    <w:basedOn w:val="Normal"/>
    <w:next w:val="Normal"/>
    <w:link w:val="BodyHeadingChar"/>
    <w:qFormat/>
    <w:pPr>
      <w:keepNext/>
      <w:spacing w:before="260" w:after="0" w:line="276" w:lineRule="auto"/>
    </w:pPr>
    <w:rPr>
      <w:rFonts w:ascii="Arial" w:eastAsia="Arial" w:hAnsi="Arial" w:cs="Times New Roman"/>
      <w:color w:val="0079C1"/>
      <w:sz w:val="20"/>
      <w:szCs w:val="20"/>
    </w:rPr>
  </w:style>
  <w:style w:type="character" w:customStyle="1" w:styleId="BodyHeadingChar">
    <w:name w:val="~BodyHeading Char"/>
    <w:link w:val="BodyHeading"/>
    <w:qFormat/>
    <w:locked/>
    <w:rPr>
      <w:rFonts w:ascii="Arial" w:eastAsia="Arial" w:hAnsi="Arial" w:cs="Times New Roman"/>
      <w:color w:val="0079C1"/>
      <w:sz w:val="20"/>
      <w:szCs w:val="20"/>
    </w:rPr>
  </w:style>
  <w:style w:type="paragraph" w:customStyle="1" w:styleId="FORMATTEXT0">
    <w:name w:val=".FORMATTEXT"/>
    <w:uiPriority w:val="99"/>
    <w:qFormat/>
    <w:pPr>
      <w:widowControl w:val="0"/>
      <w:autoSpaceDE w:val="0"/>
      <w:autoSpaceDN w:val="0"/>
      <w:adjustRightInd w:val="0"/>
    </w:pPr>
    <w:rPr>
      <w:rFonts w:eastAsia="Times New Roman"/>
      <w:sz w:val="24"/>
      <w:szCs w:val="24"/>
      <w:lang w:val="en-GB"/>
    </w:rPr>
  </w:style>
  <w:style w:type="character" w:customStyle="1" w:styleId="A90">
    <w:name w:val="A9"/>
    <w:uiPriority w:val="99"/>
    <w:qFormat/>
    <w:rPr>
      <w:rFonts w:cs="Myriad Pro"/>
      <w:color w:val="211D1E"/>
      <w:sz w:val="20"/>
      <w:szCs w:val="20"/>
    </w:rPr>
  </w:style>
  <w:style w:type="paragraph" w:customStyle="1" w:styleId="SumBullet">
    <w:name w:val="~SumBullet"/>
    <w:basedOn w:val="Normal"/>
    <w:qFormat/>
    <w:pPr>
      <w:numPr>
        <w:numId w:val="46"/>
      </w:numPr>
      <w:shd w:val="clear" w:color="auto" w:fill="FFFFFF"/>
      <w:spacing w:after="0" w:line="276" w:lineRule="auto"/>
    </w:pPr>
    <w:rPr>
      <w:rFonts w:ascii="Arial" w:eastAsia="Arial" w:hAnsi="Arial" w:cs="Times New Roman"/>
      <w:sz w:val="26"/>
      <w:szCs w:val="20"/>
    </w:rPr>
  </w:style>
  <w:style w:type="paragraph" w:customStyle="1" w:styleId="48">
    <w:name w:val="4.Заголовок таблицы"/>
    <w:basedOn w:val="Normal"/>
    <w:next w:val="Normal"/>
    <w:qFormat/>
    <w:pPr>
      <w:keepLines/>
      <w:suppressAutoHyphens/>
      <w:spacing w:before="60" w:after="0" w:line="240" w:lineRule="auto"/>
      <w:jc w:val="left"/>
    </w:pPr>
    <w:rPr>
      <w:rFonts w:ascii="Times New Roman" w:eastAsia="Times New Roman" w:hAnsi="Times New Roman" w:cs="Times New Roman"/>
      <w:b/>
      <w:bCs/>
      <w:sz w:val="24"/>
      <w:szCs w:val="24"/>
      <w:lang w:eastAsia="ru-RU"/>
    </w:rPr>
  </w:style>
  <w:style w:type="character" w:customStyle="1" w:styleId="Bodytext214ptBold">
    <w:name w:val="Body text (2) + 14 pt.Bold"/>
    <w:basedOn w:val="Bodytext20"/>
    <w:qFormat/>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msoins0">
    <w:name w:val="msoins0"/>
    <w:basedOn w:val="DefaultParagraphFont"/>
    <w:qFormat/>
  </w:style>
  <w:style w:type="character" w:customStyle="1" w:styleId="49">
    <w:name w:val="Основной текст (4)_"/>
    <w:basedOn w:val="DefaultParagraphFont"/>
    <w:link w:val="4a"/>
    <w:qFormat/>
    <w:rPr>
      <w:rFonts w:ascii="Arial" w:eastAsia="Arial" w:hAnsi="Arial" w:cs="Arial"/>
      <w:sz w:val="19"/>
      <w:szCs w:val="19"/>
      <w:shd w:val="clear" w:color="auto" w:fill="FFFFFF"/>
    </w:rPr>
  </w:style>
  <w:style w:type="paragraph" w:customStyle="1" w:styleId="4a">
    <w:name w:val="Основной текст (4)"/>
    <w:basedOn w:val="Normal"/>
    <w:link w:val="49"/>
    <w:qFormat/>
    <w:pPr>
      <w:shd w:val="clear" w:color="auto" w:fill="FFFFFF"/>
      <w:spacing w:after="0" w:line="0" w:lineRule="atLeast"/>
      <w:jc w:val="left"/>
    </w:pPr>
    <w:rPr>
      <w:rFonts w:ascii="Arial" w:eastAsia="Arial" w:hAnsi="Arial" w:cs="Arial"/>
      <w:sz w:val="19"/>
      <w:szCs w:val="19"/>
    </w:rPr>
  </w:style>
  <w:style w:type="character" w:customStyle="1" w:styleId="46pt">
    <w:name w:val="Основной текст (4) + 6 pt"/>
    <w:basedOn w:val="49"/>
    <w:qFormat/>
    <w:rPr>
      <w:rFonts w:ascii="Arial" w:eastAsia="Arial" w:hAnsi="Arial" w:cs="Arial"/>
      <w:sz w:val="12"/>
      <w:szCs w:val="12"/>
      <w:shd w:val="clear" w:color="auto" w:fill="FFFFFF"/>
    </w:rPr>
  </w:style>
  <w:style w:type="character" w:customStyle="1" w:styleId="60">
    <w:name w:val="Основной текст (6)_"/>
    <w:basedOn w:val="DefaultParagraphFont"/>
    <w:link w:val="63"/>
    <w:qFormat/>
    <w:rPr>
      <w:rFonts w:ascii="Arial" w:eastAsia="Arial" w:hAnsi="Arial" w:cs="Arial"/>
      <w:sz w:val="12"/>
      <w:szCs w:val="12"/>
      <w:shd w:val="clear" w:color="auto" w:fill="FFFFFF"/>
    </w:rPr>
  </w:style>
  <w:style w:type="paragraph" w:customStyle="1" w:styleId="63">
    <w:name w:val="Основной текст (6)"/>
    <w:basedOn w:val="Normal"/>
    <w:link w:val="60"/>
    <w:qFormat/>
    <w:pPr>
      <w:shd w:val="clear" w:color="auto" w:fill="FFFFFF"/>
      <w:spacing w:before="60" w:after="0" w:line="0" w:lineRule="atLeast"/>
      <w:jc w:val="left"/>
    </w:pPr>
    <w:rPr>
      <w:rFonts w:ascii="Arial" w:eastAsia="Arial" w:hAnsi="Arial" w:cs="Arial"/>
      <w:sz w:val="12"/>
      <w:szCs w:val="12"/>
    </w:rPr>
  </w:style>
  <w:style w:type="character" w:customStyle="1" w:styleId="695pt1">
    <w:name w:val="Основной текст (6) + 9.5 pt1"/>
    <w:basedOn w:val="60"/>
    <w:qFormat/>
    <w:rPr>
      <w:rFonts w:ascii="Arial" w:eastAsia="Arial" w:hAnsi="Arial" w:cs="Arial"/>
      <w:sz w:val="19"/>
      <w:szCs w:val="19"/>
      <w:shd w:val="clear" w:color="auto" w:fill="FFFFFF"/>
      <w:lang w:val="en-GB"/>
    </w:rPr>
  </w:style>
  <w:style w:type="character" w:customStyle="1" w:styleId="80">
    <w:name w:val="Основной текст (8)_"/>
    <w:basedOn w:val="DefaultParagraphFont"/>
    <w:link w:val="83"/>
    <w:qFormat/>
    <w:rPr>
      <w:rFonts w:ascii="Arial" w:eastAsia="Arial" w:hAnsi="Arial" w:cs="Arial"/>
      <w:sz w:val="19"/>
      <w:szCs w:val="19"/>
      <w:shd w:val="clear" w:color="auto" w:fill="FFFFFF"/>
    </w:rPr>
  </w:style>
  <w:style w:type="paragraph" w:customStyle="1" w:styleId="83">
    <w:name w:val="Основной текст (8)"/>
    <w:basedOn w:val="Normal"/>
    <w:link w:val="80"/>
    <w:qFormat/>
    <w:pPr>
      <w:shd w:val="clear" w:color="auto" w:fill="FFFFFF"/>
      <w:spacing w:after="0" w:line="0" w:lineRule="atLeast"/>
      <w:jc w:val="left"/>
    </w:pPr>
    <w:rPr>
      <w:rFonts w:ascii="Arial" w:eastAsia="Arial" w:hAnsi="Arial" w:cs="Arial"/>
      <w:sz w:val="19"/>
      <w:szCs w:val="19"/>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paragraph" w:customStyle="1" w:styleId="11f">
    <w:name w:val="Маркированный список11"/>
    <w:basedOn w:val="Normal"/>
    <w:qFormat/>
    <w:pPr>
      <w:ind w:left="780" w:hanging="360"/>
      <w:jc w:val="left"/>
    </w:pPr>
    <w:rPr>
      <w:rFonts w:eastAsia="Times New Roman" w:cs="Times New Roman"/>
      <w:lang w:eastAsia="da-DK"/>
    </w:rPr>
  </w:style>
  <w:style w:type="character" w:customStyle="1" w:styleId="BookmanOldStyle105pt">
    <w:name w:val="Основной текст + Bookman Old Style.10.5 pt"/>
    <w:qFormat/>
    <w:rPr>
      <w:rFonts w:ascii="Bookman Old Style" w:eastAsia="Bookman Old Style" w:hAnsi="Bookman Old Style" w:cs="Bookman Old Style"/>
      <w:color w:val="000000"/>
      <w:spacing w:val="10"/>
      <w:w w:val="100"/>
      <w:position w:val="0"/>
      <w:sz w:val="21"/>
      <w:szCs w:val="21"/>
      <w:u w:val="none"/>
      <w:lang w:val="en-GB"/>
    </w:rPr>
  </w:style>
  <w:style w:type="character" w:customStyle="1" w:styleId="Bodytext214ptBold1">
    <w:name w:val="Body text (2) + 14 pt.Bold1"/>
    <w:basedOn w:val="Bodytext20"/>
    <w:qFormat/>
    <w:rPr>
      <w:rFonts w:ascii="Times New Roman" w:hAnsi="Times New Roman"/>
      <w:b/>
      <w:bCs/>
      <w:color w:val="000000"/>
      <w:spacing w:val="0"/>
      <w:w w:val="100"/>
      <w:position w:val="0"/>
      <w:sz w:val="28"/>
      <w:szCs w:val="28"/>
      <w:shd w:val="clear" w:color="auto" w:fill="FFFFFF"/>
      <w:lang w:eastAsia="ru-RU" w:bidi="ru-RU"/>
    </w:rPr>
  </w:style>
  <w:style w:type="character" w:customStyle="1" w:styleId="20pt">
    <w:name w:val="Основной текст (2) + Курсив.Интервал 0 pt"/>
    <w:qFormat/>
    <w:rPr>
      <w:rFonts w:ascii="Times New Roman" w:eastAsia="Times New Roman" w:hAnsi="Times New Roman" w:cs="Times New Roman"/>
      <w:i/>
      <w:iCs/>
      <w:color w:val="000000"/>
      <w:spacing w:val="-10"/>
      <w:w w:val="100"/>
      <w:position w:val="0"/>
      <w:sz w:val="24"/>
      <w:szCs w:val="24"/>
      <w:shd w:val="clear" w:color="auto" w:fill="FFFFFF"/>
      <w:lang w:val="en-GB" w:eastAsia="en-US" w:bidi="en-US"/>
    </w:rPr>
  </w:style>
  <w:style w:type="character" w:customStyle="1" w:styleId="2Tahoma18pt">
    <w:name w:val="Основной текст (2) + Tahoma.18 pt.Курсив"/>
    <w:qFormat/>
    <w:rPr>
      <w:rFonts w:ascii="Tahoma" w:eastAsia="Tahoma" w:hAnsi="Tahoma" w:cs="Tahoma"/>
      <w:i/>
      <w:iCs/>
      <w:color w:val="000000"/>
      <w:spacing w:val="0"/>
      <w:w w:val="100"/>
      <w:position w:val="0"/>
      <w:sz w:val="36"/>
      <w:szCs w:val="36"/>
      <w:shd w:val="clear" w:color="auto" w:fill="FFFFFF"/>
      <w:lang w:val="en-GB" w:eastAsia="ru-RU" w:bidi="ru-RU"/>
    </w:rPr>
  </w:style>
  <w:style w:type="character" w:customStyle="1" w:styleId="21pt">
    <w:name w:val="Основной текст (2) + Курсив.Интервал 1 pt"/>
    <w:qFormat/>
    <w:rPr>
      <w:rFonts w:ascii="Times New Roman" w:eastAsia="Times New Roman" w:hAnsi="Times New Roman" w:cs="Times New Roman"/>
      <w:i/>
      <w:iCs/>
      <w:color w:val="000000"/>
      <w:spacing w:val="20"/>
      <w:w w:val="100"/>
      <w:position w:val="0"/>
      <w:sz w:val="24"/>
      <w:szCs w:val="24"/>
      <w:shd w:val="clear" w:color="auto" w:fill="FFFFFF"/>
      <w:lang w:val="en-GB" w:eastAsia="en-US" w:bidi="en-US"/>
    </w:rPr>
  </w:style>
  <w:style w:type="character" w:customStyle="1" w:styleId="695pt">
    <w:name w:val="Основной текст (6) + 9.5 pt"/>
    <w:basedOn w:val="60"/>
    <w:qFormat/>
    <w:rPr>
      <w:rFonts w:ascii="Arial" w:eastAsia="Arial" w:hAnsi="Arial" w:cs="Arial"/>
      <w:sz w:val="19"/>
      <w:szCs w:val="19"/>
      <w:shd w:val="clear" w:color="auto" w:fill="FFFFFF"/>
      <w:lang w:val="en-GB"/>
    </w:rPr>
  </w:style>
  <w:style w:type="character" w:customStyle="1" w:styleId="citation">
    <w:name w:val="citation"/>
    <w:basedOn w:val="DefaultParagraphFont"/>
    <w:qFormat/>
  </w:style>
  <w:style w:type="paragraph" w:customStyle="1" w:styleId="rteindent1">
    <w:name w:val="rteindent1"/>
    <w:basedOn w:val="Normal"/>
    <w:qFormat/>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4b">
    <w:name w:val="Стиль4"/>
    <w:basedOn w:val="TOC1"/>
    <w:qFormat/>
    <w:pPr>
      <w:tabs>
        <w:tab w:val="clear" w:pos="1077"/>
        <w:tab w:val="clear" w:pos="9639"/>
        <w:tab w:val="right" w:leader="dot" w:pos="9344"/>
        <w:tab w:val="right" w:leader="dot" w:pos="9627"/>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93">
    <w:name w:val="Основной текст9"/>
    <w:basedOn w:val="Normal"/>
    <w:qFormat/>
    <w:pPr>
      <w:widowControl w:val="0"/>
      <w:shd w:val="clear" w:color="auto" w:fill="FFFFFF"/>
      <w:spacing w:before="360" w:after="0" w:line="264" w:lineRule="exact"/>
    </w:pPr>
    <w:rPr>
      <w:rFonts w:eastAsia="Times New Roman" w:cs="Times New Roman"/>
      <w:lang w:eastAsia="da-DK"/>
    </w:rPr>
  </w:style>
  <w:style w:type="character" w:customStyle="1" w:styleId="A11">
    <w:name w:val="A11"/>
    <w:uiPriority w:val="99"/>
    <w:qFormat/>
    <w:rPr>
      <w:color w:val="221E1F"/>
      <w:sz w:val="22"/>
      <w:szCs w:val="22"/>
    </w:rPr>
  </w:style>
  <w:style w:type="character" w:customStyle="1" w:styleId="12f5">
    <w:name w:val="абзац 12 Знак"/>
    <w:qFormat/>
    <w:rPr>
      <w:rFonts w:ascii="Times New Roman" w:eastAsia="Times New Roman" w:hAnsi="Times New Roman"/>
      <w:color w:val="00000A"/>
      <w:sz w:val="24"/>
      <w:szCs w:val="24"/>
    </w:rPr>
  </w:style>
  <w:style w:type="paragraph" w:customStyle="1" w:styleId="Pa12">
    <w:name w:val="Pa12"/>
    <w:basedOn w:val="Normal"/>
    <w:next w:val="Normal"/>
    <w:uiPriority w:val="99"/>
    <w:qFormat/>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affffc">
    <w:name w:val="Привязка сноски"/>
    <w:qFormat/>
    <w:rPr>
      <w:rFonts w:ascii="Verdana" w:hAnsi="Verdana"/>
      <w:sz w:val="13"/>
      <w:vertAlign w:val="superscript"/>
    </w:rPr>
  </w:style>
  <w:style w:type="character" w:customStyle="1" w:styleId="3a">
    <w:name w:val="Текст сноски Знак3"/>
    <w:basedOn w:val="BodyTextIndentChar"/>
    <w:uiPriority w:val="9"/>
    <w:qFormat/>
    <w:rPr>
      <w:rFonts w:ascii="Verdana" w:eastAsia="Times New Roman" w:hAnsi="Verdana" w:cs="Times New Roman"/>
      <w:sz w:val="18"/>
      <w:szCs w:val="18"/>
      <w:lang w:val="en-GB" w:eastAsia="da-DK"/>
    </w:rPr>
  </w:style>
  <w:style w:type="character" w:customStyle="1" w:styleId="affffd">
    <w:name w:val="Символ сноски"/>
    <w:qFormat/>
  </w:style>
  <w:style w:type="paragraph" w:customStyle="1" w:styleId="affffe">
    <w:name w:val="Таблица_ИЭПИ"/>
    <w:basedOn w:val="Normal"/>
    <w:qFormat/>
    <w:pPr>
      <w:spacing w:after="140"/>
      <w:jc w:val="left"/>
    </w:pPr>
    <w:rPr>
      <w:rFonts w:eastAsia="Times New Roman" w:cs="Times New Roman"/>
      <w:sz w:val="22"/>
      <w:szCs w:val="22"/>
      <w:lang w:eastAsia="da-DK"/>
    </w:rPr>
  </w:style>
  <w:style w:type="paragraph" w:customStyle="1" w:styleId="afffff">
    <w:name w:val="!Текст"/>
    <w:basedOn w:val="BodyText2"/>
    <w:qFormat/>
    <w:pPr>
      <w:widowControl w:val="0"/>
      <w:spacing w:line="260" w:lineRule="atLeast"/>
      <w:ind w:firstLine="567"/>
    </w:pPr>
    <w:rPr>
      <w:rFonts w:eastAsia="Times New Roman;Times New Roman" w:cs="Times New Roman"/>
      <w:bCs/>
      <w:iCs/>
      <w:szCs w:val="24"/>
      <w:lang w:eastAsia="da-DK"/>
    </w:rPr>
  </w:style>
  <w:style w:type="character" w:customStyle="1" w:styleId="-b">
    <w:name w:val="Интернет-ссылка"/>
    <w:basedOn w:val="DefaultParagraphFont"/>
    <w:uiPriority w:val="99"/>
    <w:qFormat/>
    <w:rPr>
      <w:rFonts w:ascii="Verdana" w:hAnsi="Verdana"/>
      <w:color w:val="009DE0"/>
      <w:sz w:val="18"/>
      <w:u w:val="none"/>
    </w:rPr>
  </w:style>
  <w:style w:type="character" w:customStyle="1" w:styleId="ListLabel257">
    <w:name w:val="ListLabel 257"/>
    <w:qFormat/>
    <w:rPr>
      <w:rFonts w:cs="Courier New"/>
    </w:rPr>
  </w:style>
  <w:style w:type="character" w:customStyle="1" w:styleId="ListLabel258">
    <w:name w:val="ListLabel 258"/>
    <w:qFormat/>
    <w:rPr>
      <w:rFonts w:cs="Courier New"/>
    </w:rPr>
  </w:style>
  <w:style w:type="character" w:customStyle="1" w:styleId="ListLabel259">
    <w:name w:val="ListLabel 259"/>
    <w:qFormat/>
    <w:rPr>
      <w:rFonts w:cs="Courier New"/>
    </w:rPr>
  </w:style>
  <w:style w:type="paragraph" w:customStyle="1" w:styleId="afffff0">
    <w:name w:val="Виницкий отчет"/>
    <w:basedOn w:val="Normal"/>
    <w:qFormat/>
    <w:pPr>
      <w:spacing w:after="0" w:line="312" w:lineRule="auto"/>
      <w:ind w:firstLine="567"/>
    </w:pPr>
    <w:rPr>
      <w:rFonts w:ascii="Liberation Serif" w:eastAsia="Noto Sans CJK SC" w:hAnsi="Liberation Serif" w:cs="Lohit Devanagari"/>
      <w:kern w:val="2"/>
      <w:sz w:val="24"/>
      <w:szCs w:val="24"/>
      <w:lang w:eastAsia="zh-CN" w:bidi="hi-IN"/>
    </w:rPr>
  </w:style>
  <w:style w:type="character" w:customStyle="1" w:styleId="FootnoteCharacters">
    <w:name w:val="Footnote Characters"/>
    <w:basedOn w:val="DefaultParagraphFont"/>
    <w:uiPriority w:val="9"/>
    <w:unhideWhenUsed/>
    <w:qFormat/>
    <w:rPr>
      <w:rFonts w:ascii="Verdana" w:hAnsi="Verdana"/>
      <w:sz w:val="13"/>
      <w:vertAlign w:val="superscript"/>
    </w:rPr>
  </w:style>
  <w:style w:type="paragraph" w:customStyle="1" w:styleId="afffff1">
    <w:name w:val="Содержимое врезки"/>
    <w:basedOn w:val="Normal"/>
    <w:qFormat/>
    <w:pPr>
      <w:spacing w:after="0" w:line="240" w:lineRule="auto"/>
      <w:jc w:val="left"/>
    </w:pPr>
    <w:rPr>
      <w:rFonts w:ascii="Liberation Serif" w:eastAsia="Noto Sans CJK SC" w:hAnsi="Liberation Serif" w:cs="Lohit Devanagari"/>
      <w:kern w:val="2"/>
      <w:sz w:val="24"/>
      <w:szCs w:val="24"/>
      <w:lang w:eastAsia="zh-CN" w:bidi="hi-IN"/>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character" w:customStyle="1" w:styleId="4c">
    <w:name w:val="Неразрешенное упоминание4"/>
    <w:basedOn w:val="DefaultParagraphFont"/>
    <w:uiPriority w:val="99"/>
    <w:semiHidden/>
    <w:unhideWhenUsed/>
    <w:qFormat/>
    <w:rPr>
      <w:color w:val="605E5C"/>
      <w:shd w:val="clear" w:color="auto" w:fill="E1DFDD"/>
    </w:rPr>
  </w:style>
  <w:style w:type="character" w:customStyle="1" w:styleId="FootnoteAnchor">
    <w:name w:val="Footnote Anchor"/>
    <w:qFormat/>
    <w:rPr>
      <w:rFonts w:ascii="Verdana" w:hAnsi="Verdana" w:hint="default"/>
      <w:sz w:val="13"/>
      <w:vertAlign w:val="superscript"/>
    </w:rPr>
  </w:style>
  <w:style w:type="character" w:customStyle="1" w:styleId="afffff2">
    <w:name w:val="Другое_"/>
    <w:basedOn w:val="DefaultParagraphFont"/>
    <w:link w:val="afffff3"/>
    <w:qFormat/>
    <w:rPr>
      <w:rFonts w:ascii="Arial" w:eastAsia="Arial" w:hAnsi="Arial" w:cs="Arial"/>
      <w:shd w:val="clear" w:color="auto" w:fill="FFFFFF"/>
    </w:rPr>
  </w:style>
  <w:style w:type="paragraph" w:customStyle="1" w:styleId="afffff3">
    <w:name w:val="Другое"/>
    <w:basedOn w:val="Normal"/>
    <w:link w:val="afffff2"/>
    <w:qFormat/>
    <w:pPr>
      <w:widowControl w:val="0"/>
      <w:shd w:val="clear" w:color="auto" w:fill="FFFFFF"/>
      <w:spacing w:after="0" w:line="240" w:lineRule="auto"/>
      <w:jc w:val="left"/>
    </w:pPr>
    <w:rPr>
      <w:rFonts w:ascii="Arial" w:eastAsia="Arial" w:hAnsi="Arial" w:cs="Arial"/>
      <w:sz w:val="22"/>
      <w:szCs w:val="22"/>
    </w:rPr>
  </w:style>
  <w:style w:type="character" w:customStyle="1" w:styleId="UnresolvedMention7">
    <w:name w:val="Unresolved Mention7"/>
    <w:basedOn w:val="DefaultParagraphFont"/>
    <w:uiPriority w:val="99"/>
    <w:semiHidden/>
    <w:unhideWhenUsed/>
    <w:qFormat/>
    <w:rPr>
      <w:color w:val="605E5C"/>
      <w:shd w:val="clear" w:color="auto" w:fill="E1DFDD"/>
    </w:rPr>
  </w:style>
  <w:style w:type="character" w:customStyle="1" w:styleId="UnresolvedMention8">
    <w:name w:val="Unresolved Mention8"/>
    <w:basedOn w:val="DefaultParagraphFont"/>
    <w:uiPriority w:val="99"/>
    <w:semiHidden/>
    <w:unhideWhenUsed/>
    <w:qFormat/>
    <w:rPr>
      <w:color w:val="605E5C"/>
      <w:shd w:val="clear" w:color="auto" w:fill="E1DFDD"/>
    </w:rPr>
  </w:style>
  <w:style w:type="character" w:customStyle="1" w:styleId="59">
    <w:name w:val="Неразрешенное упоминание5"/>
    <w:basedOn w:val="DefaultParagraphFont"/>
    <w:uiPriority w:val="99"/>
    <w:semiHidden/>
    <w:unhideWhenUsed/>
    <w:qFormat/>
    <w:rPr>
      <w:color w:val="605E5C"/>
      <w:shd w:val="clear" w:color="auto" w:fill="E1DFDD"/>
    </w:rPr>
  </w:style>
  <w:style w:type="paragraph" w:customStyle="1" w:styleId="SourceCode">
    <w:name w:val="Source Code"/>
    <w:qFormat/>
    <w:pPr>
      <w:shd w:val="clear" w:color="auto" w:fill="F8F8F8"/>
      <w:wordWrap w:val="0"/>
      <w:spacing w:after="160" w:line="259" w:lineRule="auto"/>
    </w:pPr>
    <w:rPr>
      <w:rFonts w:asciiTheme="minorHAnsi" w:eastAsiaTheme="minorEastAsia" w:hAnsiTheme="minorHAnsi" w:cstheme="minorBidi"/>
      <w:sz w:val="22"/>
      <w:szCs w:val="22"/>
      <w:lang w:val="en-GB" w:eastAsia="en-US"/>
    </w:rPr>
  </w:style>
  <w:style w:type="character" w:customStyle="1" w:styleId="KeywordTok">
    <w:name w:val="KeywordTok"/>
    <w:qFormat/>
    <w:rPr>
      <w:b/>
      <w:color w:val="204A87"/>
      <w:shd w:val="clear" w:color="auto" w:fill="F8F8F8"/>
    </w:rPr>
  </w:style>
  <w:style w:type="character" w:customStyle="1" w:styleId="DataTypeTok">
    <w:name w:val="DataTypeTok"/>
    <w:qFormat/>
    <w:rPr>
      <w:color w:val="204A87"/>
      <w:shd w:val="clear" w:color="auto" w:fill="F8F8F8"/>
    </w:rPr>
  </w:style>
  <w:style w:type="character" w:customStyle="1" w:styleId="DecValTok">
    <w:name w:val="DecValTok"/>
    <w:qFormat/>
    <w:rPr>
      <w:color w:val="0000CF"/>
      <w:shd w:val="clear" w:color="auto" w:fill="F8F8F8"/>
    </w:rPr>
  </w:style>
  <w:style w:type="character" w:customStyle="1" w:styleId="BaseNTok">
    <w:name w:val="BaseNTok"/>
    <w:qFormat/>
    <w:rPr>
      <w:color w:val="0000CF"/>
      <w:shd w:val="clear" w:color="auto" w:fill="F8F8F8"/>
    </w:rPr>
  </w:style>
  <w:style w:type="character" w:customStyle="1" w:styleId="FloatTok">
    <w:name w:val="FloatTok"/>
    <w:qFormat/>
    <w:rPr>
      <w:color w:val="0000CF"/>
      <w:shd w:val="clear" w:color="auto" w:fill="F8F8F8"/>
    </w:rPr>
  </w:style>
  <w:style w:type="character" w:customStyle="1" w:styleId="ConstantTok">
    <w:name w:val="ConstantTok"/>
    <w:qFormat/>
    <w:rPr>
      <w:color w:val="000000"/>
      <w:shd w:val="clear" w:color="auto" w:fill="F8F8F8"/>
    </w:rPr>
  </w:style>
  <w:style w:type="character" w:customStyle="1" w:styleId="CharTok">
    <w:name w:val="CharTok"/>
    <w:qFormat/>
    <w:rPr>
      <w:color w:val="4E9A06"/>
      <w:shd w:val="clear" w:color="auto" w:fill="F8F8F8"/>
    </w:rPr>
  </w:style>
  <w:style w:type="character" w:customStyle="1" w:styleId="SpecialCharTok">
    <w:name w:val="SpecialCharTok"/>
    <w:qFormat/>
    <w:rPr>
      <w:color w:val="000000"/>
      <w:shd w:val="clear" w:color="auto" w:fill="F8F8F8"/>
    </w:rPr>
  </w:style>
  <w:style w:type="character" w:customStyle="1" w:styleId="StringTok">
    <w:name w:val="StringTok"/>
    <w:qFormat/>
    <w:rPr>
      <w:color w:val="4E9A06"/>
      <w:shd w:val="clear" w:color="auto" w:fill="F8F8F8"/>
    </w:rPr>
  </w:style>
  <w:style w:type="character" w:customStyle="1" w:styleId="VerbatimStringTok">
    <w:name w:val="VerbatimStringTok"/>
    <w:qFormat/>
    <w:rPr>
      <w:color w:val="4E9A06"/>
      <w:shd w:val="clear" w:color="auto" w:fill="F8F8F8"/>
    </w:rPr>
  </w:style>
  <w:style w:type="character" w:customStyle="1" w:styleId="SpecialStringTok">
    <w:name w:val="SpecialStringTok"/>
    <w:qFormat/>
    <w:rPr>
      <w:color w:val="4E9A06"/>
      <w:shd w:val="clear" w:color="auto" w:fill="F8F8F8"/>
    </w:rPr>
  </w:style>
  <w:style w:type="character" w:customStyle="1" w:styleId="ImportTok">
    <w:name w:val="ImportTok"/>
    <w:qFormat/>
    <w:rPr>
      <w:shd w:val="clear" w:color="auto" w:fill="F8F8F8"/>
    </w:rPr>
  </w:style>
  <w:style w:type="character" w:customStyle="1" w:styleId="CommentTok">
    <w:name w:val="CommentTok"/>
    <w:qFormat/>
    <w:rPr>
      <w:i/>
      <w:color w:val="8F5902"/>
      <w:shd w:val="clear" w:color="auto" w:fill="F8F8F8"/>
    </w:rPr>
  </w:style>
  <w:style w:type="character" w:customStyle="1" w:styleId="DocumentationTok">
    <w:name w:val="DocumentationTok"/>
    <w:qFormat/>
    <w:rPr>
      <w:b/>
      <w:i/>
      <w:color w:val="8F5902"/>
      <w:shd w:val="clear" w:color="auto" w:fill="F8F8F8"/>
    </w:rPr>
  </w:style>
  <w:style w:type="character" w:customStyle="1" w:styleId="AnnotationTok">
    <w:name w:val="AnnotationTok"/>
    <w:qFormat/>
    <w:rPr>
      <w:b/>
      <w:i/>
      <w:color w:val="8F5902"/>
      <w:shd w:val="clear" w:color="auto" w:fill="F8F8F8"/>
    </w:rPr>
  </w:style>
  <w:style w:type="character" w:customStyle="1" w:styleId="CommentVarTok">
    <w:name w:val="CommentVarTok"/>
    <w:qFormat/>
    <w:rPr>
      <w:b/>
      <w:i/>
      <w:color w:val="8F5902"/>
      <w:shd w:val="clear" w:color="auto" w:fill="F8F8F8"/>
    </w:rPr>
  </w:style>
  <w:style w:type="character" w:customStyle="1" w:styleId="OtherTok">
    <w:name w:val="OtherTok"/>
    <w:qFormat/>
    <w:rPr>
      <w:color w:val="8F5902"/>
      <w:shd w:val="clear" w:color="auto" w:fill="F8F8F8"/>
    </w:rPr>
  </w:style>
  <w:style w:type="character" w:customStyle="1" w:styleId="FunctionTok">
    <w:name w:val="FunctionTok"/>
    <w:qFormat/>
    <w:rPr>
      <w:color w:val="000000"/>
      <w:shd w:val="clear" w:color="auto" w:fill="F8F8F8"/>
    </w:rPr>
  </w:style>
  <w:style w:type="character" w:customStyle="1" w:styleId="VariableTok">
    <w:name w:val="VariableTok"/>
    <w:qFormat/>
    <w:rPr>
      <w:color w:val="000000"/>
      <w:shd w:val="clear" w:color="auto" w:fill="F8F8F8"/>
    </w:rPr>
  </w:style>
  <w:style w:type="character" w:customStyle="1" w:styleId="ControlFlowTok">
    <w:name w:val="ControlFlowTok"/>
    <w:qFormat/>
    <w:rPr>
      <w:b/>
      <w:color w:val="204A87"/>
      <w:shd w:val="clear" w:color="auto" w:fill="F8F8F8"/>
    </w:rPr>
  </w:style>
  <w:style w:type="character" w:customStyle="1" w:styleId="OperatorTok">
    <w:name w:val="OperatorTok"/>
    <w:qFormat/>
    <w:rPr>
      <w:b/>
      <w:color w:val="CE5C00"/>
      <w:shd w:val="clear" w:color="auto" w:fill="F8F8F8"/>
    </w:rPr>
  </w:style>
  <w:style w:type="character" w:customStyle="1" w:styleId="BuiltInTok">
    <w:name w:val="BuiltInTok"/>
    <w:qFormat/>
    <w:rPr>
      <w:shd w:val="clear" w:color="auto" w:fill="F8F8F8"/>
    </w:rPr>
  </w:style>
  <w:style w:type="character" w:customStyle="1" w:styleId="ExtensionTok">
    <w:name w:val="ExtensionTok"/>
    <w:qFormat/>
    <w:rPr>
      <w:shd w:val="clear" w:color="auto" w:fill="F8F8F8"/>
    </w:rPr>
  </w:style>
  <w:style w:type="character" w:customStyle="1" w:styleId="PreprocessorTok">
    <w:name w:val="PreprocessorTok"/>
    <w:qFormat/>
    <w:rPr>
      <w:i/>
      <w:color w:val="8F5902"/>
      <w:shd w:val="clear" w:color="auto" w:fill="F8F8F8"/>
    </w:rPr>
  </w:style>
  <w:style w:type="character" w:customStyle="1" w:styleId="AttributeTok">
    <w:name w:val="AttributeTok"/>
    <w:qFormat/>
    <w:rPr>
      <w:color w:val="C4A000"/>
      <w:shd w:val="clear" w:color="auto" w:fill="F8F8F8"/>
    </w:rPr>
  </w:style>
  <w:style w:type="character" w:customStyle="1" w:styleId="RegionMarkerTok">
    <w:name w:val="RegionMarkerTok"/>
    <w:qFormat/>
    <w:rPr>
      <w:shd w:val="clear" w:color="auto" w:fill="F8F8F8"/>
    </w:rPr>
  </w:style>
  <w:style w:type="character" w:customStyle="1" w:styleId="InformationTok">
    <w:name w:val="InformationTok"/>
    <w:qFormat/>
    <w:rPr>
      <w:b/>
      <w:i/>
      <w:color w:val="8F5902"/>
      <w:shd w:val="clear" w:color="auto" w:fill="F8F8F8"/>
    </w:rPr>
  </w:style>
  <w:style w:type="character" w:customStyle="1" w:styleId="WarningTok">
    <w:name w:val="WarningTok"/>
    <w:qFormat/>
    <w:rPr>
      <w:b/>
      <w:i/>
      <w:color w:val="8F5902"/>
      <w:shd w:val="clear" w:color="auto" w:fill="F8F8F8"/>
    </w:rPr>
  </w:style>
  <w:style w:type="character" w:customStyle="1" w:styleId="AlertTok">
    <w:name w:val="AlertTok"/>
    <w:qFormat/>
    <w:rPr>
      <w:color w:val="EF2929"/>
      <w:shd w:val="clear" w:color="auto" w:fill="F8F8F8"/>
    </w:rPr>
  </w:style>
  <w:style w:type="character" w:customStyle="1" w:styleId="ErrorTok">
    <w:name w:val="ErrorTok"/>
    <w:qFormat/>
    <w:rPr>
      <w:b/>
      <w:color w:val="A40000"/>
      <w:shd w:val="clear" w:color="auto" w:fill="F8F8F8"/>
    </w:rPr>
  </w:style>
  <w:style w:type="character" w:customStyle="1" w:styleId="NormalTok">
    <w:name w:val="NormalTok"/>
    <w:qFormat/>
    <w:rPr>
      <w:shd w:val="clear" w:color="auto" w:fill="F8F8F8"/>
    </w:rPr>
  </w:style>
  <w:style w:type="paragraph" w:styleId="Revision">
    <w:name w:val="Revision"/>
    <w:hidden/>
    <w:uiPriority w:val="99"/>
    <w:semiHidden/>
    <w:rsid w:val="00736B4E"/>
    <w:rPr>
      <w:rFonts w:ascii="Verdana" w:eastAsiaTheme="minorEastAsia" w:hAnsi="Verdana" w:cstheme="minorBidi"/>
      <w:sz w:val="18"/>
      <w:szCs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8412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footer" Target="footer3.xml"/><Relationship Id="rId42" Type="http://schemas.openxmlformats.org/officeDocument/2006/relationships/hyperlink" Target="http://www.sevin.ru/top100worst/index.html" TargetMode="External"/><Relationship Id="rId47" Type="http://schemas.openxmlformats.org/officeDocument/2006/relationships/image" Target="media/image14.png"/><Relationship Id="rId63" Type="http://schemas.openxmlformats.org/officeDocument/2006/relationships/image" Target="media/image27.GIF"/><Relationship Id="rId68" Type="http://schemas.openxmlformats.org/officeDocument/2006/relationships/image" Target="media/image30.png"/><Relationship Id="rId84" Type="http://schemas.openxmlformats.org/officeDocument/2006/relationships/image" Target="media/image41.jpeg"/><Relationship Id="rId89" Type="http://schemas.openxmlformats.org/officeDocument/2006/relationships/chart" Target="charts/chart1.xml"/><Relationship Id="rId16" Type="http://schemas.openxmlformats.org/officeDocument/2006/relationships/header" Target="header1.xml"/><Relationship Id="rId11" Type="http://schemas.openxmlformats.org/officeDocument/2006/relationships/image" Target="media/image1.jpeg"/><Relationship Id="rId32" Type="http://schemas.openxmlformats.org/officeDocument/2006/relationships/image" Target="media/image9.png"/><Relationship Id="rId37" Type="http://schemas.openxmlformats.org/officeDocument/2006/relationships/hyperlink" Target="https://arctic-lio.com/category/maps/" TargetMode="External"/><Relationship Id="rId53" Type="http://schemas.openxmlformats.org/officeDocument/2006/relationships/image" Target="media/image19.png"/><Relationship Id="rId58" Type="http://schemas.openxmlformats.org/officeDocument/2006/relationships/image" Target="media/image22.png"/><Relationship Id="rId74" Type="http://schemas.openxmlformats.org/officeDocument/2006/relationships/image" Target="media/image34.png"/><Relationship Id="rId79" Type="http://schemas.openxmlformats.org/officeDocument/2006/relationships/hyperlink" Target="https://www.meerwasser-lexikon.de/imgHaupt/52049_58ddf591ae3e0.jpg" TargetMode="External"/><Relationship Id="rId102" Type="http://schemas.openxmlformats.org/officeDocument/2006/relationships/image" Target="media/image56.tiff"/><Relationship Id="rId5" Type="http://schemas.openxmlformats.org/officeDocument/2006/relationships/numbering" Target="numbering.xml"/><Relationship Id="rId90" Type="http://schemas.openxmlformats.org/officeDocument/2006/relationships/chart" Target="charts/chart2.xml"/><Relationship Id="rId95" Type="http://schemas.openxmlformats.org/officeDocument/2006/relationships/image" Target="media/image49.jpeg"/><Relationship Id="rId22" Type="http://schemas.openxmlformats.org/officeDocument/2006/relationships/image" Target="media/image4.jpeg"/><Relationship Id="rId27" Type="http://schemas.openxmlformats.org/officeDocument/2006/relationships/header" Target="header6.xml"/><Relationship Id="rId43" Type="http://schemas.openxmlformats.org/officeDocument/2006/relationships/hyperlink" Target="https://www.gbif.org/" TargetMode="External"/><Relationship Id="rId48" Type="http://schemas.openxmlformats.org/officeDocument/2006/relationships/image" Target="media/image15.png"/><Relationship Id="rId64" Type="http://schemas.openxmlformats.org/officeDocument/2006/relationships/hyperlink" Target="http://www.sevin.ru/top100worst/priortargets/Arthropods/improvisus.gif" TargetMode="External"/><Relationship Id="rId69" Type="http://schemas.openxmlformats.org/officeDocument/2006/relationships/image" Target="media/image31.GIF"/><Relationship Id="rId80" Type="http://schemas.openxmlformats.org/officeDocument/2006/relationships/image" Target="media/image38.png"/><Relationship Id="rId85" Type="http://schemas.openxmlformats.org/officeDocument/2006/relationships/hyperlink" Target="https://www.researchgate.net/profile/Erik-Bonsdorff/publication/315868278/figure/fig3/AS:555115704979458@1509361305933/Marenzelleria-is-an-example-of-a-highly-successful-non-indigenous-polychaete-genus-in-the_W640.jpg" TargetMode="External"/><Relationship Id="rId12" Type="http://schemas.openxmlformats.org/officeDocument/2006/relationships/comments" Target="comments.xml"/><Relationship Id="rId17" Type="http://schemas.openxmlformats.org/officeDocument/2006/relationships/header" Target="header2.xml"/><Relationship Id="rId33" Type="http://schemas.openxmlformats.org/officeDocument/2006/relationships/hyperlink" Target="https://arctic-lio.com/category/maps/" TargetMode="External"/><Relationship Id="rId38" Type="http://schemas.openxmlformats.org/officeDocument/2006/relationships/hyperlink" Target="https://arctic-lio.com/" TargetMode="External"/><Relationship Id="rId59" Type="http://schemas.openxmlformats.org/officeDocument/2006/relationships/image" Target="media/image23.png"/><Relationship Id="rId103" Type="http://schemas.openxmlformats.org/officeDocument/2006/relationships/image" Target="media/image57.png"/><Relationship Id="rId20" Type="http://schemas.openxmlformats.org/officeDocument/2006/relationships/header" Target="header3.xml"/><Relationship Id="rId41" Type="http://schemas.openxmlformats.org/officeDocument/2006/relationships/hyperlink" Target="http://www.sevin.ru/top100worst/index.html" TargetMode="External"/><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hyperlink" Target="http://www.sevin.ru/top100worst/priortargets/Arthropods/harrisii.gif" TargetMode="External"/><Relationship Id="rId75" Type="http://schemas.openxmlformats.org/officeDocument/2006/relationships/image" Target="media/image35.GIF"/><Relationship Id="rId83" Type="http://schemas.openxmlformats.org/officeDocument/2006/relationships/image" Target="media/image40.png"/><Relationship Id="rId88" Type="http://schemas.openxmlformats.org/officeDocument/2006/relationships/image" Target="media/image44.jpeg"/><Relationship Id="rId91" Type="http://schemas.openxmlformats.org/officeDocument/2006/relationships/image" Target="media/image45.jpeg"/><Relationship Id="rId96" Type="http://schemas.openxmlformats.org/officeDocument/2006/relationships/image" Target="media/image50.tiff"/><Relationship Id="rId1" Type="http://schemas.openxmlformats.org/officeDocument/2006/relationships/customXml" Target="../customXml/item1.xml"/><Relationship Id="rId6" Type="http://schemas.openxmlformats.org/officeDocument/2006/relationships/styles" Target="styles.xml"/><Relationship Id="rId15" Type="http://schemas.microsoft.com/office/2018/08/relationships/commentsExtensible" Target="commentsExtensible.xml"/><Relationship Id="rId23" Type="http://schemas.openxmlformats.org/officeDocument/2006/relationships/header" Target="header4.xml"/><Relationship Id="rId28" Type="http://schemas.openxmlformats.org/officeDocument/2006/relationships/footer" Target="footer6.xml"/><Relationship Id="rId36" Type="http://schemas.openxmlformats.org/officeDocument/2006/relationships/image" Target="media/image11.png"/><Relationship Id="rId49" Type="http://schemas.openxmlformats.org/officeDocument/2006/relationships/image" Target="media/image16.png"/><Relationship Id="rId57" Type="http://schemas.openxmlformats.org/officeDocument/2006/relationships/header" Target="header8.xml"/><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arctic-lio.com/category/maps/" TargetMode="External"/><Relationship Id="rId44" Type="http://schemas.openxmlformats.org/officeDocument/2006/relationships/hyperlink" Target="https://bio-oracle.org/" TargetMode="External"/><Relationship Id="rId52" Type="http://schemas.openxmlformats.org/officeDocument/2006/relationships/hyperlink" Target="https://interactive-atlas.ipcc.ch/" TargetMode="External"/><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hyperlink" Target="http://www.sevin.ru/top100worst/priortargets/Arthropods/sinensis.gif" TargetMode="External"/><Relationship Id="rId78" Type="http://schemas.openxmlformats.org/officeDocument/2006/relationships/image" Target="media/image37.jpeg"/><Relationship Id="rId81" Type="http://schemas.openxmlformats.org/officeDocument/2006/relationships/image" Target="media/image39.GIF"/><Relationship Id="rId86" Type="http://schemas.openxmlformats.org/officeDocument/2006/relationships/image" Target="media/image42.png"/><Relationship Id="rId94" Type="http://schemas.openxmlformats.org/officeDocument/2006/relationships/image" Target="media/image48.tiff"/><Relationship Id="rId99" Type="http://schemas.openxmlformats.org/officeDocument/2006/relationships/image" Target="media/image53.jpeg"/><Relationship Id="rId101" Type="http://schemas.openxmlformats.org/officeDocument/2006/relationships/image" Target="media/image55.jpe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image" Target="media/image12.jpeg"/><Relationship Id="rId34" Type="http://schemas.openxmlformats.org/officeDocument/2006/relationships/image" Target="media/image10.png"/><Relationship Id="rId50" Type="http://schemas.openxmlformats.org/officeDocument/2006/relationships/image" Target="media/image17.png"/><Relationship Id="rId55" Type="http://schemas.openxmlformats.org/officeDocument/2006/relationships/header" Target="header7.xml"/><Relationship Id="rId76" Type="http://schemas.openxmlformats.org/officeDocument/2006/relationships/hyperlink" Target="http://www.sevin.ru/top100worst/priortargets/Mollusca/polymorpha.gif" TargetMode="External"/><Relationship Id="rId97" Type="http://schemas.openxmlformats.org/officeDocument/2006/relationships/image" Target="media/image51.jpe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6.tiff"/><Relationship Id="rId2" Type="http://schemas.openxmlformats.org/officeDocument/2006/relationships/customXml" Target="../customXml/item2.xml"/><Relationship Id="rId29" Type="http://schemas.openxmlformats.org/officeDocument/2006/relationships/image" Target="media/image7.jpeg"/><Relationship Id="rId24" Type="http://schemas.openxmlformats.org/officeDocument/2006/relationships/footer" Target="footer4.xml"/><Relationship Id="rId40" Type="http://schemas.openxmlformats.org/officeDocument/2006/relationships/image" Target="media/image13.jpeg"/><Relationship Id="rId45" Type="http://schemas.openxmlformats.org/officeDocument/2006/relationships/hyperlink" Target="http://www.earthenv.org/streams" TargetMode="External"/><Relationship Id="rId66" Type="http://schemas.openxmlformats.org/officeDocument/2006/relationships/image" Target="media/image29.GIF"/><Relationship Id="rId87" Type="http://schemas.openxmlformats.org/officeDocument/2006/relationships/image" Target="media/image43.png"/><Relationship Id="rId61" Type="http://schemas.openxmlformats.org/officeDocument/2006/relationships/image" Target="media/image25.png"/><Relationship Id="rId82" Type="http://schemas.openxmlformats.org/officeDocument/2006/relationships/hyperlink" Target="http://www.sevin.ru/top100worst/priortargets/Mollusca/antipodarum.gif" TargetMode="Externa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image" Target="media/image8.png"/><Relationship Id="rId35" Type="http://schemas.openxmlformats.org/officeDocument/2006/relationships/hyperlink" Target="https://arctic-lio.com/category/maps/" TargetMode="External"/><Relationship Id="rId56" Type="http://schemas.openxmlformats.org/officeDocument/2006/relationships/image" Target="media/image21.png"/><Relationship Id="rId77" Type="http://schemas.openxmlformats.org/officeDocument/2006/relationships/image" Target="media/image36.png"/><Relationship Id="rId100" Type="http://schemas.openxmlformats.org/officeDocument/2006/relationships/image" Target="media/image54.tiff"/><Relationship Id="rId105"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3.GIF"/><Relationship Id="rId93" Type="http://schemas.openxmlformats.org/officeDocument/2006/relationships/image" Target="media/image47.jpeg"/><Relationship Id="rId98" Type="http://schemas.openxmlformats.org/officeDocument/2006/relationships/image" Target="media/image52.tiff"/><Relationship Id="rId3" Type="http://schemas.openxmlformats.org/officeDocument/2006/relationships/customXml" Target="../customXml/item3.xml"/><Relationship Id="rId25" Type="http://schemas.openxmlformats.org/officeDocument/2006/relationships/header" Target="header5.xml"/><Relationship Id="rId46" Type="http://schemas.openxmlformats.org/officeDocument/2006/relationships/hyperlink" Target="https://www.marinespecies.org/" TargetMode="External"/><Relationship Id="rId67" Type="http://schemas.openxmlformats.org/officeDocument/2006/relationships/hyperlink" Target="http://www.sevin.ru/top100worst/priortargets/Arthropods/tigrinus.gif"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jpeg"/></Relationships>
</file>

<file path=word/_rels/foot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6.jpeg"/></Relationships>
</file>

<file path=word/_rels/footnotes.xml.rels><?xml version="1.0" encoding="UTF-8" standalone="yes"?>
<Relationships xmlns="http://schemas.openxmlformats.org/package/2006/relationships"><Relationship Id="rId8" Type="http://schemas.openxmlformats.org/officeDocument/2006/relationships/hyperlink" Target="https://doi.org/10.1007/s10530-006-9013-9" TargetMode="External"/><Relationship Id="rId13" Type="http://schemas.openxmlformats.org/officeDocument/2006/relationships/hyperlink" Target="https://doi.org/10.3354/ame010181" TargetMode="External"/><Relationship Id="rId3" Type="http://schemas.openxmlformats.org/officeDocument/2006/relationships/hyperlink" Target="https://www.R-project.org/" TargetMode="External"/><Relationship Id="rId7" Type="http://schemas.openxmlformats.org/officeDocument/2006/relationships/hyperlink" Target="https://doi.org/10.1134/S2075111711010036" TargetMode="External"/><Relationship Id="rId12" Type="http://schemas.openxmlformats.org/officeDocument/2006/relationships/hyperlink" Target="https://doi.org/10.1111/j.1439-0485.1996.tb00504.x" TargetMode="External"/><Relationship Id="rId2" Type="http://schemas.openxmlformats.org/officeDocument/2006/relationships/hyperlink" Target="https://doi.org/10.1111/gcb.15159" TargetMode="External"/><Relationship Id="rId1" Type="http://schemas.openxmlformats.org/officeDocument/2006/relationships/hyperlink" Target="https://doi.org/10.1134/S1067413611060129" TargetMode="External"/><Relationship Id="rId6" Type="http://schemas.openxmlformats.org/officeDocument/2006/relationships/hyperlink" Target="https://CRAN.R-project.org/package=vegan" TargetMode="External"/><Relationship Id="rId11" Type="http://schemas.openxmlformats.org/officeDocument/2006/relationships/hyperlink" Target="https://doi.org/10.1007/s10750-021-04658-y" TargetMode="External"/><Relationship Id="rId5" Type="http://schemas.openxmlformats.org/officeDocument/2006/relationships/hyperlink" Target="https://CRAN.R-project.org/package=worms" TargetMode="External"/><Relationship Id="rId10" Type="http://schemas.openxmlformats.org/officeDocument/2006/relationships/hyperlink" Target="https://doi.org/10.1016/j.seares.2005.10.004" TargetMode="External"/><Relationship Id="rId4" Type="http://schemas.openxmlformats.org/officeDocument/2006/relationships/hyperlink" Target="https://CRAN.R-project.org/package=spocc" TargetMode="External"/><Relationship Id="rId9" Type="http://schemas.openxmlformats.org/officeDocument/2006/relationships/hyperlink" Target="https://doi.org/10.24411/1728-323X-2018-12068" TargetMode="External"/><Relationship Id="rId14" Type="http://schemas.openxmlformats.org/officeDocument/2006/relationships/hyperlink" Target="https://doi.org/10.1007/s10533-012-9820-2"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8795973288101"/>
          <c:y val="5.1400554097404502E-2"/>
          <c:w val="0.82518987341772199"/>
          <c:h val="0.71111058087435897"/>
        </c:manualLayout>
      </c:layout>
      <c:lineChart>
        <c:grouping val="standard"/>
        <c:varyColors val="0"/>
        <c:ser>
          <c:idx val="0"/>
          <c:order val="0"/>
          <c:marker>
            <c:symbol val="none"/>
          </c:marker>
          <c:dLbls>
            <c:dLbl>
              <c:idx val="0"/>
              <c:layout>
                <c:manualLayout>
                  <c:x val="-1.94444444444444E-2"/>
                  <c:y val="-5.0925925925925999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501-471E-BE35-C5701C7D08A0}"/>
                </c:ext>
              </c:extLst>
            </c:dLbl>
            <c:dLbl>
              <c:idx val="1"/>
              <c:layout>
                <c:manualLayout>
                  <c:x val="-2.7777777777778E-3"/>
                  <c:y val="-5.09259259259262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501-471E-BE35-C5701C7D08A0}"/>
                </c:ext>
              </c:extLst>
            </c:dLbl>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endParaRPr lang="it-IT"/>
              </a:p>
            </c:tx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trendline>
            <c:trendlineType val="exp"/>
            <c:dispRSqr val="1"/>
            <c:dispEq val="1"/>
            <c:trendlineLbl>
              <c:layout>
                <c:manualLayout>
                  <c:x val="-0.46780173341641601"/>
                  <c:y val="-3.3218802195180197E-2"/>
                </c:manualLayout>
              </c:layout>
              <c:tx>
                <c:rich>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r>
                      <a:rPr lang="en-US" baseline="0"/>
                      <a:t>y = 1,9e</a:t>
                    </a:r>
                    <a:r>
                      <a:rPr lang="en-US" baseline="30000"/>
                      <a:t>0,81x</a:t>
                    </a:r>
                    <a:r>
                      <a:rPr lang="en-US" baseline="0"/>
                      <a:t>
</a:t>
                    </a:r>
                    <a:endParaRPr lang="en-US" sz="700" baseline="0"/>
                  </a:p>
                  <a:p>
                    <a:pPr>
                      <a:defRPr lang="en-US" sz="900" b="0" i="0" u="none" strike="noStrike" kern="1200" baseline="0">
                        <a:solidFill>
                          <a:schemeClr val="tx1"/>
                        </a:solidFill>
                        <a:latin typeface="+mn-lt"/>
                        <a:ea typeface="+mn-ea"/>
                        <a:cs typeface="+mn-cs"/>
                      </a:defRPr>
                    </a:pPr>
                    <a:r>
                      <a:rPr lang="en-US" baseline="0"/>
                      <a:t>R² = 0</a:t>
                    </a:r>
                    <a:r>
                      <a:rPr lang="ru-RU" baseline="0"/>
                      <a:t>.</a:t>
                    </a:r>
                    <a:r>
                      <a:rPr lang="en-US" baseline="0"/>
                      <a:t>9</a:t>
                    </a:r>
                    <a:r>
                      <a:rPr lang="ru-RU" baseline="0"/>
                      <a:t>7</a:t>
                    </a:r>
                    <a:r>
                      <a:rPr lang="en-US" baseline="0"/>
                      <a:t>1</a:t>
                    </a:r>
                    <a:endParaRPr lang="en-US"/>
                  </a:p>
                </c:rich>
              </c:tx>
              <c:numFmt formatCode="General" sourceLinked="0"/>
            </c:trendlineLbl>
          </c:trendline>
          <c:cat>
            <c:strRef>
              <c:f>Лист1!$J$5:$J$8</c:f>
              <c:strCache>
                <c:ptCount val="4"/>
                <c:pt idx="0">
                  <c:v>till 1990</c:v>
                </c:pt>
                <c:pt idx="1">
                  <c:v>1991-2000</c:v>
                </c:pt>
                <c:pt idx="2">
                  <c:v>2001-2010</c:v>
                </c:pt>
                <c:pt idx="3">
                  <c:v>2011-2021</c:v>
                </c:pt>
              </c:strCache>
            </c:strRef>
          </c:cat>
          <c:val>
            <c:numRef>
              <c:f>Лист1!$K$5:$K$8</c:f>
              <c:numCache>
                <c:formatCode>General</c:formatCode>
                <c:ptCount val="4"/>
                <c:pt idx="0">
                  <c:v>4</c:v>
                </c:pt>
                <c:pt idx="1">
                  <c:v>12</c:v>
                </c:pt>
                <c:pt idx="2">
                  <c:v>17</c:v>
                </c:pt>
                <c:pt idx="3">
                  <c:v>53</c:v>
                </c:pt>
              </c:numCache>
            </c:numRef>
          </c:val>
          <c:smooth val="0"/>
          <c:extLst>
            <c:ext xmlns:c16="http://schemas.microsoft.com/office/drawing/2014/chart" uri="{C3380CC4-5D6E-409C-BE32-E72D297353CC}">
              <c16:uniqueId val="{00000002-0501-471E-BE35-C5701C7D08A0}"/>
            </c:ext>
          </c:extLst>
        </c:ser>
        <c:dLbls>
          <c:showLegendKey val="0"/>
          <c:showVal val="1"/>
          <c:showCatName val="0"/>
          <c:showSerName val="0"/>
          <c:showPercent val="0"/>
          <c:showBubbleSize val="0"/>
        </c:dLbls>
        <c:smooth val="0"/>
        <c:axId val="98891648"/>
        <c:axId val="66719744"/>
      </c:lineChart>
      <c:catAx>
        <c:axId val="98891648"/>
        <c:scaling>
          <c:orientation val="minMax"/>
        </c:scaling>
        <c:delete val="0"/>
        <c:axPos val="b"/>
        <c:title>
          <c:tx>
            <c:rich>
              <a:bodyPr rot="0" spcFirstLastPara="0" vertOverflow="ellipsis" vert="horz" wrap="square" anchor="ctr" anchorCtr="1"/>
              <a:lstStyle/>
              <a:p>
                <a:pPr>
                  <a:defRPr lang="en-US" sz="900" b="0" i="0" u="none" strike="noStrike" kern="1200" baseline="0">
                    <a:solidFill>
                      <a:schemeClr val="tx1"/>
                    </a:solidFill>
                    <a:latin typeface="Verdana" panose="020B0604030504040204" charset="0"/>
                    <a:ea typeface="Verdana" panose="020B0604030504040204" charset="0"/>
                    <a:cs typeface="Verdana" panose="020B0604030504040204" charset="0"/>
                  </a:defRPr>
                </a:pPr>
                <a:r>
                  <a:rPr lang="en-US" sz="900" b="0">
                    <a:latin typeface="Verdana" panose="020B0604030504040204" charset="0"/>
                    <a:ea typeface="Verdana" panose="020B0604030504040204" charset="0"/>
                    <a:cs typeface="Verdana" panose="020B0604030504040204" charset="0"/>
                  </a:rPr>
                  <a:t>Time periods</a:t>
                </a:r>
                <a:endParaRPr lang="ru-RU" sz="900" b="0">
                  <a:latin typeface="Verdana" panose="020B0604030504040204" charset="0"/>
                  <a:ea typeface="Verdana" panose="020B0604030504040204" charset="0"/>
                  <a:cs typeface="Verdana" panose="020B0604030504040204" charset="0"/>
                </a:endParaRPr>
              </a:p>
            </c:rich>
          </c:tx>
          <c:layout>
            <c:manualLayout>
              <c:xMode val="edge"/>
              <c:yMode val="edge"/>
              <c:x val="0.44341776027996599"/>
              <c:y val="0.92983778069407996"/>
            </c:manualLayout>
          </c:layout>
          <c:overlay val="0"/>
        </c:title>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endParaRPr lang="it-IT"/>
          </a:p>
        </c:txPr>
        <c:crossAx val="66719744"/>
        <c:crosses val="autoZero"/>
        <c:auto val="1"/>
        <c:lblAlgn val="ctr"/>
        <c:lblOffset val="100"/>
        <c:noMultiLvlLbl val="0"/>
      </c:catAx>
      <c:valAx>
        <c:axId val="66719744"/>
        <c:scaling>
          <c:orientation val="minMax"/>
        </c:scaling>
        <c:delete val="0"/>
        <c:axPos val="l"/>
        <c:majorGridlines/>
        <c:title>
          <c:tx>
            <c:rich>
              <a:bodyPr rot="-5400000" spcFirstLastPara="0" vertOverflow="ellipsis" vert="horz" wrap="square" anchor="ctr" anchorCtr="1"/>
              <a:lstStyle/>
              <a:p>
                <a:pPr>
                  <a:defRPr lang="en-US" sz="900" b="0" i="0" u="none" strike="noStrike" kern="1200" baseline="0">
                    <a:solidFill>
                      <a:schemeClr val="tx1"/>
                    </a:solidFill>
                    <a:latin typeface="Verdana" panose="020B0604030504040204" charset="0"/>
                    <a:ea typeface="Verdana" panose="020B0604030504040204" charset="0"/>
                    <a:cs typeface="Verdana" panose="020B0604030504040204" charset="0"/>
                  </a:defRPr>
                </a:pPr>
                <a:r>
                  <a:rPr lang="en-US" sz="900" b="0">
                    <a:latin typeface="Verdana" panose="020B0604030504040204" charset="0"/>
                    <a:ea typeface="Verdana" panose="020B0604030504040204" charset="0"/>
                    <a:cs typeface="Verdana" panose="020B0604030504040204" charset="0"/>
                  </a:rPr>
                  <a:t>Number of non</a:t>
                </a:r>
                <a:r>
                  <a:rPr lang="en-US" sz="900" b="0" baseline="0">
                    <a:latin typeface="Verdana" panose="020B0604030504040204" charset="0"/>
                    <a:ea typeface="Verdana" panose="020B0604030504040204" charset="0"/>
                    <a:cs typeface="Verdana" panose="020B0604030504040204" charset="0"/>
                  </a:rPr>
                  <a:t>-native species</a:t>
                </a:r>
                <a:endParaRPr lang="ru-RU" sz="900" b="0">
                  <a:latin typeface="Verdana" panose="020B0604030504040204" charset="0"/>
                  <a:ea typeface="Verdana" panose="020B0604030504040204" charset="0"/>
                  <a:cs typeface="Verdana" panose="020B0604030504040204" charset="0"/>
                </a:endParaRPr>
              </a:p>
            </c:rich>
          </c:tx>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endParaRPr lang="it-IT"/>
          </a:p>
        </c:txPr>
        <c:crossAx val="98891648"/>
        <c:crosses val="autoZero"/>
        <c:crossBetween val="between"/>
      </c:valAx>
      <c:spPr>
        <a:ln>
          <a:solidFill>
            <a:schemeClr val="bg1">
              <a:lumMod val="50000"/>
            </a:schemeClr>
          </a:solidFill>
        </a:ln>
      </c:spPr>
    </c:plotArea>
    <c:plotVisOnly val="1"/>
    <c:dispBlanksAs val="gap"/>
    <c:showDLblsOverMax val="0"/>
  </c:chart>
  <c:spPr>
    <a:noFill/>
    <a:ln w="6350" cap="flat" cmpd="sng" algn="ctr">
      <a:noFill/>
      <a:prstDash val="solid"/>
      <a:round/>
    </a:ln>
  </c:spPr>
  <c:txPr>
    <a:bodyPr/>
    <a:lstStyle/>
    <a:p>
      <a:pPr>
        <a:defRPr lang="en-US"/>
      </a:pPr>
      <a:endParaRPr lang="it-IT"/>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08977723938402E-2"/>
          <c:y val="2.7751801295108399E-2"/>
          <c:w val="0.41953127734033202"/>
          <c:h val="0.99690600556118603"/>
        </c:manualLayout>
      </c:layout>
      <c:pieChart>
        <c:varyColors val="1"/>
        <c:ser>
          <c:idx val="0"/>
          <c:order val="0"/>
          <c:dPt>
            <c:idx val="0"/>
            <c:bubble3D val="0"/>
            <c:extLst>
              <c:ext xmlns:c16="http://schemas.microsoft.com/office/drawing/2014/chart" uri="{C3380CC4-5D6E-409C-BE32-E72D297353CC}">
                <c16:uniqueId val="{00000000-784B-407C-9009-B34BC9A5ACED}"/>
              </c:ext>
            </c:extLst>
          </c:dPt>
          <c:dPt>
            <c:idx val="1"/>
            <c:bubble3D val="0"/>
            <c:extLst>
              <c:ext xmlns:c16="http://schemas.microsoft.com/office/drawing/2014/chart" uri="{C3380CC4-5D6E-409C-BE32-E72D297353CC}">
                <c16:uniqueId val="{00000001-784B-407C-9009-B34BC9A5ACED}"/>
              </c:ext>
            </c:extLst>
          </c:dPt>
          <c:dPt>
            <c:idx val="2"/>
            <c:bubble3D val="0"/>
            <c:extLst>
              <c:ext xmlns:c16="http://schemas.microsoft.com/office/drawing/2014/chart" uri="{C3380CC4-5D6E-409C-BE32-E72D297353CC}">
                <c16:uniqueId val="{00000002-784B-407C-9009-B34BC9A5ACED}"/>
              </c:ext>
            </c:extLst>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solidFill>
                    <a:latin typeface="Verdana" panose="020B0604030504040204" charset="0"/>
                    <a:ea typeface="Verdana" panose="020B0604030504040204" charset="0"/>
                    <a:cs typeface="Verdana" panose="020B0604030504040204" charset="0"/>
                  </a:defRPr>
                </a:pPr>
                <a:endParaRPr lang="it-IT"/>
              </a:p>
            </c:tx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Лист1!$P$13:$P$15</c:f>
              <c:strCache>
                <c:ptCount val="3"/>
                <c:pt idx="0">
                  <c:v>Release in nature</c:v>
                </c:pt>
                <c:pt idx="1">
                  <c:v>Contaminant</c:v>
                </c:pt>
                <c:pt idx="2">
                  <c:v>Transport Stowaway</c:v>
                </c:pt>
              </c:strCache>
            </c:strRef>
          </c:cat>
          <c:val>
            <c:numRef>
              <c:f>Лист1!$Q$13:$Q$15</c:f>
              <c:numCache>
                <c:formatCode>0</c:formatCode>
                <c:ptCount val="3"/>
                <c:pt idx="0">
                  <c:v>12.5</c:v>
                </c:pt>
                <c:pt idx="1">
                  <c:v>57.142857142857103</c:v>
                </c:pt>
                <c:pt idx="2">
                  <c:v>30.357142857142801</c:v>
                </c:pt>
              </c:numCache>
            </c:numRef>
          </c:val>
          <c:extLst>
            <c:ext xmlns:c16="http://schemas.microsoft.com/office/drawing/2014/chart" uri="{C3380CC4-5D6E-409C-BE32-E72D297353CC}">
              <c16:uniqueId val="{00000003-784B-407C-9009-B34BC9A5ACED}"/>
            </c:ext>
          </c:extLst>
        </c:ser>
        <c:dLbls>
          <c:showLegendKey val="0"/>
          <c:showVal val="0"/>
          <c:showCatName val="0"/>
          <c:showSerName val="0"/>
          <c:showPercent val="1"/>
          <c:showBubbleSize val="0"/>
          <c:showLeaderLines val="1"/>
        </c:dLbls>
        <c:firstSliceAng val="0"/>
      </c:pieChart>
    </c:plotArea>
    <c:legend>
      <c:legendPos val="r"/>
      <c:layout>
        <c:manualLayout>
          <c:xMode val="edge"/>
          <c:yMode val="edge"/>
          <c:x val="0.58858281176391203"/>
          <c:y val="0.15173441157693199"/>
          <c:w val="0.39090436772326698"/>
          <c:h val="0.69653117684613797"/>
        </c:manualLayout>
      </c:layout>
      <c:overlay val="0"/>
      <c:txPr>
        <a:bodyPr rot="0" spcFirstLastPara="0" vertOverflow="ellipsis" vert="horz" wrap="square" anchor="ctr" anchorCtr="1"/>
        <a:lstStyle/>
        <a:p>
          <a:pPr>
            <a:defRPr lang="en-US" sz="900" b="0" i="0" u="none" strike="noStrike" kern="1200" baseline="0">
              <a:solidFill>
                <a:schemeClr val="tx1"/>
              </a:solidFill>
              <a:latin typeface="Verdana" panose="020B0604030504040204" charset="0"/>
              <a:ea typeface="Verdana" panose="020B0604030504040204" charset="0"/>
              <a:cs typeface="Verdana" panose="020B0604030504040204" charset="0"/>
            </a:defRPr>
          </a:pPr>
          <a:endParaRPr lang="it-IT"/>
        </a:p>
      </c:txPr>
    </c:legend>
    <c:plotVisOnly val="1"/>
    <c:dispBlanksAs val="gap"/>
    <c:showDLblsOverMax val="0"/>
  </c:chart>
  <c:spPr>
    <a:noFill/>
    <a:ln w="6350" cap="flat" cmpd="sng" algn="ctr">
      <a:noFill/>
      <a:prstDash val="solid"/>
      <a:round/>
    </a:ln>
  </c:spPr>
  <c:txPr>
    <a:bodyPr/>
    <a:lstStyle/>
    <a:p>
      <a:pPr>
        <a:defRPr lang="en-US"/>
      </a:pPr>
      <a:endParaRPr lang="it-IT"/>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923D2B0834C684AA69AD024F44FF751" ma:contentTypeVersion="14" ma:contentTypeDescription="Creare un nuovo documento." ma:contentTypeScope="" ma:versionID="0187f68177b5d938512c95c965ee5f77">
  <xsd:schema xmlns:xsd="http://www.w3.org/2001/XMLSchema" xmlns:xs="http://www.w3.org/2001/XMLSchema" xmlns:p="http://schemas.microsoft.com/office/2006/metadata/properties" xmlns:ns2="3cedd857-d4e3-415a-bd03-f4360d3620c0" xmlns:ns3="420cf4f1-623c-46f3-9d55-1f7b327bf804" targetNamespace="http://schemas.microsoft.com/office/2006/metadata/properties" ma:root="true" ma:fieldsID="3d360b8a14cecd1ead8177c6d7f0dfe2" ns2:_="" ns3:_="">
    <xsd:import namespace="3cedd857-d4e3-415a-bd03-f4360d3620c0"/>
    <xsd:import namespace="420cf4f1-623c-46f3-9d55-1f7b327bf80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Dat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dd857-d4e3-415a-bd03-f4360d3620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Date" ma:index="20" nillable="true" ma:displayName="Date" ma:format="DateTime" ma:internalName="Date">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0cf4f1-623c-46f3-9d55-1f7b327bf804"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ate xmlns="3cedd857-d4e3-415a-bd03-f4360d3620c0" xsi:nil="true"/>
  </documentManagement>
</p:properties>
</file>

<file path=customXml/item4.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35374B18-5E44-4C80-855E-1C0A68663098}">
  <ds:schemaRefs>
    <ds:schemaRef ds:uri="http://schemas.microsoft.com/sharepoint/v3/contenttype/forms"/>
  </ds:schemaRefs>
</ds:datastoreItem>
</file>

<file path=customXml/itemProps2.xml><?xml version="1.0" encoding="utf-8"?>
<ds:datastoreItem xmlns:ds="http://schemas.openxmlformats.org/officeDocument/2006/customXml" ds:itemID="{4431E541-F468-47F9-942D-73BE169B18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cedd857-d4e3-415a-bd03-f4360d3620c0"/>
    <ds:schemaRef ds:uri="420cf4f1-623c-46f3-9d55-1f7b327bf8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43BBD5-ABE2-4A99-ACEF-9417E41DB674}">
  <ds:schemaRefs>
    <ds:schemaRef ds:uri="http://schemas.microsoft.com/office/2006/metadata/properties"/>
    <ds:schemaRef ds:uri="http://schemas.microsoft.com/office/infopath/2007/PartnerControls"/>
    <ds:schemaRef ds:uri="3cedd857-d4e3-415a-bd03-f4360d3620c0"/>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57</Pages>
  <Words>16709</Words>
  <Characters>95243</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google1599737165</dc:creator>
  <cp:lastModifiedBy>Pëtr KOVALËV</cp:lastModifiedBy>
  <cp:revision>9</cp:revision>
  <dcterms:created xsi:type="dcterms:W3CDTF">2022-03-07T10:14:00Z</dcterms:created>
  <dcterms:modified xsi:type="dcterms:W3CDTF">2022-03-08T12:07:00Z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chicago_style.csl</vt:lpwstr>
  </property>
  <property fmtid="{D5CDD505-2E9C-101B-9397-08002B2CF9AE}" pid="4" name="output">
    <vt:lpwstr/>
  </property>
  <property fmtid="{D5CDD505-2E9C-101B-9397-08002B2CF9AE}" pid="5" name="KSOProductBuildVer">
    <vt:lpwstr>1033-11.1.0.10702</vt:lpwstr>
  </property>
  <property fmtid="{D5CDD505-2E9C-101B-9397-08002B2CF9AE}" pid="6" name="ICV">
    <vt:lpwstr>3B2C85FA51F04C72A3EB880FF31D3430</vt:lpwstr>
  </property>
  <property fmtid="{D5CDD505-2E9C-101B-9397-08002B2CF9AE}" pid="7" name="ContentTypeId">
    <vt:lpwstr>0x0101000923D2B0834C684AA69AD024F44FF751</vt:lpwstr>
  </property>
  <property fmtid="{D5CDD505-2E9C-101B-9397-08002B2CF9AE}" pid="8" name="MSIP_Label_a6175487-42af-4492-84fe-2b4054e011bd_Enabled">
    <vt:lpwstr>true</vt:lpwstr>
  </property>
  <property fmtid="{D5CDD505-2E9C-101B-9397-08002B2CF9AE}" pid="9" name="MSIP_Label_a6175487-42af-4492-84fe-2b4054e011bd_SetDate">
    <vt:lpwstr>2022-03-08T12:02:25Z</vt:lpwstr>
  </property>
  <property fmtid="{D5CDD505-2E9C-101B-9397-08002B2CF9AE}" pid="10" name="MSIP_Label_a6175487-42af-4492-84fe-2b4054e011bd_Method">
    <vt:lpwstr>Privileged</vt:lpwstr>
  </property>
  <property fmtid="{D5CDD505-2E9C-101B-9397-08002B2CF9AE}" pid="11" name="MSIP_Label_a6175487-42af-4492-84fe-2b4054e011bd_Name">
    <vt:lpwstr>Public</vt:lpwstr>
  </property>
  <property fmtid="{D5CDD505-2E9C-101B-9397-08002B2CF9AE}" pid="12" name="MSIP_Label_a6175487-42af-4492-84fe-2b4054e011bd_SiteId">
    <vt:lpwstr>76e3e3ff-fce0-45ec-a946-bc44d69a9b7e</vt:lpwstr>
  </property>
  <property fmtid="{D5CDD505-2E9C-101B-9397-08002B2CF9AE}" pid="13" name="MSIP_Label_a6175487-42af-4492-84fe-2b4054e011bd_ActionId">
    <vt:lpwstr>9035acbd-5916-41bb-a3bf-3bc0dd464e59</vt:lpwstr>
  </property>
  <property fmtid="{D5CDD505-2E9C-101B-9397-08002B2CF9AE}" pid="14" name="MSIP_Label_a6175487-42af-4492-84fe-2b4054e011bd_ContentBits">
    <vt:lpwstr>0</vt:lpwstr>
  </property>
</Properties>
</file>